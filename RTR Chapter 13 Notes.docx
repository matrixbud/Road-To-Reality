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348BAE2" w14:textId="77777777" w:rsidR="0020361E" w:rsidRDefault="0020361E" w:rsidP="00134670">
      <w:pPr>
        <w:tabs>
          <w:tab w:val="left" w:pos="630"/>
        </w:tabs>
        <w:jc w:val="center"/>
        <w:rPr>
          <w:b/>
          <w:color w:val="FF00FF"/>
          <w:sz w:val="28"/>
          <w:szCs w:val="28"/>
        </w:rPr>
      </w:pPr>
      <w:bookmarkStart w:id="0" w:name="OLE_LINK38"/>
      <w:bookmarkStart w:id="1" w:name="OLE_LINK39"/>
      <w:bookmarkStart w:id="2" w:name="_GoBack"/>
      <w:bookmarkEnd w:id="2"/>
      <w:r>
        <w:rPr>
          <w:b/>
          <w:color w:val="FF00FF"/>
          <w:sz w:val="28"/>
          <w:szCs w:val="28"/>
        </w:rPr>
        <w:t>Chapter 13. Symmetry Groups</w:t>
      </w:r>
    </w:p>
    <w:p w14:paraId="3ED46827" w14:textId="76D6D91E" w:rsidR="008F3A7E" w:rsidRDefault="008F3A7E" w:rsidP="0020361E">
      <w:pPr>
        <w:pStyle w:val="Heading1"/>
      </w:pPr>
      <w:bookmarkStart w:id="3" w:name="OLE_LINK266"/>
      <w:bookmarkStart w:id="4" w:name="OLE_LINK267"/>
      <w:bookmarkStart w:id="5" w:name="OLE_LINK56"/>
      <w:bookmarkStart w:id="6" w:name="OLE_LINK57"/>
      <w:r>
        <w:t>Groups</w:t>
      </w:r>
    </w:p>
    <w:p w14:paraId="75AC877E" w14:textId="6F3EBA64" w:rsidR="008F3A7E" w:rsidRDefault="008F3A7E" w:rsidP="0020361E">
      <w:pPr>
        <w:pStyle w:val="Heading1"/>
        <w:rPr>
          <w:rFonts w:asciiTheme="minorHAnsi" w:hAnsiTheme="minorHAnsi" w:cstheme="minorHAnsi"/>
          <w:b w:val="0"/>
          <w:color w:val="008000"/>
          <w:sz w:val="24"/>
          <w:szCs w:val="24"/>
        </w:rPr>
      </w:pPr>
      <w:r w:rsidRPr="008F3A7E">
        <w:rPr>
          <w:rFonts w:asciiTheme="minorHAnsi" w:hAnsiTheme="minorHAnsi" w:cstheme="minorHAnsi"/>
          <w:b w:val="0"/>
          <w:color w:val="008000"/>
          <w:sz w:val="24"/>
          <w:szCs w:val="24"/>
        </w:rPr>
        <w:t>D</w:t>
      </w:r>
      <w:bookmarkEnd w:id="3"/>
      <w:bookmarkEnd w:id="4"/>
      <w:r w:rsidRPr="008F3A7E">
        <w:rPr>
          <w:rFonts w:asciiTheme="minorHAnsi" w:hAnsiTheme="minorHAnsi" w:cstheme="minorHAnsi"/>
          <w:b w:val="0"/>
          <w:color w:val="008000"/>
          <w:sz w:val="24"/>
          <w:szCs w:val="24"/>
        </w:rPr>
        <w:t>efinitions</w:t>
      </w:r>
      <w:r>
        <w:rPr>
          <w:rFonts w:asciiTheme="minorHAnsi" w:hAnsiTheme="minorHAnsi" w:cstheme="minorHAnsi"/>
          <w:b w:val="0"/>
          <w:color w:val="008000"/>
          <w:sz w:val="24"/>
          <w:szCs w:val="24"/>
        </w:rPr>
        <w:t>:</w:t>
      </w:r>
    </w:p>
    <w:p w14:paraId="41A458A3" w14:textId="58D82B3A" w:rsidR="00FD5A53" w:rsidRPr="00926A62" w:rsidRDefault="00FD5A53" w:rsidP="00FD5A53">
      <w:r>
        <w:t xml:space="preserve">A </w:t>
      </w:r>
      <w:r>
        <w:rPr>
          <w:b/>
        </w:rPr>
        <w:t>group</w:t>
      </w:r>
      <w:r>
        <w:t xml:space="preserve"> is a set G with an operation </w:t>
      </w:r>
      <w:r w:rsidR="002466EA">
        <w:rPr>
          <w:i/>
          <w:position w:val="-4"/>
        </w:rPr>
        <w:object w:dxaOrig="160" w:dyaOrig="200" w14:anchorId="3BDA12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pt;height:10pt" o:ole="">
            <v:imagedata r:id="rId8" o:title=""/>
          </v:shape>
          <o:OLEObject Type="Embed" ProgID="Equation.DSMT4" ShapeID="_x0000_i1025" DrawAspect="Content" ObjectID="_1459433766" r:id="rId9"/>
        </w:object>
      </w:r>
      <w:r>
        <w:t xml:space="preserve"> that is closed and associative, </w:t>
      </w:r>
      <w:r w:rsidR="00926A62">
        <w:t>has</w:t>
      </w:r>
      <w:r>
        <w:t xml:space="preserve"> an identity e, and every element </w:t>
      </w:r>
      <w:r>
        <w:rPr>
          <w:i/>
        </w:rPr>
        <w:t>g</w:t>
      </w:r>
      <w:r>
        <w:t xml:space="preserve"> has an inverse </w:t>
      </w:r>
      <w:r>
        <w:rPr>
          <w:i/>
        </w:rPr>
        <w:t>g</w:t>
      </w:r>
      <w:r>
        <w:rPr>
          <w:vertAlign w:val="superscript"/>
        </w:rPr>
        <w:t>-1</w:t>
      </w:r>
      <w:r>
        <w:t xml:space="preserve"> such that </w:t>
      </w:r>
      <w:r>
        <w:rPr>
          <w:i/>
        </w:rPr>
        <w:t>g</w:t>
      </w:r>
      <w:r w:rsidR="002466EA">
        <w:rPr>
          <w:i/>
          <w:position w:val="-4"/>
        </w:rPr>
        <w:object w:dxaOrig="140" w:dyaOrig="200" w14:anchorId="05722689">
          <v:shape id="_x0000_i1026" type="#_x0000_t75" style="width:7pt;height:10pt" o:ole="">
            <v:imagedata r:id="rId10" o:title=""/>
          </v:shape>
          <o:OLEObject Type="Embed" ProgID="Equation.DSMT4" ShapeID="_x0000_i1026" DrawAspect="Content" ObjectID="_1459433767" r:id="rId11"/>
        </w:object>
      </w:r>
      <w:r>
        <w:rPr>
          <w:i/>
        </w:rPr>
        <w:t>g</w:t>
      </w:r>
      <w:r>
        <w:rPr>
          <w:vertAlign w:val="superscript"/>
        </w:rPr>
        <w:t>-1</w:t>
      </w:r>
      <w:r>
        <w:t> = e = </w:t>
      </w:r>
      <w:r>
        <w:rPr>
          <w:i/>
        </w:rPr>
        <w:t>g</w:t>
      </w:r>
      <w:r>
        <w:rPr>
          <w:vertAlign w:val="superscript"/>
        </w:rPr>
        <w:t>-1</w:t>
      </w:r>
      <w:r w:rsidR="002466EA">
        <w:rPr>
          <w:i/>
          <w:position w:val="-4"/>
        </w:rPr>
        <w:object w:dxaOrig="160" w:dyaOrig="200" w14:anchorId="137D3438">
          <v:shape id="_x0000_i1027" type="#_x0000_t75" style="width:8pt;height:10pt" o:ole="">
            <v:imagedata r:id="rId12" o:title=""/>
          </v:shape>
          <o:OLEObject Type="Embed" ProgID="Equation.DSMT4" ShapeID="_x0000_i1027" DrawAspect="Content" ObjectID="_1459433768" r:id="rId13"/>
        </w:object>
      </w:r>
      <w:r>
        <w:rPr>
          <w:i/>
        </w:rPr>
        <w:t>g.</w:t>
      </w:r>
      <w:r w:rsidR="002466EA">
        <w:rPr>
          <w:i/>
          <w:position w:val="-4"/>
        </w:rPr>
        <w:object w:dxaOrig="140" w:dyaOrig="200" w14:anchorId="01D8F10E">
          <v:shape id="_x0000_i1028" type="#_x0000_t75" style="width:7pt;height:10pt" o:ole="">
            <v:imagedata r:id="rId14" o:title=""/>
          </v:shape>
          <o:OLEObject Type="Embed" ProgID="Equation.DSMT4" ShapeID="_x0000_i1028" DrawAspect="Content" ObjectID="_1459433769" r:id="rId15"/>
        </w:object>
      </w:r>
    </w:p>
    <w:p w14:paraId="58E94EDD" w14:textId="77777777" w:rsidR="00FD5A53" w:rsidRDefault="00FD5A53" w:rsidP="00FD5A53">
      <w:pPr>
        <w:rPr>
          <w:u w:val="single"/>
        </w:rPr>
      </w:pPr>
    </w:p>
    <w:p w14:paraId="09835279" w14:textId="6B10C1CF" w:rsidR="00FD5A53" w:rsidRDefault="00FD5A53" w:rsidP="00FD5A53">
      <w:r>
        <w:t xml:space="preserve">A group G is </w:t>
      </w:r>
      <w:r>
        <w:rPr>
          <w:b/>
        </w:rPr>
        <w:t>Abelian</w:t>
      </w:r>
      <w:r>
        <w:t xml:space="preserve"> if</w:t>
      </w:r>
      <w:r w:rsidR="00926A62">
        <w:t xml:space="preserve"> it is commutative:</w:t>
      </w:r>
      <w:r>
        <w:t xml:space="preserve"> </w:t>
      </w:r>
      <w:r>
        <w:rPr>
          <w:i/>
        </w:rPr>
        <w:t>g</w:t>
      </w:r>
      <w:r w:rsidR="002466EA">
        <w:rPr>
          <w:i/>
          <w:position w:val="-4"/>
        </w:rPr>
        <w:object w:dxaOrig="140" w:dyaOrig="200" w14:anchorId="2B4C6DB6">
          <v:shape id="_x0000_i1029" type="#_x0000_t75" style="width:7pt;height:10pt" o:ole="">
            <v:imagedata r:id="rId16" o:title=""/>
          </v:shape>
          <o:OLEObject Type="Embed" ProgID="Equation.DSMT4" ShapeID="_x0000_i1029" DrawAspect="Content" ObjectID="_1459433770" r:id="rId17"/>
        </w:object>
      </w:r>
      <w:r>
        <w:rPr>
          <w:i/>
        </w:rPr>
        <w:t>h</w:t>
      </w:r>
      <w:r>
        <w:t xml:space="preserve"> = </w:t>
      </w:r>
      <w:r>
        <w:rPr>
          <w:i/>
        </w:rPr>
        <w:t>h</w:t>
      </w:r>
      <w:r w:rsidR="002466EA">
        <w:rPr>
          <w:i/>
          <w:position w:val="-4"/>
        </w:rPr>
        <w:object w:dxaOrig="140" w:dyaOrig="200" w14:anchorId="126348BA">
          <v:shape id="_x0000_i1030" type="#_x0000_t75" style="width:7pt;height:10pt" o:ole="">
            <v:imagedata r:id="rId18" o:title=""/>
          </v:shape>
          <o:OLEObject Type="Embed" ProgID="Equation.DSMT4" ShapeID="_x0000_i1030" DrawAspect="Content" ObjectID="_1459433771" r:id="rId19"/>
        </w:object>
      </w:r>
      <w:r>
        <w:rPr>
          <w:i/>
        </w:rPr>
        <w:t>g</w:t>
      </w:r>
      <w:r>
        <w:t xml:space="preserve"> for all </w:t>
      </w:r>
      <w:r>
        <w:rPr>
          <w:i/>
        </w:rPr>
        <w:t>g</w:t>
      </w:r>
      <w:r>
        <w:t xml:space="preserve">, </w:t>
      </w:r>
      <w:r>
        <w:rPr>
          <w:i/>
        </w:rPr>
        <w:t>h</w:t>
      </w:r>
      <w:r>
        <w:t xml:space="preserve"> in G.</w:t>
      </w:r>
    </w:p>
    <w:p w14:paraId="0DFFABCD" w14:textId="77777777" w:rsidR="00FD5A53" w:rsidRDefault="00FD5A53" w:rsidP="00FD5A53"/>
    <w:p w14:paraId="5389E640" w14:textId="77777777" w:rsidR="00B00670" w:rsidRDefault="00B00670" w:rsidP="00B00670">
      <w:r>
        <w:t xml:space="preserve">A </w:t>
      </w:r>
      <w:r>
        <w:rPr>
          <w:b/>
        </w:rPr>
        <w:t>subgroup</w:t>
      </w:r>
      <w:r>
        <w:t xml:space="preserve"> is a subset of G that is a group under </w:t>
      </w:r>
      <w:r>
        <w:rPr>
          <w:i/>
          <w:position w:val="-4"/>
        </w:rPr>
        <w:object w:dxaOrig="160" w:dyaOrig="200" w14:anchorId="3E440BEA">
          <v:shape id="_x0000_i1031" type="#_x0000_t75" style="width:8pt;height:10pt" o:ole="">
            <v:imagedata r:id="rId20" o:title=""/>
          </v:shape>
          <o:OLEObject Type="Embed" ProgID="Equation.DSMT4" ShapeID="_x0000_i1031" DrawAspect="Content" ObjectID="_1459433772" r:id="rId21"/>
        </w:object>
      </w:r>
      <w:r>
        <w:t>.</w:t>
      </w:r>
    </w:p>
    <w:p w14:paraId="6C5301B6" w14:textId="77777777" w:rsidR="00B00670" w:rsidRDefault="00B00670" w:rsidP="00B00670"/>
    <w:p w14:paraId="246E81A9" w14:textId="6A5D34BB" w:rsidR="00FD5A53" w:rsidRDefault="00B00670" w:rsidP="00FD5A53">
      <w:r>
        <w:t xml:space="preserve">Let H be a subgroup of G. </w:t>
      </w:r>
      <w:r w:rsidR="00FD5A53">
        <w:t>A</w:t>
      </w:r>
      <w:r w:rsidR="00FD5A53">
        <w:rPr>
          <w:b/>
        </w:rPr>
        <w:t xml:space="preserve"> coset</w:t>
      </w:r>
      <w:r w:rsidR="00FD5A53" w:rsidRPr="0070680C">
        <w:rPr>
          <w:b/>
        </w:rPr>
        <w:t xml:space="preserve"> </w:t>
      </w:r>
      <w:r w:rsidRPr="0070680C">
        <w:rPr>
          <w:b/>
        </w:rPr>
        <w:t>of H</w:t>
      </w:r>
      <w:r>
        <w:t xml:space="preserve"> </w:t>
      </w:r>
      <w:r w:rsidR="00FD5A53">
        <w:t xml:space="preserve">is a set </w:t>
      </w:r>
      <w:r>
        <w:t>H</w:t>
      </w:r>
      <w:r w:rsidRPr="00B00670">
        <w:rPr>
          <w:position w:val="-4"/>
        </w:rPr>
        <w:object w:dxaOrig="180" w:dyaOrig="200" w14:anchorId="6EAEF44A">
          <v:shape id="_x0000_i1032" type="#_x0000_t75" style="width:9pt;height:10pt" o:ole="">
            <v:imagedata r:id="rId22" o:title=""/>
          </v:shape>
          <o:OLEObject Type="Embed" ProgID="Equation.DSMT4" ShapeID="_x0000_i1032" DrawAspect="Content" ObjectID="_1459433773" r:id="rId23"/>
        </w:object>
      </w:r>
      <w:r>
        <w:rPr>
          <w:i/>
        </w:rPr>
        <w:t>g</w:t>
      </w:r>
      <w:r w:rsidR="00FD5A53">
        <w:t xml:space="preserve"> = {</w:t>
      </w:r>
      <w:r w:rsidR="00926A62">
        <w:rPr>
          <w:i/>
        </w:rPr>
        <w:t>h</w:t>
      </w:r>
      <w:r w:rsidRPr="00B00670">
        <w:rPr>
          <w:i/>
          <w:position w:val="-4"/>
        </w:rPr>
        <w:object w:dxaOrig="180" w:dyaOrig="200" w14:anchorId="3EDA103C">
          <v:shape id="_x0000_i1033" type="#_x0000_t75" style="width:9pt;height:10pt" o:ole="">
            <v:imagedata r:id="rId24" o:title=""/>
          </v:shape>
          <o:OLEObject Type="Embed" ProgID="Equation.DSMT4" ShapeID="_x0000_i1033" DrawAspect="Content" ObjectID="_1459433774" r:id="rId25"/>
        </w:object>
      </w:r>
      <w:r>
        <w:rPr>
          <w:i/>
        </w:rPr>
        <w:t xml:space="preserve"> g</w:t>
      </w:r>
      <w:r w:rsidR="00FD5A53">
        <w:t xml:space="preserve">: </w:t>
      </w:r>
      <w:r>
        <w:t>h</w:t>
      </w:r>
      <w:r w:rsidR="002466EA">
        <w:rPr>
          <w:position w:val="-6"/>
        </w:rPr>
        <w:object w:dxaOrig="200" w:dyaOrig="240" w14:anchorId="31A84D0A">
          <v:shape id="_x0000_i1034" type="#_x0000_t75" style="width:10pt;height:12pt" o:ole="">
            <v:imagedata r:id="rId26" o:title=""/>
          </v:shape>
          <o:OLEObject Type="Embed" ProgID="Equation.DSMT4" ShapeID="_x0000_i1034" DrawAspect="Content" ObjectID="_1459433775" r:id="rId27"/>
        </w:object>
      </w:r>
      <w:r>
        <w:t>H</w:t>
      </w:r>
      <w:r w:rsidR="00FD5A53">
        <w:t xml:space="preserve">}, where </w:t>
      </w:r>
      <w:r>
        <w:rPr>
          <w:i/>
        </w:rPr>
        <w:t>g</w:t>
      </w:r>
      <w:r w:rsidR="002466EA" w:rsidRPr="00926A62">
        <w:rPr>
          <w:position w:val="-6"/>
        </w:rPr>
        <w:object w:dxaOrig="200" w:dyaOrig="240" w14:anchorId="7F4F9E00">
          <v:shape id="_x0000_i1035" type="#_x0000_t75" style="width:10pt;height:12pt" o:ole="">
            <v:imagedata r:id="rId28" o:title=""/>
          </v:shape>
          <o:OLEObject Type="Embed" ProgID="Equation.DSMT4" ShapeID="_x0000_i1035" DrawAspect="Content" ObjectID="_1459433776" r:id="rId29"/>
        </w:object>
      </w:r>
      <w:r w:rsidR="00926A62">
        <w:t>G.</w:t>
      </w:r>
      <w:r w:rsidR="0070680C">
        <w:t xml:space="preserve"> The only coset of H that is a group is the set H itself: H = H</w:t>
      </w:r>
      <w:r w:rsidR="0070680C" w:rsidRPr="0070680C">
        <w:rPr>
          <w:position w:val="-4"/>
        </w:rPr>
        <w:object w:dxaOrig="180" w:dyaOrig="200" w14:anchorId="5D035844">
          <v:shape id="_x0000_i1036" type="#_x0000_t75" style="width:9pt;height:10pt" o:ole="">
            <v:imagedata r:id="rId30" o:title=""/>
          </v:shape>
          <o:OLEObject Type="Embed" ProgID="Equation.DSMT4" ShapeID="_x0000_i1036" DrawAspect="Content" ObjectID="_1459433777" r:id="rId31"/>
        </w:object>
      </w:r>
      <w:r w:rsidR="0070680C">
        <w:t>e where e is the identity element. The cosets of H form a partition of G.</w:t>
      </w:r>
    </w:p>
    <w:p w14:paraId="3E70EDFC" w14:textId="77777777" w:rsidR="00FD5A53" w:rsidRDefault="00FD5A53" w:rsidP="00FD5A53"/>
    <w:p w14:paraId="42733254" w14:textId="61F92487" w:rsidR="00FD5A53" w:rsidRDefault="00FD5A53" w:rsidP="00FD5A53">
      <w:r>
        <w:t xml:space="preserve">A </w:t>
      </w:r>
      <w:r>
        <w:rPr>
          <w:b/>
        </w:rPr>
        <w:t>normal subgroup</w:t>
      </w:r>
      <w:r>
        <w:t xml:space="preserve"> is a subgroup H that satisfies </w:t>
      </w:r>
      <w:r>
        <w:rPr>
          <w:i/>
        </w:rPr>
        <w:t>g</w:t>
      </w:r>
      <w:r w:rsidR="002466EA">
        <w:rPr>
          <w:i/>
          <w:position w:val="-4"/>
        </w:rPr>
        <w:object w:dxaOrig="160" w:dyaOrig="200" w14:anchorId="781CE841">
          <v:shape id="_x0000_i1037" type="#_x0000_t75" style="width:8pt;height:10pt" o:ole="">
            <v:imagedata r:id="rId32" o:title=""/>
          </v:shape>
          <o:OLEObject Type="Embed" ProgID="Equation.DSMT4" ShapeID="_x0000_i1037" DrawAspect="Content" ObjectID="_1459433778" r:id="rId33"/>
        </w:object>
      </w:r>
      <w:r>
        <w:t>H = H</w:t>
      </w:r>
      <w:r w:rsidR="002466EA">
        <w:rPr>
          <w:i/>
          <w:position w:val="-4"/>
        </w:rPr>
        <w:object w:dxaOrig="160" w:dyaOrig="200" w14:anchorId="467B8E71">
          <v:shape id="_x0000_i1038" type="#_x0000_t75" style="width:8pt;height:10pt" o:ole="">
            <v:imagedata r:id="rId34" o:title=""/>
          </v:shape>
          <o:OLEObject Type="Embed" ProgID="Equation.DSMT4" ShapeID="_x0000_i1038" DrawAspect="Content" ObjectID="_1459433779" r:id="rId35"/>
        </w:object>
      </w:r>
      <w:r>
        <w:rPr>
          <w:i/>
        </w:rPr>
        <w:t>g</w:t>
      </w:r>
      <w:r>
        <w:t xml:space="preserve"> for all </w:t>
      </w:r>
      <w:r>
        <w:rPr>
          <w:i/>
        </w:rPr>
        <w:t>g</w:t>
      </w:r>
      <w:r>
        <w:t xml:space="preserve"> in G, or equivalently H = </w:t>
      </w:r>
      <w:r>
        <w:rPr>
          <w:i/>
        </w:rPr>
        <w:t>g</w:t>
      </w:r>
      <w:r>
        <w:rPr>
          <w:vertAlign w:val="superscript"/>
        </w:rPr>
        <w:t>-1</w:t>
      </w:r>
      <w:r w:rsidR="002466EA">
        <w:rPr>
          <w:i/>
          <w:position w:val="-4"/>
        </w:rPr>
        <w:object w:dxaOrig="160" w:dyaOrig="200" w14:anchorId="41FED9C9">
          <v:shape id="_x0000_i1039" type="#_x0000_t75" style="width:8pt;height:10pt" o:ole="">
            <v:imagedata r:id="rId36" o:title=""/>
          </v:shape>
          <o:OLEObject Type="Embed" ProgID="Equation.DSMT4" ShapeID="_x0000_i1039" DrawAspect="Content" ObjectID="_1459433780" r:id="rId37"/>
        </w:object>
      </w:r>
      <w:r>
        <w:t>H</w:t>
      </w:r>
      <w:r w:rsidR="002466EA">
        <w:rPr>
          <w:i/>
          <w:position w:val="-4"/>
        </w:rPr>
        <w:object w:dxaOrig="160" w:dyaOrig="200" w14:anchorId="1CEBE83E">
          <v:shape id="_x0000_i1040" type="#_x0000_t75" style="width:8pt;height:10pt" o:ole="">
            <v:imagedata r:id="rId38" o:title=""/>
          </v:shape>
          <o:OLEObject Type="Embed" ProgID="Equation.DSMT4" ShapeID="_x0000_i1040" DrawAspect="Content" ObjectID="_1459433781" r:id="rId39"/>
        </w:object>
      </w:r>
      <w:r>
        <w:rPr>
          <w:i/>
        </w:rPr>
        <w:t>g</w:t>
      </w:r>
      <w:r>
        <w:t>.</w:t>
      </w:r>
    </w:p>
    <w:p w14:paraId="585EA392" w14:textId="77777777" w:rsidR="00FD5A53" w:rsidRDefault="00FD5A53" w:rsidP="00FD5A53"/>
    <w:p w14:paraId="1DBD8C99" w14:textId="51C3F337" w:rsidR="00926A62" w:rsidRDefault="00FD5A53" w:rsidP="00FD5A53">
      <w:r>
        <w:t xml:space="preserve">A group is </w:t>
      </w:r>
      <w:r>
        <w:rPr>
          <w:b/>
        </w:rPr>
        <w:t>simple</w:t>
      </w:r>
      <w:r>
        <w:t xml:space="preserve"> if it contains no non-trivial normal subgroup.</w:t>
      </w:r>
      <w:r w:rsidR="0070680C">
        <w:t xml:space="preserve"> </w:t>
      </w:r>
      <w:r w:rsidR="00926A62">
        <w:t>The simple groups are the fundamental “building blocks” of more complex groups.</w:t>
      </w:r>
    </w:p>
    <w:p w14:paraId="7CCACDDF" w14:textId="77777777" w:rsidR="00FD5A53" w:rsidRDefault="00FD5A53" w:rsidP="00FD5A53"/>
    <w:p w14:paraId="0B48E052" w14:textId="77777777" w:rsidR="00FD5A53" w:rsidRDefault="00FD5A53" w:rsidP="00FD5A53">
      <w:r>
        <w:rPr>
          <w:color w:val="008000"/>
        </w:rPr>
        <w:t>Theorem.</w:t>
      </w:r>
      <w:r>
        <w:t xml:space="preserve"> There are precisely 4 </w:t>
      </w:r>
      <w:r>
        <w:rPr>
          <w:b/>
        </w:rPr>
        <w:t>classical</w:t>
      </w:r>
      <w:r>
        <w:t xml:space="preserve"> and 5 </w:t>
      </w:r>
      <w:r>
        <w:rPr>
          <w:b/>
        </w:rPr>
        <w:t>exceptional</w:t>
      </w:r>
      <w:r>
        <w:t xml:space="preserve"> simple Lie groups.</w:t>
      </w:r>
    </w:p>
    <w:p w14:paraId="05D26A75" w14:textId="03504B49" w:rsidR="00FD5A53" w:rsidRDefault="00FD5A53" w:rsidP="00FD5A53">
      <w:pPr>
        <w:pStyle w:val="ListParagraph"/>
        <w:numPr>
          <w:ilvl w:val="0"/>
          <w:numId w:val="7"/>
        </w:numPr>
      </w:pPr>
      <w:r>
        <w:t>Classical Families: A</w:t>
      </w:r>
      <w:r>
        <w:rPr>
          <w:vertAlign w:val="subscript"/>
        </w:rPr>
        <w:t>m</w:t>
      </w:r>
      <w:r>
        <w:t>, B</w:t>
      </w:r>
      <w:r>
        <w:rPr>
          <w:vertAlign w:val="subscript"/>
        </w:rPr>
        <w:t>m</w:t>
      </w:r>
      <w:r>
        <w:t>, C</w:t>
      </w:r>
      <w:r>
        <w:rPr>
          <w:vertAlign w:val="subscript"/>
        </w:rPr>
        <w:t>m</w:t>
      </w:r>
      <w:r>
        <w:t>, D</w:t>
      </w:r>
      <w:r>
        <w:rPr>
          <w:vertAlign w:val="subscript"/>
        </w:rPr>
        <w:t>m</w:t>
      </w:r>
      <w:r>
        <w:t xml:space="preserve"> having dimensions </w:t>
      </w:r>
      <w:r w:rsidR="002466EA">
        <w:rPr>
          <w:position w:val="-16"/>
        </w:rPr>
        <w:object w:dxaOrig="1040" w:dyaOrig="440" w14:anchorId="1C2B7C1C">
          <v:shape id="_x0000_i1041" type="#_x0000_t75" style="width:52pt;height:22pt" o:ole="">
            <v:imagedata r:id="rId40" o:title=""/>
          </v:shape>
          <o:OLEObject Type="Embed" ProgID="Equation.DSMT4" ShapeID="_x0000_i1041" DrawAspect="Content" ObjectID="_1459433782" r:id="rId41"/>
        </w:object>
      </w:r>
      <w:r>
        <w:t xml:space="preserve">, </w:t>
      </w:r>
      <w:r w:rsidR="002466EA">
        <w:rPr>
          <w:position w:val="-16"/>
        </w:rPr>
        <w:object w:dxaOrig="1120" w:dyaOrig="440" w14:anchorId="61C0F13C">
          <v:shape id="_x0000_i1042" type="#_x0000_t75" style="width:56pt;height:22pt" o:ole="">
            <v:imagedata r:id="rId42" o:title=""/>
          </v:shape>
          <o:OLEObject Type="Embed" ProgID="Equation.DSMT4" ShapeID="_x0000_i1042" DrawAspect="Content" ObjectID="_1459433783" r:id="rId43"/>
        </w:object>
      </w:r>
      <w:r>
        <w:t xml:space="preserve">, </w:t>
      </w:r>
      <w:r w:rsidR="002466EA">
        <w:rPr>
          <w:position w:val="-16"/>
        </w:rPr>
        <w:object w:dxaOrig="1120" w:dyaOrig="440" w14:anchorId="3EA7C0E0">
          <v:shape id="_x0000_i1043" type="#_x0000_t75" style="width:56pt;height:22pt" o:ole="">
            <v:imagedata r:id="rId44" o:title=""/>
          </v:shape>
          <o:OLEObject Type="Embed" ProgID="Equation.DSMT4" ShapeID="_x0000_i1043" DrawAspect="Content" ObjectID="_1459433784" r:id="rId45"/>
        </w:object>
      </w:r>
      <w:r>
        <w:t xml:space="preserve">, and </w:t>
      </w:r>
      <w:r w:rsidR="002466EA">
        <w:rPr>
          <w:position w:val="-16"/>
        </w:rPr>
        <w:object w:dxaOrig="1100" w:dyaOrig="440" w14:anchorId="173A734F">
          <v:shape id="_x0000_i1044" type="#_x0000_t75" style="width:55pt;height:22pt" o:ole="">
            <v:imagedata r:id="rId46" o:title=""/>
          </v:shape>
          <o:OLEObject Type="Embed" ProgID="Equation.DSMT4" ShapeID="_x0000_i1044" DrawAspect="Content" ObjectID="_1459433785" r:id="rId47"/>
        </w:object>
      </w:r>
      <w:r>
        <w:t xml:space="preserve">, respectively where </w:t>
      </w:r>
      <w:r w:rsidR="002466EA">
        <w:rPr>
          <w:position w:val="-6"/>
        </w:rPr>
        <w:object w:dxaOrig="780" w:dyaOrig="340" w14:anchorId="24586727">
          <v:shape id="_x0000_i1045" type="#_x0000_t75" style="width:39pt;height:17pt" o:ole="">
            <v:imagedata r:id="rId48" o:title=""/>
          </v:shape>
          <o:OLEObject Type="Embed" ProgID="Equation.DSMT4" ShapeID="_x0000_i1045" DrawAspect="Content" ObjectID="_1459433786" r:id="rId49"/>
        </w:object>
      </w:r>
      <w:r>
        <w:t xml:space="preserve">.  </w:t>
      </w:r>
    </w:p>
    <w:p w14:paraId="744AB49C" w14:textId="77777777" w:rsidR="00FD5A53" w:rsidRDefault="00FD5A53" w:rsidP="00FD5A53">
      <w:pPr>
        <w:pStyle w:val="ListParagraph"/>
        <w:numPr>
          <w:ilvl w:val="0"/>
          <w:numId w:val="7"/>
        </w:numPr>
      </w:pPr>
      <w:r>
        <w:t>Exceptional Groups: E</w:t>
      </w:r>
      <w:r>
        <w:rPr>
          <w:vertAlign w:val="subscript"/>
        </w:rPr>
        <w:t>6</w:t>
      </w:r>
      <w:r>
        <w:t>, E</w:t>
      </w:r>
      <w:r>
        <w:rPr>
          <w:vertAlign w:val="subscript"/>
        </w:rPr>
        <w:t>7</w:t>
      </w:r>
      <w:r>
        <w:t>, E</w:t>
      </w:r>
      <w:r>
        <w:rPr>
          <w:vertAlign w:val="subscript"/>
        </w:rPr>
        <w:t>8</w:t>
      </w:r>
      <w:r>
        <w:t>, F</w:t>
      </w:r>
      <w:r>
        <w:rPr>
          <w:vertAlign w:val="subscript"/>
        </w:rPr>
        <w:t>4</w:t>
      </w:r>
      <w:r>
        <w:t>, G</w:t>
      </w:r>
      <w:r>
        <w:rPr>
          <w:vertAlign w:val="subscript"/>
        </w:rPr>
        <w:t>2</w:t>
      </w:r>
      <w:r>
        <w:t xml:space="preserve"> of dimension 78, 133, 248, 52, and 14 respectively</w:t>
      </w:r>
    </w:p>
    <w:p w14:paraId="70FFC805" w14:textId="77777777" w:rsidR="00FD5A53" w:rsidRDefault="00FD5A53" w:rsidP="00FD5A53"/>
    <w:p w14:paraId="1FA951B1" w14:textId="77777777" w:rsidR="00FD5A53" w:rsidRDefault="00FD5A53" w:rsidP="00FD5A53">
      <w:pPr>
        <w:rPr>
          <w:rFonts w:ascii="Arial" w:hAnsi="Arial" w:cs="Arial"/>
        </w:rPr>
      </w:pPr>
      <w:r>
        <w:rPr>
          <w:color w:val="008000"/>
        </w:rPr>
        <w:t xml:space="preserve">Theorem. </w:t>
      </w:r>
      <w:r>
        <w:t xml:space="preserve">The simple finite groups have been classified into classical and exceptional groups. The largest exceptional group has </w:t>
      </w:r>
      <w:r>
        <w:rPr>
          <w:rFonts w:ascii="Arial" w:hAnsi="Arial" w:cs="Arial"/>
        </w:rPr>
        <w:t>≈ 10</w:t>
      </w:r>
      <w:r>
        <w:rPr>
          <w:rFonts w:ascii="Arial" w:hAnsi="Arial" w:cs="Arial"/>
          <w:vertAlign w:val="superscript"/>
        </w:rPr>
        <w:t>60</w:t>
      </w:r>
      <w:r>
        <w:rPr>
          <w:rFonts w:ascii="Arial" w:hAnsi="Arial" w:cs="Arial"/>
        </w:rPr>
        <w:t xml:space="preserve"> elements and is known as</w:t>
      </w:r>
      <w:r>
        <w:rPr>
          <w:rFonts w:ascii="Arial" w:hAnsi="Arial" w:cs="Arial"/>
          <w:b/>
        </w:rPr>
        <w:t xml:space="preserve"> the</w:t>
      </w:r>
      <w:r>
        <w:rPr>
          <w:rFonts w:ascii="Arial" w:hAnsi="Arial" w:cs="Arial"/>
        </w:rPr>
        <w:t xml:space="preserve"> </w:t>
      </w:r>
      <w:r>
        <w:rPr>
          <w:rFonts w:ascii="Arial" w:hAnsi="Arial" w:cs="Arial"/>
          <w:b/>
        </w:rPr>
        <w:t>monster.</w:t>
      </w:r>
    </w:p>
    <w:p w14:paraId="3DAFC01A" w14:textId="77777777" w:rsidR="00FD5A53" w:rsidRDefault="00FD5A53" w:rsidP="00FD5A53">
      <w:pPr>
        <w:rPr>
          <w:rFonts w:ascii="Arial" w:hAnsi="Arial" w:cs="Arial"/>
        </w:rPr>
      </w:pPr>
    </w:p>
    <w:p w14:paraId="1A698641" w14:textId="1402A423" w:rsidR="00FD5A53" w:rsidRDefault="00FD5A53" w:rsidP="00FD5A53">
      <w:pPr>
        <w:rPr>
          <w:rFonts w:ascii="Arial" w:hAnsi="Arial" w:cs="Arial"/>
        </w:rPr>
      </w:pPr>
      <w:r>
        <w:rPr>
          <w:rFonts w:ascii="Arial" w:hAnsi="Arial" w:cs="Arial"/>
          <w:color w:val="008000"/>
        </w:rPr>
        <w:t xml:space="preserve">Definition. </w:t>
      </w:r>
      <w:r>
        <w:rPr>
          <w:rFonts w:ascii="Arial" w:hAnsi="Arial" w:cs="Arial"/>
        </w:rPr>
        <w:t xml:space="preserve">The </w:t>
      </w:r>
      <w:r>
        <w:rPr>
          <w:rFonts w:ascii="Arial" w:hAnsi="Arial" w:cs="Arial"/>
          <w:b/>
        </w:rPr>
        <w:t xml:space="preserve">Product Group </w:t>
      </w:r>
      <w:r w:rsidR="00926A62">
        <w:rPr>
          <w:rFonts w:ascii="Arial" w:hAnsi="Arial" w:cs="Arial"/>
        </w:rPr>
        <w:t xml:space="preserve">of groups G and H </w:t>
      </w:r>
      <w:r>
        <w:rPr>
          <w:rFonts w:ascii="Arial" w:hAnsi="Arial" w:cs="Arial"/>
        </w:rPr>
        <w:t xml:space="preserve">is </w:t>
      </w:r>
      <w:r>
        <w:rPr>
          <w:rFonts w:ascii="Arial" w:hAnsi="Arial" w:cs="Arial"/>
          <w:b/>
        </w:rPr>
        <w:t>GxH</w:t>
      </w:r>
      <w:r>
        <w:rPr>
          <w:rFonts w:ascii="Arial" w:hAnsi="Arial" w:cs="Arial"/>
        </w:rPr>
        <w:t xml:space="preserve"> = </w:t>
      </w:r>
      <w:r w:rsidR="002466EA">
        <w:rPr>
          <w:rFonts w:ascii="Arial" w:hAnsi="Arial" w:cs="Arial"/>
          <w:position w:val="-18"/>
        </w:rPr>
        <w:object w:dxaOrig="2180" w:dyaOrig="480" w14:anchorId="3B51AF93">
          <v:shape id="_x0000_i1046" type="#_x0000_t75" style="width:109pt;height:24pt" o:ole="">
            <v:imagedata r:id="rId50" o:title=""/>
          </v:shape>
          <o:OLEObject Type="Embed" ProgID="Equation.DSMT4" ShapeID="_x0000_i1046" DrawAspect="Content" ObjectID="_1459433787" r:id="rId51"/>
        </w:object>
      </w:r>
      <w:r>
        <w:rPr>
          <w:rFonts w:ascii="Arial" w:hAnsi="Arial" w:cs="Arial"/>
        </w:rPr>
        <w:t xml:space="preserve"> with group operation </w:t>
      </w:r>
      <w:r w:rsidR="002466EA">
        <w:rPr>
          <w:rFonts w:ascii="Arial" w:hAnsi="Arial" w:cs="Arial"/>
          <w:position w:val="-16"/>
        </w:rPr>
        <w:object w:dxaOrig="3340" w:dyaOrig="440" w14:anchorId="0A710522">
          <v:shape id="_x0000_i1047" type="#_x0000_t75" style="width:167pt;height:22pt" o:ole="">
            <v:imagedata r:id="rId52" o:title=""/>
          </v:shape>
          <o:OLEObject Type="Embed" ProgID="Equation.DSMT4" ShapeID="_x0000_i1047" DrawAspect="Content" ObjectID="_1459433788" r:id="rId53"/>
        </w:object>
      </w:r>
      <w:r>
        <w:rPr>
          <w:rFonts w:ascii="Arial" w:hAnsi="Arial" w:cs="Arial"/>
        </w:rPr>
        <w:t>.</w:t>
      </w:r>
    </w:p>
    <w:p w14:paraId="15E32678" w14:textId="6512C879" w:rsidR="00134670" w:rsidRDefault="00134670">
      <w:pPr>
        <w:rPr>
          <w:rFonts w:ascii="Arial" w:hAnsi="Arial" w:cs="Arial"/>
        </w:rPr>
      </w:pPr>
    </w:p>
    <w:p w14:paraId="3281D26F" w14:textId="5551BF5A" w:rsidR="0059598C" w:rsidRDefault="0059598C" w:rsidP="00B16723">
      <w:pPr>
        <w:rPr>
          <w:rFonts w:ascii="Arial" w:hAnsi="Arial" w:cs="Arial"/>
        </w:rPr>
      </w:pPr>
      <w:bookmarkStart w:id="7" w:name="OLE_LINK254"/>
      <w:bookmarkStart w:id="8" w:name="OLE_LINK255"/>
      <w:r>
        <w:rPr>
          <w:rFonts w:ascii="Arial" w:hAnsi="Arial" w:cs="Arial"/>
          <w:color w:val="008000"/>
        </w:rPr>
        <w:t>Definition.</w:t>
      </w:r>
      <w:r>
        <w:rPr>
          <w:rFonts w:ascii="Arial" w:hAnsi="Arial" w:cs="Arial"/>
        </w:rPr>
        <w:t xml:space="preserve"> Let N be a subgroup of </w:t>
      </w:r>
      <w:r w:rsidR="00CA4E63">
        <w:rPr>
          <w:rFonts w:ascii="Arial" w:hAnsi="Arial" w:cs="Arial"/>
        </w:rPr>
        <w:t>G</w:t>
      </w:r>
      <w:r w:rsidR="00823183">
        <w:rPr>
          <w:rFonts w:ascii="Arial" w:hAnsi="Arial" w:cs="Arial"/>
        </w:rPr>
        <w:t xml:space="preserve">. The </w:t>
      </w:r>
      <w:r w:rsidR="00823183">
        <w:rPr>
          <w:rFonts w:ascii="Arial" w:hAnsi="Arial" w:cs="Arial"/>
          <w:b/>
        </w:rPr>
        <w:t>Factor Space</w:t>
      </w:r>
      <w:r w:rsidR="00823183">
        <w:rPr>
          <w:rFonts w:ascii="Arial" w:hAnsi="Arial" w:cs="Arial"/>
        </w:rPr>
        <w:t xml:space="preserve"> </w:t>
      </w:r>
      <w:r w:rsidR="00CA4E63" w:rsidRPr="00823183">
        <w:rPr>
          <w:rFonts w:ascii="Arial" w:hAnsi="Arial" w:cs="Arial"/>
          <w:b/>
        </w:rPr>
        <w:t>G</w:t>
      </w:r>
      <w:r w:rsidRPr="00823183">
        <w:rPr>
          <w:rFonts w:ascii="Arial" w:hAnsi="Arial" w:cs="Arial"/>
          <w:b/>
        </w:rPr>
        <w:t>/N</w:t>
      </w:r>
      <w:r>
        <w:rPr>
          <w:rFonts w:ascii="Arial" w:hAnsi="Arial" w:cs="Arial"/>
        </w:rPr>
        <w:t xml:space="preserve"> </w:t>
      </w:r>
      <w:r w:rsidR="00CA4E63">
        <w:rPr>
          <w:rFonts w:ascii="Arial" w:hAnsi="Arial" w:cs="Arial"/>
        </w:rPr>
        <w:t xml:space="preserve">is the collection of cosets </w:t>
      </w:r>
      <w:r w:rsidR="00461273" w:rsidRPr="00461273">
        <w:rPr>
          <w:rFonts w:ascii="Arial" w:hAnsi="Arial" w:cs="Arial"/>
        </w:rPr>
        <w:t>N</w:t>
      </w:r>
      <w:r w:rsidR="002466EA">
        <w:rPr>
          <w:i/>
          <w:position w:val="-4"/>
        </w:rPr>
        <w:object w:dxaOrig="140" w:dyaOrig="200" w14:anchorId="59791E8B">
          <v:shape id="_x0000_i1048" type="#_x0000_t75" style="width:7pt;height:10pt" o:ole="">
            <v:imagedata r:id="rId54" o:title=""/>
          </v:shape>
          <o:OLEObject Type="Embed" ProgID="Equation.DSMT4" ShapeID="_x0000_i1048" DrawAspect="Content" ObjectID="_1459433789" r:id="rId55"/>
        </w:object>
      </w:r>
      <w:r w:rsidR="00461273">
        <w:rPr>
          <w:rFonts w:ascii="Arial" w:hAnsi="Arial" w:cs="Arial"/>
          <w:i/>
        </w:rPr>
        <w:t>g</w:t>
      </w:r>
      <w:r w:rsidR="00CA4E63">
        <w:rPr>
          <w:rFonts w:ascii="Arial" w:hAnsi="Arial" w:cs="Arial"/>
        </w:rPr>
        <w:t xml:space="preserve"> </w:t>
      </w:r>
      <w:r w:rsidR="00823183">
        <w:rPr>
          <w:rFonts w:ascii="Arial" w:hAnsi="Arial" w:cs="Arial"/>
        </w:rPr>
        <w:t xml:space="preserve">along </w:t>
      </w:r>
      <w:r w:rsidR="00CA4E63">
        <w:rPr>
          <w:rFonts w:ascii="Arial" w:hAnsi="Arial" w:cs="Arial"/>
        </w:rPr>
        <w:t xml:space="preserve">with the operation </w:t>
      </w:r>
      <w:bookmarkStart w:id="9" w:name="OLE_LINK262"/>
      <w:bookmarkStart w:id="10" w:name="OLE_LINK263"/>
      <w:r w:rsidR="00823183">
        <w:rPr>
          <w:rFonts w:ascii="Arial" w:hAnsi="Arial" w:cs="Arial"/>
        </w:rPr>
        <w:t>(</w:t>
      </w:r>
      <w:r w:rsidR="00461273">
        <w:rPr>
          <w:rFonts w:ascii="Arial" w:hAnsi="Arial" w:cs="Arial"/>
        </w:rPr>
        <w:t>N</w:t>
      </w:r>
      <w:r w:rsidR="002466EA">
        <w:rPr>
          <w:i/>
          <w:position w:val="-4"/>
        </w:rPr>
        <w:object w:dxaOrig="140" w:dyaOrig="200" w14:anchorId="623DA48D">
          <v:shape id="_x0000_i1049" type="#_x0000_t75" style="width:7pt;height:10pt" o:ole="">
            <v:imagedata r:id="rId56" o:title=""/>
          </v:shape>
          <o:OLEObject Type="Embed" ProgID="Equation.DSMT4" ShapeID="_x0000_i1049" DrawAspect="Content" ObjectID="_1459433790" r:id="rId57"/>
        </w:object>
      </w:r>
      <w:r w:rsidR="00461273" w:rsidRPr="00461273">
        <w:rPr>
          <w:i/>
          <w:iCs/>
        </w:rPr>
        <w:t>g</w:t>
      </w:r>
      <w:r w:rsidR="00823183" w:rsidRPr="00461273">
        <w:rPr>
          <w:rFonts w:ascii="Arial" w:hAnsi="Arial" w:cs="Arial"/>
          <w:position w:val="-6"/>
          <w:vertAlign w:val="subscript"/>
        </w:rPr>
        <w:t>1</w:t>
      </w:r>
      <w:r w:rsidR="00823183">
        <w:rPr>
          <w:rFonts w:ascii="Arial" w:hAnsi="Arial" w:cs="Arial"/>
        </w:rPr>
        <w:t>)</w:t>
      </w:r>
      <w:bookmarkEnd w:id="9"/>
      <w:bookmarkEnd w:id="10"/>
      <w:r w:rsidR="002466EA">
        <w:rPr>
          <w:i/>
          <w:position w:val="-4"/>
        </w:rPr>
        <w:object w:dxaOrig="140" w:dyaOrig="200" w14:anchorId="46A3933D">
          <v:shape id="_x0000_i1050" type="#_x0000_t75" style="width:7pt;height:10pt" o:ole="">
            <v:imagedata r:id="rId58" o:title=""/>
          </v:shape>
          <o:OLEObject Type="Embed" ProgID="Equation.DSMT4" ShapeID="_x0000_i1050" DrawAspect="Content" ObjectID="_1459433791" r:id="rId59"/>
        </w:object>
      </w:r>
      <w:r w:rsidR="00823183">
        <w:rPr>
          <w:rFonts w:ascii="Arial" w:hAnsi="Arial" w:cs="Arial"/>
        </w:rPr>
        <w:t>(</w:t>
      </w:r>
      <w:r w:rsidR="00461273">
        <w:rPr>
          <w:rFonts w:ascii="Arial" w:hAnsi="Arial" w:cs="Arial"/>
        </w:rPr>
        <w:t>N</w:t>
      </w:r>
      <w:r w:rsidR="002466EA">
        <w:rPr>
          <w:i/>
          <w:position w:val="-4"/>
        </w:rPr>
        <w:object w:dxaOrig="140" w:dyaOrig="200" w14:anchorId="4A4ED7D6">
          <v:shape id="_x0000_i1051" type="#_x0000_t75" style="width:7pt;height:10pt" o:ole="">
            <v:imagedata r:id="rId60" o:title=""/>
          </v:shape>
          <o:OLEObject Type="Embed" ProgID="Equation.DSMT4" ShapeID="_x0000_i1051" DrawAspect="Content" ObjectID="_1459433792" r:id="rId61"/>
        </w:object>
      </w:r>
      <w:r w:rsidR="00461273">
        <w:rPr>
          <w:rFonts w:ascii="Arial" w:hAnsi="Arial" w:cs="Arial"/>
          <w:i/>
        </w:rPr>
        <w:t>g</w:t>
      </w:r>
      <w:r w:rsidR="00823183" w:rsidRPr="00461273">
        <w:rPr>
          <w:rFonts w:ascii="Arial" w:hAnsi="Arial" w:cs="Arial"/>
          <w:position w:val="-6"/>
          <w:vertAlign w:val="subscript"/>
        </w:rPr>
        <w:t>2</w:t>
      </w:r>
      <w:r w:rsidR="00823183">
        <w:rPr>
          <w:rFonts w:ascii="Arial" w:hAnsi="Arial" w:cs="Arial"/>
        </w:rPr>
        <w:t xml:space="preserve">) = </w:t>
      </w:r>
      <w:r w:rsidR="00461273">
        <w:rPr>
          <w:rFonts w:ascii="Arial" w:hAnsi="Arial" w:cs="Arial"/>
        </w:rPr>
        <w:t>N</w:t>
      </w:r>
      <w:r w:rsidR="002466EA">
        <w:rPr>
          <w:i/>
          <w:position w:val="-4"/>
        </w:rPr>
        <w:object w:dxaOrig="140" w:dyaOrig="200" w14:anchorId="4B58A767">
          <v:shape id="_x0000_i1052" type="#_x0000_t75" style="width:7pt;height:10pt" o:ole="">
            <v:imagedata r:id="rId62" o:title=""/>
          </v:shape>
          <o:OLEObject Type="Embed" ProgID="Equation.DSMT4" ShapeID="_x0000_i1052" DrawAspect="Content" ObjectID="_1459433793" r:id="rId63"/>
        </w:object>
      </w:r>
      <w:r w:rsidR="00823183">
        <w:rPr>
          <w:rFonts w:ascii="Arial" w:hAnsi="Arial" w:cs="Arial"/>
        </w:rPr>
        <w:t>(</w:t>
      </w:r>
      <w:r w:rsidR="00461273">
        <w:rPr>
          <w:rFonts w:ascii="Arial" w:hAnsi="Arial" w:cs="Arial"/>
          <w:i/>
        </w:rPr>
        <w:t>g</w:t>
      </w:r>
      <w:r w:rsidR="00823183" w:rsidRPr="00461273">
        <w:rPr>
          <w:rFonts w:ascii="Arial" w:hAnsi="Arial" w:cs="Arial"/>
          <w:position w:val="-6"/>
          <w:vertAlign w:val="subscript"/>
        </w:rPr>
        <w:t>1</w:t>
      </w:r>
      <w:r w:rsidR="009C507B" w:rsidRPr="009C507B">
        <w:rPr>
          <w:rFonts w:ascii="Arial" w:hAnsi="Arial" w:cs="Arial"/>
          <w:position w:val="-4"/>
          <w:vertAlign w:val="subscript"/>
        </w:rPr>
        <w:object w:dxaOrig="180" w:dyaOrig="200" w14:anchorId="3ADD42A0">
          <v:shape id="_x0000_i1053" type="#_x0000_t75" style="width:9pt;height:10pt" o:ole="">
            <v:imagedata r:id="rId64" o:title=""/>
          </v:shape>
          <o:OLEObject Type="Embed" ProgID="Equation.DSMT4" ShapeID="_x0000_i1053" DrawAspect="Content" ObjectID="_1459433794" r:id="rId65"/>
        </w:object>
      </w:r>
      <w:r w:rsidR="009C507B">
        <w:rPr>
          <w:rFonts w:ascii="Arial" w:hAnsi="Arial" w:cs="Arial"/>
          <w:position w:val="-6"/>
          <w:vertAlign w:val="subscript"/>
        </w:rPr>
        <w:t xml:space="preserve"> </w:t>
      </w:r>
      <w:r w:rsidR="00461273">
        <w:rPr>
          <w:rFonts w:ascii="Arial" w:hAnsi="Arial" w:cs="Arial"/>
          <w:i/>
        </w:rPr>
        <w:t>g</w:t>
      </w:r>
      <w:r w:rsidR="00823183" w:rsidRPr="00461273">
        <w:rPr>
          <w:rFonts w:ascii="Arial" w:hAnsi="Arial" w:cs="Arial"/>
          <w:position w:val="-6"/>
          <w:vertAlign w:val="subscript"/>
        </w:rPr>
        <w:t>2</w:t>
      </w:r>
      <w:r w:rsidR="00823183">
        <w:rPr>
          <w:rFonts w:ascii="Arial" w:hAnsi="Arial" w:cs="Arial"/>
        </w:rPr>
        <w:t>).</w:t>
      </w:r>
    </w:p>
    <w:p w14:paraId="1778262F" w14:textId="77777777" w:rsidR="00823183" w:rsidRDefault="00823183" w:rsidP="00B16723">
      <w:pPr>
        <w:rPr>
          <w:rFonts w:ascii="Arial" w:hAnsi="Arial" w:cs="Arial"/>
        </w:rPr>
      </w:pPr>
    </w:p>
    <w:p w14:paraId="5BA94619" w14:textId="3CD56C2B" w:rsidR="00823183" w:rsidRPr="00823183" w:rsidRDefault="00823183" w:rsidP="00B16723">
      <w:pPr>
        <w:rPr>
          <w:rFonts w:ascii="Arial" w:hAnsi="Arial" w:cs="Arial"/>
          <w:b/>
        </w:rPr>
      </w:pPr>
      <w:r>
        <w:rPr>
          <w:rFonts w:ascii="Arial" w:hAnsi="Arial" w:cs="Arial"/>
          <w:color w:val="008000"/>
        </w:rPr>
        <w:t xml:space="preserve">Theorem. </w:t>
      </w:r>
      <w:r>
        <w:rPr>
          <w:rFonts w:ascii="Arial" w:hAnsi="Arial" w:cs="Arial"/>
        </w:rPr>
        <w:t>If N is normal the</w:t>
      </w:r>
      <w:r w:rsidR="003B3253">
        <w:rPr>
          <w:rFonts w:ascii="Arial" w:hAnsi="Arial" w:cs="Arial"/>
        </w:rPr>
        <w:t>n</w:t>
      </w:r>
      <w:r>
        <w:rPr>
          <w:rFonts w:ascii="Arial" w:hAnsi="Arial" w:cs="Arial"/>
        </w:rPr>
        <w:t xml:space="preserve"> G/N is a group, called the </w:t>
      </w:r>
      <w:r>
        <w:rPr>
          <w:rFonts w:ascii="Arial" w:hAnsi="Arial" w:cs="Arial"/>
          <w:b/>
        </w:rPr>
        <w:t>Factor Group.</w:t>
      </w:r>
    </w:p>
    <w:p w14:paraId="0824A3C0" w14:textId="77777777" w:rsidR="0059598C" w:rsidRDefault="0059598C" w:rsidP="00B16723">
      <w:pPr>
        <w:rPr>
          <w:rFonts w:ascii="Arial" w:hAnsi="Arial" w:cs="Arial"/>
          <w:color w:val="008000"/>
        </w:rPr>
      </w:pPr>
    </w:p>
    <w:bookmarkEnd w:id="7"/>
    <w:bookmarkEnd w:id="8"/>
    <w:p w14:paraId="7FB14276" w14:textId="7FFB8F0F" w:rsidR="00563927" w:rsidRDefault="00563927">
      <w:pPr>
        <w:rPr>
          <w:rFonts w:ascii="Arial" w:hAnsi="Arial" w:cs="Arial"/>
        </w:rPr>
      </w:pPr>
      <w:r>
        <w:rPr>
          <w:rFonts w:ascii="Arial" w:hAnsi="Arial" w:cs="Arial"/>
          <w:color w:val="008000"/>
        </w:rPr>
        <w:t xml:space="preserve">Theorem. </w:t>
      </w:r>
      <w:r w:rsidR="008D4946">
        <w:rPr>
          <w:rFonts w:ascii="Arial" w:hAnsi="Arial" w:cs="Arial"/>
        </w:rPr>
        <w:t>[13.10]</w:t>
      </w:r>
      <w:r>
        <w:rPr>
          <w:rFonts w:ascii="Arial" w:hAnsi="Arial" w:cs="Arial"/>
        </w:rPr>
        <w:t xml:space="preserve"> </w:t>
      </w:r>
      <w:bookmarkStart w:id="11" w:name="OLE_LINK128"/>
      <w:bookmarkStart w:id="12" w:name="OLE_LINK131"/>
      <w:bookmarkStart w:id="13" w:name="OLE_LINK248"/>
      <w:bookmarkStart w:id="14" w:name="OLE_LINK249"/>
      <w:r w:rsidR="008D4946">
        <w:rPr>
          <w:rFonts w:ascii="Arial" w:hAnsi="Arial" w:cs="Arial"/>
        </w:rPr>
        <w:t xml:space="preserve"> </w:t>
      </w:r>
      <w:r w:rsidR="008D4946" w:rsidRPr="00461273">
        <w:rPr>
          <w:rFonts w:ascii="Arial" w:hAnsi="Arial" w:cs="Arial"/>
          <w:position w:val="-16"/>
        </w:rPr>
        <w:object w:dxaOrig="1580" w:dyaOrig="440" w14:anchorId="4D51CF26">
          <v:shape id="_x0000_i1054" type="#_x0000_t75" style="width:79pt;height:22pt" o:ole="">
            <v:imagedata r:id="rId66" o:title=""/>
          </v:shape>
          <o:OLEObject Type="Embed" ProgID="Equation.DSMT4" ShapeID="_x0000_i1054" DrawAspect="Content" ObjectID="_1459433795" r:id="rId67"/>
        </w:object>
      </w:r>
      <w:bookmarkEnd w:id="11"/>
      <w:bookmarkEnd w:id="12"/>
      <w:r w:rsidR="00FD5A53">
        <w:rPr>
          <w:rFonts w:ascii="Arial" w:hAnsi="Arial" w:cs="Arial"/>
        </w:rPr>
        <w:t>.</w:t>
      </w:r>
    </w:p>
    <w:p w14:paraId="22278EFE" w14:textId="2DEF01B1" w:rsidR="00B367F1" w:rsidRDefault="00B367F1">
      <w:pPr>
        <w:rPr>
          <w:rFonts w:ascii="Arial" w:hAnsi="Arial" w:cs="Arial"/>
        </w:rPr>
      </w:pPr>
      <w:r>
        <w:rPr>
          <w:rFonts w:ascii="Arial" w:hAnsi="Arial" w:cs="Arial"/>
        </w:rPr>
        <w:lastRenderedPageBreak/>
        <w:t xml:space="preserve">The group operation is a function,  </w:t>
      </w:r>
      <w:r w:rsidR="001B06AE" w:rsidRPr="006D7A2C">
        <w:rPr>
          <w:rFonts w:ascii="Arial" w:hAnsi="Arial" w:cs="Arial"/>
          <w:position w:val="-10"/>
        </w:rPr>
        <w:object w:dxaOrig="1380" w:dyaOrig="320" w14:anchorId="3A677C37">
          <v:shape id="_x0000_i1055" type="#_x0000_t75" style="width:69pt;height:16pt" o:ole="">
            <v:imagedata r:id="rId68" o:title=""/>
          </v:shape>
          <o:OLEObject Type="Embed" ProgID="Equation.DSMT4" ShapeID="_x0000_i1055" DrawAspect="Content" ObjectID="_1459433796" r:id="rId69"/>
        </w:object>
      </w:r>
      <w:r>
        <w:rPr>
          <w:rFonts w:ascii="Arial" w:hAnsi="Arial" w:cs="Arial"/>
        </w:rPr>
        <w:t xml:space="preserve">. If G is also a </w:t>
      </w:r>
      <w:r w:rsidR="006D7A2C">
        <w:rPr>
          <w:rFonts w:ascii="Arial" w:hAnsi="Arial" w:cs="Arial"/>
        </w:rPr>
        <w:t>topological</w:t>
      </w:r>
      <w:r>
        <w:rPr>
          <w:rFonts w:ascii="Arial" w:hAnsi="Arial" w:cs="Arial"/>
        </w:rPr>
        <w:t xml:space="preserve"> space, then </w:t>
      </w:r>
      <w:r w:rsidR="006D7A2C" w:rsidRPr="006D7A2C">
        <w:rPr>
          <w:rFonts w:ascii="Arial" w:hAnsi="Arial" w:cs="Arial"/>
          <w:position w:val="-4"/>
        </w:rPr>
        <w:object w:dxaOrig="180" w:dyaOrig="200" w14:anchorId="5C308614">
          <v:shape id="_x0000_i1056" type="#_x0000_t75" style="width:9pt;height:10pt" o:ole="">
            <v:imagedata r:id="rId70" o:title=""/>
          </v:shape>
          <o:OLEObject Type="Embed" ProgID="Equation.DSMT4" ShapeID="_x0000_i1056" DrawAspect="Content" ObjectID="_1459433797" r:id="rId71"/>
        </w:object>
      </w:r>
      <w:r w:rsidR="006D7A2C">
        <w:rPr>
          <w:rFonts w:ascii="Arial" w:hAnsi="Arial" w:cs="Arial"/>
        </w:rPr>
        <w:t xml:space="preserve"> </w:t>
      </w:r>
      <w:r>
        <w:rPr>
          <w:rFonts w:ascii="Arial" w:hAnsi="Arial" w:cs="Arial"/>
        </w:rPr>
        <w:t>can either be continuous or not.</w:t>
      </w:r>
    </w:p>
    <w:p w14:paraId="7A9A1B51" w14:textId="77777777" w:rsidR="00B367F1" w:rsidRDefault="00B367F1">
      <w:pPr>
        <w:rPr>
          <w:rFonts w:ascii="Arial" w:hAnsi="Arial" w:cs="Arial"/>
        </w:rPr>
      </w:pPr>
    </w:p>
    <w:p w14:paraId="24874A7D" w14:textId="6B6424D5" w:rsidR="00B367F1" w:rsidRPr="002B3424" w:rsidRDefault="00B367F1">
      <w:pPr>
        <w:rPr>
          <w:rFonts w:ascii="Arial" w:hAnsi="Arial" w:cs="Arial"/>
        </w:rPr>
      </w:pPr>
      <w:r w:rsidRPr="0056271A">
        <w:rPr>
          <w:rFonts w:ascii="Arial" w:hAnsi="Arial" w:cs="Arial"/>
          <w:color w:val="008000"/>
        </w:rPr>
        <w:t>Definition</w:t>
      </w:r>
      <w:r>
        <w:rPr>
          <w:rFonts w:ascii="Arial" w:hAnsi="Arial" w:cs="Arial"/>
          <w:color w:val="0000FF"/>
        </w:rPr>
        <w:t>.</w:t>
      </w:r>
      <w:r>
        <w:rPr>
          <w:rFonts w:ascii="Arial" w:hAnsi="Arial" w:cs="Arial"/>
        </w:rPr>
        <w:t xml:space="preserve"> A </w:t>
      </w:r>
      <w:r w:rsidRPr="00B367F1">
        <w:rPr>
          <w:rFonts w:ascii="Arial" w:hAnsi="Arial" w:cs="Arial"/>
          <w:b/>
        </w:rPr>
        <w:t>group (G,</w:t>
      </w:r>
      <w:r w:rsidR="001B06AE" w:rsidRPr="001B06AE">
        <w:rPr>
          <w:rFonts w:ascii="Arial" w:hAnsi="Arial" w:cs="Arial"/>
          <w:b/>
          <w:position w:val="-4"/>
        </w:rPr>
        <w:object w:dxaOrig="180" w:dyaOrig="200" w14:anchorId="1F85EE4F">
          <v:shape id="_x0000_i1057" type="#_x0000_t75" style="width:9pt;height:10pt" o:ole="">
            <v:imagedata r:id="rId72" o:title=""/>
          </v:shape>
          <o:OLEObject Type="Embed" ProgID="Equation.DSMT4" ShapeID="_x0000_i1057" DrawAspect="Content" ObjectID="_1459433798" r:id="rId73"/>
        </w:object>
      </w:r>
      <w:r w:rsidRPr="00B367F1">
        <w:rPr>
          <w:rFonts w:ascii="Arial" w:hAnsi="Arial" w:cs="Arial"/>
          <w:b/>
        </w:rPr>
        <w:t>) is continuous</w:t>
      </w:r>
      <w:r>
        <w:rPr>
          <w:rFonts w:ascii="Arial" w:hAnsi="Arial" w:cs="Arial"/>
        </w:rPr>
        <w:t xml:space="preserve"> if </w:t>
      </w:r>
      <w:r w:rsidR="001B06AE" w:rsidRPr="001B06AE">
        <w:rPr>
          <w:rFonts w:ascii="Arial" w:hAnsi="Arial" w:cs="Arial"/>
          <w:position w:val="-10"/>
        </w:rPr>
        <w:object w:dxaOrig="1380" w:dyaOrig="320" w14:anchorId="4520AE14">
          <v:shape id="_x0000_i1058" type="#_x0000_t75" style="width:69pt;height:16pt" o:ole="">
            <v:imagedata r:id="rId74" o:title=""/>
          </v:shape>
          <o:OLEObject Type="Embed" ProgID="Equation.DSMT4" ShapeID="_x0000_i1058" DrawAspect="Content" ObjectID="_1459433799" r:id="rId75"/>
        </w:object>
      </w:r>
      <w:r w:rsidR="006D7A2C">
        <w:rPr>
          <w:rFonts w:ascii="Arial" w:hAnsi="Arial" w:cs="Arial"/>
        </w:rPr>
        <w:t xml:space="preserve"> </w:t>
      </w:r>
      <w:r>
        <w:rPr>
          <w:rFonts w:ascii="Arial" w:hAnsi="Arial" w:cs="Arial"/>
        </w:rPr>
        <w:t>is a continuous function</w:t>
      </w:r>
      <w:r w:rsidR="00B83ADC">
        <w:rPr>
          <w:rFonts w:ascii="Arial" w:hAnsi="Arial" w:cs="Arial"/>
        </w:rPr>
        <w:t xml:space="preserve"> when G is considered as a topological space</w:t>
      </w:r>
      <w:r>
        <w:rPr>
          <w:rFonts w:ascii="Arial" w:hAnsi="Arial" w:cs="Arial"/>
        </w:rPr>
        <w:t>.</w:t>
      </w:r>
      <w:r w:rsidR="002B3424">
        <w:rPr>
          <w:rFonts w:ascii="Arial" w:hAnsi="Arial" w:cs="Arial"/>
        </w:rPr>
        <w:t xml:space="preserve"> A </w:t>
      </w:r>
      <w:r w:rsidR="002B3424">
        <w:rPr>
          <w:rFonts w:ascii="Arial" w:hAnsi="Arial" w:cs="Arial"/>
          <w:b/>
        </w:rPr>
        <w:t>Lie group</w:t>
      </w:r>
      <w:r w:rsidR="002B3424">
        <w:rPr>
          <w:rFonts w:ascii="Arial" w:hAnsi="Arial" w:cs="Arial"/>
        </w:rPr>
        <w:t xml:space="preserve"> is a continuous group where the inversion operation is also continuous.</w:t>
      </w:r>
    </w:p>
    <w:p w14:paraId="014B59D8" w14:textId="77777777" w:rsidR="001B06AE" w:rsidRDefault="001B06AE">
      <w:pPr>
        <w:rPr>
          <w:rFonts w:ascii="Arial" w:hAnsi="Arial" w:cs="Arial"/>
        </w:rPr>
      </w:pPr>
    </w:p>
    <w:p w14:paraId="542DB536" w14:textId="5AF5D2C2" w:rsidR="001B06AE" w:rsidRDefault="001B06AE">
      <w:pPr>
        <w:rPr>
          <w:rFonts w:ascii="Arial" w:hAnsi="Arial" w:cs="Arial"/>
        </w:rPr>
      </w:pPr>
      <w:r>
        <w:rPr>
          <w:rFonts w:ascii="Arial" w:hAnsi="Arial" w:cs="Arial"/>
        </w:rPr>
        <w:t xml:space="preserve">The </w:t>
      </w:r>
      <w:r w:rsidRPr="002B3424">
        <w:rPr>
          <w:rFonts w:ascii="Arial" w:hAnsi="Arial" w:cs="Arial"/>
          <w:b/>
        </w:rPr>
        <w:t>dimension of a group</w:t>
      </w:r>
      <w:r>
        <w:rPr>
          <w:rFonts w:ascii="Arial" w:hAnsi="Arial" w:cs="Arial"/>
        </w:rPr>
        <w:t xml:space="preserve"> is its dimension as a topological space, which we now define. Intuitively the dimension of a space is 1 + dim (boundary of space). For example, a disk has dimension 2 </w:t>
      </w:r>
      <w:r w:rsidR="003C618A">
        <w:rPr>
          <w:rFonts w:ascii="Arial" w:hAnsi="Arial" w:cs="Arial"/>
        </w:rPr>
        <w:t>and</w:t>
      </w:r>
      <w:r>
        <w:rPr>
          <w:rFonts w:ascii="Arial" w:hAnsi="Arial" w:cs="Arial"/>
        </w:rPr>
        <w:t xml:space="preserve"> its boundary, a circle, has dimension 1. A line segment has dimension 1 </w:t>
      </w:r>
      <w:r w:rsidR="003C618A">
        <w:rPr>
          <w:rFonts w:ascii="Arial" w:hAnsi="Arial" w:cs="Arial"/>
        </w:rPr>
        <w:t>and</w:t>
      </w:r>
      <w:r>
        <w:rPr>
          <w:rFonts w:ascii="Arial" w:hAnsi="Arial" w:cs="Arial"/>
        </w:rPr>
        <w:t xml:space="preserve"> its boundary, 2 points, has dimension zero. </w:t>
      </w:r>
      <w:r w:rsidR="00161BF1">
        <w:rPr>
          <w:rFonts w:ascii="Arial" w:hAnsi="Arial" w:cs="Arial"/>
        </w:rPr>
        <w:t>Since</w:t>
      </w:r>
      <w:r>
        <w:rPr>
          <w:rFonts w:ascii="Arial" w:hAnsi="Arial" w:cs="Arial"/>
        </w:rPr>
        <w:t xml:space="preserve"> a point has dimension 0, its boundary, the empty set</w:t>
      </w:r>
      <w:r w:rsidR="003C618A">
        <w:rPr>
          <w:rFonts w:ascii="Arial" w:hAnsi="Arial" w:cs="Arial"/>
        </w:rPr>
        <w:t xml:space="preserve"> </w:t>
      </w:r>
      <w:r w:rsidR="003C618A" w:rsidRPr="003C618A">
        <w:rPr>
          <w:rFonts w:ascii="Arial" w:hAnsi="Arial" w:cs="Arial"/>
          <w:position w:val="-4"/>
        </w:rPr>
        <w:object w:dxaOrig="240" w:dyaOrig="220" w14:anchorId="65756EBB">
          <v:shape id="_x0000_i1059" type="#_x0000_t75" style="width:12pt;height:11pt" o:ole="">
            <v:imagedata r:id="rId76" o:title=""/>
          </v:shape>
          <o:OLEObject Type="Embed" ProgID="Equation.DSMT4" ShapeID="_x0000_i1059" DrawAspect="Content" ObjectID="_1459433800" r:id="rId77"/>
        </w:object>
      </w:r>
      <w:r>
        <w:rPr>
          <w:rFonts w:ascii="Arial" w:hAnsi="Arial" w:cs="Arial"/>
        </w:rPr>
        <w:t xml:space="preserve">, </w:t>
      </w:r>
      <w:r w:rsidR="002B3424">
        <w:rPr>
          <w:rFonts w:ascii="Arial" w:hAnsi="Arial" w:cs="Arial"/>
        </w:rPr>
        <w:t>is defined to</w:t>
      </w:r>
      <w:r w:rsidR="003C618A">
        <w:rPr>
          <w:rFonts w:ascii="Arial" w:hAnsi="Arial" w:cs="Arial"/>
        </w:rPr>
        <w:t xml:space="preserve"> have</w:t>
      </w:r>
      <w:r>
        <w:rPr>
          <w:rFonts w:ascii="Arial" w:hAnsi="Arial" w:cs="Arial"/>
        </w:rPr>
        <w:t xml:space="preserve"> dimension -1.</w:t>
      </w:r>
      <w:r w:rsidR="00EA0A61">
        <w:rPr>
          <w:rFonts w:ascii="Arial" w:hAnsi="Arial" w:cs="Arial"/>
        </w:rPr>
        <w:t xml:space="preserve"> It is standard to </w:t>
      </w:r>
      <w:r w:rsidR="003C618A">
        <w:rPr>
          <w:rFonts w:ascii="Arial" w:hAnsi="Arial" w:cs="Arial"/>
        </w:rPr>
        <w:t xml:space="preserve">start with </w:t>
      </w:r>
      <w:r w:rsidR="003C618A" w:rsidRPr="003C618A">
        <w:rPr>
          <w:rFonts w:ascii="Arial" w:hAnsi="Arial" w:cs="Arial"/>
          <w:position w:val="-4"/>
        </w:rPr>
        <w:object w:dxaOrig="240" w:dyaOrig="220" w14:anchorId="518A7562">
          <v:shape id="_x0000_i1060" type="#_x0000_t75" style="width:12pt;height:11pt" o:ole="">
            <v:imagedata r:id="rId78" o:title=""/>
          </v:shape>
          <o:OLEObject Type="Embed" ProgID="Equation.DSMT4" ShapeID="_x0000_i1060" DrawAspect="Content" ObjectID="_1459433801" r:id="rId79"/>
        </w:object>
      </w:r>
      <w:r w:rsidR="003C618A">
        <w:rPr>
          <w:rFonts w:ascii="Arial" w:hAnsi="Arial" w:cs="Arial"/>
        </w:rPr>
        <w:t xml:space="preserve">and </w:t>
      </w:r>
      <w:r w:rsidR="00EA0A61">
        <w:rPr>
          <w:rFonts w:ascii="Arial" w:hAnsi="Arial" w:cs="Arial"/>
        </w:rPr>
        <w:t xml:space="preserve">define </w:t>
      </w:r>
      <w:r w:rsidR="002B3424">
        <w:rPr>
          <w:rFonts w:ascii="Arial" w:hAnsi="Arial" w:cs="Arial"/>
        </w:rPr>
        <w:t xml:space="preserve">topological </w:t>
      </w:r>
      <w:r w:rsidR="00EA0A61">
        <w:rPr>
          <w:rFonts w:ascii="Arial" w:hAnsi="Arial" w:cs="Arial"/>
        </w:rPr>
        <w:t>dimension inductively.</w:t>
      </w:r>
    </w:p>
    <w:p w14:paraId="1F1EDAA5" w14:textId="77777777" w:rsidR="001B06AE" w:rsidRDefault="001B06AE">
      <w:pPr>
        <w:rPr>
          <w:rFonts w:ascii="Arial" w:hAnsi="Arial" w:cs="Arial"/>
        </w:rPr>
      </w:pPr>
    </w:p>
    <w:p w14:paraId="38B2BF14" w14:textId="61746DF9" w:rsidR="001B06AE" w:rsidRDefault="001B06AE">
      <w:pPr>
        <w:rPr>
          <w:rFonts w:ascii="Arial" w:hAnsi="Arial" w:cs="Arial"/>
        </w:rPr>
      </w:pPr>
      <w:r>
        <w:rPr>
          <w:rFonts w:ascii="Arial" w:hAnsi="Arial" w:cs="Arial"/>
        </w:rPr>
        <w:t xml:space="preserve">There are several definitions of dimension. </w:t>
      </w:r>
      <w:r w:rsidR="00EA0A61">
        <w:rPr>
          <w:rFonts w:ascii="Arial" w:hAnsi="Arial" w:cs="Arial"/>
        </w:rPr>
        <w:t xml:space="preserve">We give the </w:t>
      </w:r>
      <w:r w:rsidR="00EA0A61" w:rsidRPr="00566362">
        <w:rPr>
          <w:rFonts w:ascii="Arial" w:hAnsi="Arial" w:cs="Arial"/>
          <w:b/>
        </w:rPr>
        <w:t>Small Inductive Dimension</w:t>
      </w:r>
      <w:r w:rsidR="00EA0A61">
        <w:rPr>
          <w:rFonts w:ascii="Arial" w:hAnsi="Arial" w:cs="Arial"/>
        </w:rPr>
        <w:t xml:space="preserve"> and briefly two others.</w:t>
      </w:r>
    </w:p>
    <w:p w14:paraId="4E48FF3C" w14:textId="77777777" w:rsidR="00EA0A61" w:rsidRDefault="00EA0A61">
      <w:pPr>
        <w:rPr>
          <w:rFonts w:ascii="Arial" w:hAnsi="Arial" w:cs="Arial"/>
        </w:rPr>
      </w:pPr>
    </w:p>
    <w:p w14:paraId="128906B9" w14:textId="23A338CA" w:rsidR="00EA0A61" w:rsidRDefault="00EA0A61">
      <w:pPr>
        <w:rPr>
          <w:rFonts w:ascii="Arial" w:hAnsi="Arial" w:cs="Arial"/>
        </w:rPr>
      </w:pPr>
      <w:r w:rsidRPr="0056271A">
        <w:rPr>
          <w:rFonts w:ascii="Arial" w:hAnsi="Arial" w:cs="Arial"/>
          <w:color w:val="008000"/>
        </w:rPr>
        <w:t>Definition.</w:t>
      </w:r>
      <w:r>
        <w:rPr>
          <w:rFonts w:ascii="Arial" w:hAnsi="Arial" w:cs="Arial"/>
        </w:rPr>
        <w:t xml:space="preserve"> A collection </w:t>
      </w:r>
      <w:bookmarkStart w:id="15" w:name="OLE_LINK251"/>
      <w:bookmarkStart w:id="16" w:name="OLE_LINK252"/>
      <w:bookmarkStart w:id="17" w:name="OLE_LINK256"/>
      <w:bookmarkStart w:id="18" w:name="OLE_LINK257"/>
      <w:r w:rsidR="00CA27B4">
        <w:rPr>
          <w:rStyle w:val="s2"/>
          <w:rFonts w:ascii="Lucida Calligraphy" w:hAnsi="Lucida Calligraphy"/>
        </w:rPr>
        <w:t>U</w:t>
      </w:r>
      <w:bookmarkEnd w:id="15"/>
      <w:bookmarkEnd w:id="16"/>
      <w:bookmarkEnd w:id="17"/>
      <w:bookmarkEnd w:id="18"/>
      <w:r>
        <w:rPr>
          <w:rFonts w:ascii="Arial" w:hAnsi="Arial" w:cs="Arial"/>
        </w:rPr>
        <w:t xml:space="preserve"> = {U</w:t>
      </w:r>
      <w:r w:rsidRPr="0056271A">
        <w:rPr>
          <w:rFonts w:ascii="Symbol" w:hAnsi="Symbol" w:cs="Arial"/>
          <w:i/>
          <w:sz w:val="36"/>
          <w:szCs w:val="36"/>
          <w:vertAlign w:val="subscript"/>
        </w:rPr>
        <w:t></w:t>
      </w:r>
      <w:r>
        <w:rPr>
          <w:rFonts w:ascii="Arial" w:hAnsi="Arial" w:cs="Arial"/>
        </w:rPr>
        <w:t>}</w:t>
      </w:r>
      <w:r w:rsidR="0056271A">
        <w:rPr>
          <w:rFonts w:ascii="Arial" w:hAnsi="Arial" w:cs="Arial"/>
        </w:rPr>
        <w:t xml:space="preserve"> is an </w:t>
      </w:r>
      <w:r w:rsidR="0056271A" w:rsidRPr="0056271A">
        <w:rPr>
          <w:rFonts w:ascii="Arial" w:hAnsi="Arial" w:cs="Arial"/>
          <w:b/>
        </w:rPr>
        <w:t>open basis for a topological space</w:t>
      </w:r>
      <w:r w:rsidR="0056271A">
        <w:rPr>
          <w:rFonts w:ascii="Arial" w:hAnsi="Arial" w:cs="Arial"/>
        </w:rPr>
        <w:t xml:space="preserve"> X if every open set is a union of sets from </w:t>
      </w:r>
      <w:r w:rsidR="0056271A">
        <w:rPr>
          <w:rStyle w:val="s2"/>
          <w:rFonts w:ascii="Lucida Calligraphy" w:hAnsi="Lucida Calligraphy"/>
        </w:rPr>
        <w:t>U</w:t>
      </w:r>
      <w:r w:rsidR="0056271A">
        <w:rPr>
          <w:rFonts w:ascii="Arial" w:hAnsi="Arial" w:cs="Arial"/>
        </w:rPr>
        <w:t>.</w:t>
      </w:r>
      <w:r w:rsidR="00161BF1">
        <w:rPr>
          <w:rFonts w:ascii="Arial" w:hAnsi="Arial" w:cs="Arial"/>
        </w:rPr>
        <w:t xml:space="preserve"> We first give a few preliminaries.</w:t>
      </w:r>
    </w:p>
    <w:p w14:paraId="4D80674F" w14:textId="77777777" w:rsidR="0056271A" w:rsidRDefault="0056271A">
      <w:pPr>
        <w:rPr>
          <w:rFonts w:ascii="Arial" w:hAnsi="Arial" w:cs="Arial"/>
        </w:rPr>
      </w:pPr>
    </w:p>
    <w:p w14:paraId="39C6B1AA" w14:textId="612C2C86" w:rsidR="0056271A" w:rsidRDefault="0056271A">
      <w:r>
        <w:rPr>
          <w:color w:val="008000"/>
        </w:rPr>
        <w:t xml:space="preserve">Examples. </w:t>
      </w:r>
      <w:r>
        <w:t xml:space="preserve">In </w:t>
      </w:r>
      <w:r>
        <w:rPr>
          <w:rFonts w:ascii="Lucida Sans Unicode" w:hAnsi="Lucida Sans Unicode" w:cs="Lucida Sans Unicode"/>
        </w:rPr>
        <w:t>ℝ</w:t>
      </w:r>
      <w:r>
        <w:t xml:space="preserve">, the collection of open intervals forms a basis. In </w:t>
      </w:r>
      <w:bookmarkStart w:id="19" w:name="OLE_LINK20"/>
      <w:bookmarkStart w:id="20" w:name="OLE_LINK21"/>
      <w:r>
        <w:rPr>
          <w:rFonts w:ascii="Lucida Sans Unicode" w:hAnsi="Lucida Sans Unicode" w:cs="Lucida Sans Unicode"/>
        </w:rPr>
        <w:t>ℝ</w:t>
      </w:r>
      <w:r w:rsidRPr="0056271A">
        <w:rPr>
          <w:rFonts w:ascii="Lucida Sans Unicode" w:hAnsi="Lucida Sans Unicode" w:cs="Lucida Sans Unicode"/>
          <w:position w:val="6"/>
          <w:vertAlign w:val="superscript"/>
        </w:rPr>
        <w:t>3</w:t>
      </w:r>
      <w:bookmarkEnd w:id="19"/>
      <w:bookmarkEnd w:id="20"/>
      <w:r>
        <w:t xml:space="preserve">, the collection of open </w:t>
      </w:r>
      <w:r w:rsidR="00CF07E8">
        <w:t>ball</w:t>
      </w:r>
      <w:r>
        <w:t>s forms a basis.</w:t>
      </w:r>
    </w:p>
    <w:p w14:paraId="6BB34236" w14:textId="77777777" w:rsidR="00AA5191" w:rsidRDefault="00AA5191"/>
    <w:p w14:paraId="6E0D62FC" w14:textId="4134C43C" w:rsidR="00AA5191" w:rsidRDefault="00AA5191">
      <w:r>
        <w:rPr>
          <w:color w:val="008000"/>
        </w:rPr>
        <w:t xml:space="preserve">Definition. </w:t>
      </w:r>
      <w:r>
        <w:t xml:space="preserve">The </w:t>
      </w:r>
      <w:r>
        <w:rPr>
          <w:b/>
        </w:rPr>
        <w:t>closure</w:t>
      </w:r>
      <w:r>
        <w:t xml:space="preserve"> </w:t>
      </w:r>
      <w:r w:rsidR="00017CBA" w:rsidRPr="00017CBA">
        <w:rPr>
          <w:position w:val="-4"/>
        </w:rPr>
        <w:object w:dxaOrig="240" w:dyaOrig="340" w14:anchorId="4B7F8E8B">
          <v:shape id="_x0000_i1061" type="#_x0000_t75" style="width:12pt;height:17pt" o:ole="">
            <v:imagedata r:id="rId80" o:title=""/>
          </v:shape>
          <o:OLEObject Type="Embed" ProgID="Equation.DSMT4" ShapeID="_x0000_i1061" DrawAspect="Content" ObjectID="_1459433802" r:id="rId81"/>
        </w:object>
      </w:r>
      <w:r w:rsidR="00017CBA">
        <w:t xml:space="preserve"> </w:t>
      </w:r>
      <w:r>
        <w:t xml:space="preserve"> of a </w:t>
      </w:r>
      <w:r w:rsidR="00017CBA">
        <w:t xml:space="preserve">set A is the smallest closed set that contains A. The </w:t>
      </w:r>
      <w:r w:rsidR="00017CBA">
        <w:rPr>
          <w:b/>
        </w:rPr>
        <w:t>boundary</w:t>
      </w:r>
      <w:r w:rsidR="00017CBA">
        <w:t xml:space="preserve"> of A is </w:t>
      </w:r>
      <w:r w:rsidR="00402A98" w:rsidRPr="00F9767E">
        <w:rPr>
          <w:position w:val="-10"/>
        </w:rPr>
        <w:object w:dxaOrig="1220" w:dyaOrig="400" w14:anchorId="11731CBA">
          <v:shape id="_x0000_i1062" type="#_x0000_t75" style="width:61pt;height:20pt" o:ole="">
            <v:imagedata r:id="rId82" o:title=""/>
          </v:shape>
          <o:OLEObject Type="Embed" ProgID="Equation.DSMT4" ShapeID="_x0000_i1062" DrawAspect="Content" ObjectID="_1459433803" r:id="rId83"/>
        </w:object>
      </w:r>
      <w:r w:rsidR="00017CBA">
        <w:t>.</w:t>
      </w:r>
    </w:p>
    <w:p w14:paraId="20591800" w14:textId="77777777" w:rsidR="00017CBA" w:rsidRDefault="00017CBA"/>
    <w:p w14:paraId="304033A8" w14:textId="2B03D4F0" w:rsidR="00017CBA" w:rsidRDefault="00017CBA">
      <w:r>
        <w:rPr>
          <w:color w:val="008000"/>
        </w:rPr>
        <w:t>Definition.</w:t>
      </w:r>
      <w:r w:rsidR="00EE60B8">
        <w:t xml:space="preserve"> Let X be a topological space and </w:t>
      </w:r>
      <w:r w:rsidR="001F56A7">
        <w:rPr>
          <w:rStyle w:val="s2"/>
          <w:rFonts w:ascii="Lucida Calligraphy" w:hAnsi="Lucida Calligraphy"/>
        </w:rPr>
        <w:t>U</w:t>
      </w:r>
      <w:r w:rsidR="00EE60B8">
        <w:t xml:space="preserve"> a</w:t>
      </w:r>
      <w:r w:rsidR="001F56A7">
        <w:t>n open basis for X.</w:t>
      </w:r>
    </w:p>
    <w:p w14:paraId="616FB3C3" w14:textId="5F785275" w:rsidR="001F56A7" w:rsidRDefault="00F44805" w:rsidP="00F44805">
      <w:pPr>
        <w:pStyle w:val="ListParagraph"/>
        <w:numPr>
          <w:ilvl w:val="0"/>
          <w:numId w:val="12"/>
        </w:numPr>
      </w:pPr>
      <w:r w:rsidRPr="00F124D9">
        <w:rPr>
          <w:b/>
        </w:rPr>
        <w:t>dim X = -1</w:t>
      </w:r>
      <w:r>
        <w:t xml:space="preserve"> if X = </w:t>
      </w:r>
      <w:r w:rsidR="003C618A" w:rsidRPr="00F44805">
        <w:rPr>
          <w:position w:val="-4"/>
        </w:rPr>
        <w:object w:dxaOrig="240" w:dyaOrig="220" w14:anchorId="5CF288D6">
          <v:shape id="_x0000_i1063" type="#_x0000_t75" style="width:12pt;height:11pt" o:ole="">
            <v:imagedata r:id="rId84" o:title=""/>
          </v:shape>
          <o:OLEObject Type="Embed" ProgID="Equation.DSMT4" ShapeID="_x0000_i1063" DrawAspect="Content" ObjectID="_1459433804" r:id="rId85"/>
        </w:object>
      </w:r>
      <w:r>
        <w:t xml:space="preserve"> </w:t>
      </w:r>
    </w:p>
    <w:p w14:paraId="7C05C823" w14:textId="729CFF1B" w:rsidR="00F44805" w:rsidRDefault="00F44805" w:rsidP="00F44805">
      <w:pPr>
        <w:pStyle w:val="ListParagraph"/>
        <w:numPr>
          <w:ilvl w:val="0"/>
          <w:numId w:val="12"/>
        </w:numPr>
      </w:pPr>
      <w:r>
        <w:t xml:space="preserve">dim X ≤ </w:t>
      </w:r>
      <w:r>
        <w:rPr>
          <w:i/>
        </w:rPr>
        <w:t>n</w:t>
      </w:r>
      <w:r>
        <w:t xml:space="preserve"> if for all points </w:t>
      </w:r>
      <w:r>
        <w:rPr>
          <w:i/>
        </w:rPr>
        <w:t>x</w:t>
      </w:r>
      <w:r>
        <w:t xml:space="preserve"> and open sets W such that </w:t>
      </w:r>
      <w:r>
        <w:rPr>
          <w:i/>
        </w:rPr>
        <w:t>x</w:t>
      </w:r>
      <w:r>
        <w:t xml:space="preserve"> </w:t>
      </w:r>
      <w:r w:rsidRPr="00F44805">
        <w:rPr>
          <w:position w:val="-6"/>
        </w:rPr>
        <w:object w:dxaOrig="200" w:dyaOrig="240" w14:anchorId="17455406">
          <v:shape id="_x0000_i1064" type="#_x0000_t75" style="width:10pt;height:12pt" o:ole="">
            <v:imagedata r:id="rId86" o:title=""/>
          </v:shape>
          <o:OLEObject Type="Embed" ProgID="Equation.DSMT4" ShapeID="_x0000_i1064" DrawAspect="Content" ObjectID="_1459433805" r:id="rId87"/>
        </w:object>
      </w:r>
      <w:r>
        <w:t xml:space="preserve"> W there exists  </w:t>
      </w:r>
      <w:r w:rsidR="00BB7E4F">
        <w:t xml:space="preserve">U </w:t>
      </w:r>
      <w:r w:rsidR="00BB7E4F" w:rsidRPr="00BB7E4F">
        <w:rPr>
          <w:position w:val="-6"/>
        </w:rPr>
        <w:object w:dxaOrig="200" w:dyaOrig="240" w14:anchorId="353E8BF4">
          <v:shape id="_x0000_i1065" type="#_x0000_t75" style="width:10pt;height:12pt" o:ole="">
            <v:imagedata r:id="rId88" o:title=""/>
          </v:shape>
          <o:OLEObject Type="Embed" ProgID="Equation.DSMT4" ShapeID="_x0000_i1065" DrawAspect="Content" ObjectID="_1459433806" r:id="rId89"/>
        </w:object>
      </w:r>
      <w:r w:rsidR="006463F0">
        <w:t xml:space="preserve"> </w:t>
      </w:r>
      <w:r w:rsidR="00BB7E4F">
        <w:rPr>
          <w:rStyle w:val="s2"/>
          <w:rFonts w:ascii="Lucida Calligraphy" w:hAnsi="Lucida Calligraphy"/>
        </w:rPr>
        <w:t>U</w:t>
      </w:r>
      <w:r w:rsidR="00BB7E4F">
        <w:t xml:space="preserve"> such that </w:t>
      </w:r>
      <w:r w:rsidR="00BB7E4F">
        <w:rPr>
          <w:i/>
        </w:rPr>
        <w:t>x</w:t>
      </w:r>
      <w:r w:rsidR="00BB7E4F" w:rsidRPr="00BB7E4F">
        <w:rPr>
          <w:i/>
          <w:position w:val="-8"/>
        </w:rPr>
        <w:object w:dxaOrig="1340" w:dyaOrig="380" w14:anchorId="5CA64BA0">
          <v:shape id="_x0000_i1066" type="#_x0000_t75" style="width:67pt;height:19pt" o:ole="">
            <v:imagedata r:id="rId90" o:title=""/>
          </v:shape>
          <o:OLEObject Type="Embed" ProgID="Equation.DSMT4" ShapeID="_x0000_i1066" DrawAspect="Content" ObjectID="_1459433807" r:id="rId91"/>
        </w:object>
      </w:r>
      <w:r w:rsidR="00BB7E4F">
        <w:t xml:space="preserve"> and dim </w:t>
      </w:r>
      <w:r w:rsidR="00BB7E4F" w:rsidRPr="00BB7E4F">
        <w:rPr>
          <w:position w:val="-4"/>
        </w:rPr>
        <w:object w:dxaOrig="220" w:dyaOrig="260" w14:anchorId="5527EE92">
          <v:shape id="_x0000_i1067" type="#_x0000_t75" style="width:11pt;height:13pt" o:ole="">
            <v:imagedata r:id="rId92" o:title=""/>
          </v:shape>
          <o:OLEObject Type="Embed" ProgID="Equation.DSMT4" ShapeID="_x0000_i1067" DrawAspect="Content" ObjectID="_1459433808" r:id="rId93"/>
        </w:object>
      </w:r>
      <w:r w:rsidR="00BB7E4F">
        <w:t xml:space="preserve">U ≤ </w:t>
      </w:r>
      <w:r w:rsidR="00BB7E4F">
        <w:rPr>
          <w:i/>
        </w:rPr>
        <w:t>n</w:t>
      </w:r>
      <w:r w:rsidR="00BB7E4F">
        <w:t xml:space="preserve"> – 1</w:t>
      </w:r>
    </w:p>
    <w:p w14:paraId="0BF3B30F" w14:textId="4647985D" w:rsidR="00BB7E4F" w:rsidRDefault="00F124D9" w:rsidP="00F44805">
      <w:pPr>
        <w:pStyle w:val="ListParagraph"/>
        <w:numPr>
          <w:ilvl w:val="0"/>
          <w:numId w:val="12"/>
        </w:numPr>
      </w:pPr>
      <w:r>
        <w:rPr>
          <w:b/>
        </w:rPr>
        <w:t xml:space="preserve">dim X = </w:t>
      </w:r>
      <w:r>
        <w:rPr>
          <w:b/>
          <w:i/>
        </w:rPr>
        <w:t>n</w:t>
      </w:r>
      <w:r>
        <w:t xml:space="preserve"> if (</w:t>
      </w:r>
      <w:r w:rsidR="002B3424">
        <w:t>2</w:t>
      </w:r>
      <w:r>
        <w:t xml:space="preserve">) is true for </w:t>
      </w:r>
      <w:r>
        <w:rPr>
          <w:i/>
        </w:rPr>
        <w:t>n</w:t>
      </w:r>
      <w:r>
        <w:t xml:space="preserve"> but false for </w:t>
      </w:r>
      <w:r>
        <w:rPr>
          <w:i/>
        </w:rPr>
        <w:t>n</w:t>
      </w:r>
      <w:r>
        <w:t xml:space="preserve"> – 1</w:t>
      </w:r>
    </w:p>
    <w:p w14:paraId="217F4354" w14:textId="53FE533E" w:rsidR="00F124D9" w:rsidRDefault="001C0D5A" w:rsidP="00F44805">
      <w:pPr>
        <w:pStyle w:val="ListParagraph"/>
        <w:numPr>
          <w:ilvl w:val="0"/>
          <w:numId w:val="12"/>
        </w:numPr>
      </w:pPr>
      <w:r>
        <w:rPr>
          <w:b/>
        </w:rPr>
        <w:t xml:space="preserve">dim X = </w:t>
      </w:r>
      <w:r w:rsidRPr="001C0D5A">
        <w:rPr>
          <w:b/>
          <w:position w:val="-4"/>
        </w:rPr>
        <w:object w:dxaOrig="300" w:dyaOrig="200" w14:anchorId="6069C02C">
          <v:shape id="_x0000_i1068" type="#_x0000_t75" style="width:15pt;height:10pt" o:ole="">
            <v:imagedata r:id="rId94" o:title=""/>
          </v:shape>
          <o:OLEObject Type="Embed" ProgID="Equation.DSMT4" ShapeID="_x0000_i1068" DrawAspect="Content" ObjectID="_1459433809" r:id="rId95"/>
        </w:object>
      </w:r>
      <w:r>
        <w:rPr>
          <w:b/>
        </w:rPr>
        <w:t xml:space="preserve"> </w:t>
      </w:r>
      <w:r>
        <w:t xml:space="preserve"> if for every </w:t>
      </w:r>
      <w:r>
        <w:rPr>
          <w:i/>
        </w:rPr>
        <w:t>n</w:t>
      </w:r>
      <w:r>
        <w:t xml:space="preserve">, dim X ≤ </w:t>
      </w:r>
      <w:r>
        <w:rPr>
          <w:i/>
        </w:rPr>
        <w:t>n</w:t>
      </w:r>
      <w:r>
        <w:t xml:space="preserve"> is false</w:t>
      </w:r>
    </w:p>
    <w:p w14:paraId="7A114F4F" w14:textId="77777777" w:rsidR="00566362" w:rsidRDefault="00566362" w:rsidP="00566362"/>
    <w:p w14:paraId="71B091C1" w14:textId="77777777" w:rsidR="00F157A1" w:rsidRDefault="00566362" w:rsidP="00566362">
      <w:r>
        <w:t xml:space="preserve">The </w:t>
      </w:r>
      <w:r>
        <w:rPr>
          <w:b/>
        </w:rPr>
        <w:t>L</w:t>
      </w:r>
      <w:r w:rsidRPr="00566362">
        <w:rPr>
          <w:b/>
        </w:rPr>
        <w:t xml:space="preserve">arge </w:t>
      </w:r>
      <w:r>
        <w:rPr>
          <w:b/>
        </w:rPr>
        <w:t>I</w:t>
      </w:r>
      <w:r w:rsidRPr="00566362">
        <w:rPr>
          <w:b/>
        </w:rPr>
        <w:t xml:space="preserve">nductive </w:t>
      </w:r>
      <w:r>
        <w:rPr>
          <w:b/>
        </w:rPr>
        <w:t>D</w:t>
      </w:r>
      <w:r w:rsidRPr="00566362">
        <w:rPr>
          <w:b/>
        </w:rPr>
        <w:t>imension</w:t>
      </w:r>
      <w:r>
        <w:t xml:space="preserve"> is similar but replaces points with closed sets. </w:t>
      </w:r>
    </w:p>
    <w:p w14:paraId="7F9D4F15" w14:textId="77777777" w:rsidR="00F157A1" w:rsidRDefault="00F157A1" w:rsidP="00566362"/>
    <w:p w14:paraId="507894C2" w14:textId="1DD49679" w:rsidR="00566362" w:rsidRPr="00566362" w:rsidRDefault="00566362" w:rsidP="00566362">
      <w:r>
        <w:t xml:space="preserve">The </w:t>
      </w:r>
      <w:r w:rsidRPr="00566362">
        <w:rPr>
          <w:b/>
        </w:rPr>
        <w:t>Lebesgue Covering Dimension</w:t>
      </w:r>
      <w:r>
        <w:t xml:space="preserve"> defines dim X = </w:t>
      </w:r>
      <w:r>
        <w:rPr>
          <w:i/>
        </w:rPr>
        <w:t>n</w:t>
      </w:r>
      <w:r>
        <w:t xml:space="preserve"> if every open cover of X has a</w:t>
      </w:r>
      <w:r w:rsidR="00A128F3">
        <w:t>n open</w:t>
      </w:r>
      <w:r>
        <w:t xml:space="preserve"> refinement in which no point belongs to more that </w:t>
      </w:r>
      <w:r>
        <w:rPr>
          <w:i/>
        </w:rPr>
        <w:t>n</w:t>
      </w:r>
      <w:r>
        <w:t xml:space="preserve"> + 1 sets in the refinement.</w:t>
      </w:r>
    </w:p>
    <w:bookmarkEnd w:id="13"/>
    <w:bookmarkEnd w:id="14"/>
    <w:p w14:paraId="2EA97D4E" w14:textId="77777777" w:rsidR="00615AFE" w:rsidRDefault="00615AFE"/>
    <w:p w14:paraId="355D3A52" w14:textId="70147E3B" w:rsidR="00A128F3" w:rsidRDefault="00615AFE">
      <w:pPr>
        <w:rPr>
          <w:rFonts w:asciiTheme="majorHAnsi" w:eastAsiaTheme="majorEastAsia" w:hAnsiTheme="majorHAnsi" w:cstheme="majorBidi"/>
          <w:b/>
          <w:bCs/>
          <w:color w:val="345A8A" w:themeColor="accent1" w:themeShade="B5"/>
          <w:sz w:val="32"/>
          <w:szCs w:val="32"/>
        </w:rPr>
      </w:pPr>
      <w:r>
        <w:t xml:space="preserve">All of these definitions agree on spaces like </w:t>
      </w:r>
      <w:r>
        <w:rPr>
          <w:rFonts w:ascii="Lucida Sans Unicode" w:hAnsi="Lucida Sans Unicode" w:cs="Lucida Sans Unicode"/>
        </w:rPr>
        <w:t>ℝ</w:t>
      </w:r>
      <w:r>
        <w:rPr>
          <w:rFonts w:ascii="Lucida Sans Unicode" w:hAnsi="Lucida Sans Unicode" w:cs="Lucida Sans Unicode"/>
          <w:i/>
          <w:position w:val="6"/>
          <w:vertAlign w:val="superscript"/>
        </w:rPr>
        <w:t>n</w:t>
      </w:r>
      <w:r w:rsidR="00407FB3">
        <w:t xml:space="preserve"> that are separable and metrizable.</w:t>
      </w:r>
      <w:r w:rsidR="00A128F3">
        <w:br w:type="page"/>
      </w:r>
    </w:p>
    <w:p w14:paraId="55DC32EE" w14:textId="3F22CE9D" w:rsidR="0020361E" w:rsidRDefault="0020361E" w:rsidP="00126D15">
      <w:pPr>
        <w:pStyle w:val="Heading1"/>
      </w:pPr>
      <w:r>
        <w:lastRenderedPageBreak/>
        <w:t>Symmetries of a Square</w:t>
      </w:r>
      <w:bookmarkEnd w:id="5"/>
      <w:bookmarkEnd w:id="6"/>
    </w:p>
    <w:p w14:paraId="7B9AAB00" w14:textId="2D011CD1" w:rsidR="0020361E" w:rsidRDefault="00193373" w:rsidP="0020361E">
      <w:r>
        <w:rPr>
          <w:noProof/>
        </w:rPr>
        <mc:AlternateContent>
          <mc:Choice Requires="wpg">
            <w:drawing>
              <wp:anchor distT="0" distB="0" distL="114300" distR="114300" simplePos="0" relativeHeight="251651072" behindDoc="0" locked="0" layoutInCell="1" allowOverlap="1" wp14:anchorId="1EBB3A78" wp14:editId="359F259E">
                <wp:simplePos x="0" y="0"/>
                <wp:positionH relativeFrom="column">
                  <wp:posOffset>150495</wp:posOffset>
                </wp:positionH>
                <wp:positionV relativeFrom="paragraph">
                  <wp:posOffset>106045</wp:posOffset>
                </wp:positionV>
                <wp:extent cx="4907915" cy="2087245"/>
                <wp:effectExtent l="0" t="0" r="0" b="0"/>
                <wp:wrapNone/>
                <wp:docPr id="51" name="Group 51"/>
                <wp:cNvGraphicFramePr/>
                <a:graphic xmlns:a="http://schemas.openxmlformats.org/drawingml/2006/main">
                  <a:graphicData uri="http://schemas.microsoft.com/office/word/2010/wordprocessingGroup">
                    <wpg:wgp>
                      <wpg:cNvGrpSpPr/>
                      <wpg:grpSpPr>
                        <a:xfrm>
                          <a:off x="0" y="0"/>
                          <a:ext cx="4907915" cy="2087245"/>
                          <a:chOff x="0" y="0"/>
                          <a:chExt cx="4907915" cy="2087245"/>
                        </a:xfrm>
                      </wpg:grpSpPr>
                      <wpg:grpSp>
                        <wpg:cNvPr id="514" name="Group 514"/>
                        <wpg:cNvGrpSpPr/>
                        <wpg:grpSpPr>
                          <a:xfrm>
                            <a:off x="0" y="0"/>
                            <a:ext cx="983615" cy="1029970"/>
                            <a:chOff x="0" y="0"/>
                            <a:chExt cx="983615" cy="1029970"/>
                          </a:xfrm>
                        </wpg:grpSpPr>
                        <wps:wsp>
                          <wps:cNvPr id="436"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45BB9D" w14:textId="77777777" w:rsidR="004C0B97" w:rsidRDefault="004C0B97" w:rsidP="005D15A2">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444"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F0DC4D" w14:textId="77777777" w:rsidR="004C0B97" w:rsidRPr="00B351B3" w:rsidRDefault="004C0B97" w:rsidP="005D15A2">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5"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BA0C76" w14:textId="77777777" w:rsidR="004C0B97" w:rsidRPr="00B351B3" w:rsidRDefault="004C0B97" w:rsidP="005D15A2">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7"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43F55C" w14:textId="77777777" w:rsidR="004C0B97" w:rsidRPr="00B351B3" w:rsidRDefault="004C0B97" w:rsidP="005D15A2">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4BC797" w14:textId="77777777" w:rsidR="004C0B97" w:rsidRPr="00B351B3" w:rsidRDefault="004C0B97" w:rsidP="005D15A2">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 name="Group 1"/>
                        <wpg:cNvGrpSpPr/>
                        <wpg:grpSpPr>
                          <a:xfrm>
                            <a:off x="1308100" y="0"/>
                            <a:ext cx="983615" cy="1029970"/>
                            <a:chOff x="0" y="0"/>
                            <a:chExt cx="983615" cy="1029970"/>
                          </a:xfrm>
                        </wpg:grpSpPr>
                        <wps:wsp>
                          <wps:cNvPr id="2" name="Text Box 2"/>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FDB8D1" w14:textId="77777777" w:rsidR="004C0B97" w:rsidRDefault="004C0B97" w:rsidP="005D15A2">
                                <w: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3" name="Text Box 3"/>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BB98E1" w14:textId="3728DF65" w:rsidR="004C0B97" w:rsidRPr="00B351B3" w:rsidRDefault="004C0B97" w:rsidP="005D15A2">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BAE221" w14:textId="24425766" w:rsidR="004C0B97" w:rsidRPr="00B351B3" w:rsidRDefault="004C0B97" w:rsidP="005D15A2">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EB5AC5" w14:textId="2E1C5D30" w:rsidR="004C0B97" w:rsidRPr="00B351B3" w:rsidRDefault="004C0B97" w:rsidP="005D15A2">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4098CC" w14:textId="6F99BFDF" w:rsidR="004C0B97" w:rsidRPr="00B351B3" w:rsidRDefault="004C0B97" w:rsidP="005D15A2">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 name="Group 514"/>
                        <wpg:cNvGrpSpPr/>
                        <wpg:grpSpPr>
                          <a:xfrm>
                            <a:off x="2616200" y="0"/>
                            <a:ext cx="983615" cy="1029970"/>
                            <a:chOff x="0" y="0"/>
                            <a:chExt cx="983615" cy="1029970"/>
                          </a:xfrm>
                        </wpg:grpSpPr>
                        <wps:wsp>
                          <wps:cNvPr id="1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10202" w14:textId="77777777" w:rsidR="004C0B97" w:rsidRDefault="004C0B97" w:rsidP="005D15A2">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1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9651E9" w14:textId="10BE4179" w:rsidR="004C0B97" w:rsidRDefault="004C0B97"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226DB7" w14:textId="0ECF1AA0" w:rsidR="004C0B97" w:rsidRDefault="004C0B97"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351A45" w14:textId="77B46E74" w:rsidR="004C0B97" w:rsidRDefault="004C0B97"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5B4C9B" w14:textId="57296005" w:rsidR="004C0B97" w:rsidRDefault="004C0B97"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8" name="Group 514"/>
                        <wpg:cNvGrpSpPr/>
                        <wpg:grpSpPr>
                          <a:xfrm>
                            <a:off x="3924300" y="0"/>
                            <a:ext cx="983615" cy="1029970"/>
                            <a:chOff x="0" y="0"/>
                            <a:chExt cx="983615" cy="1029970"/>
                          </a:xfrm>
                        </wpg:grpSpPr>
                        <wps:wsp>
                          <wps:cNvPr id="21"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0FBB09" w14:textId="77777777" w:rsidR="004C0B97" w:rsidRDefault="004C0B97" w:rsidP="005D15A2">
                                <w:r>
                                  <w:t>-i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22"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6592A9" w14:textId="6F604051" w:rsidR="004C0B97" w:rsidRDefault="004C0B97"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8F3573" w14:textId="6C90942B" w:rsidR="004C0B97" w:rsidRDefault="004C0B97"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CDBF16" w14:textId="39D65C78" w:rsidR="004C0B97" w:rsidRDefault="004C0B97"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B7F75C" w14:textId="57341A22" w:rsidR="004C0B97" w:rsidRDefault="004C0B97"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9" name="Group 514"/>
                        <wpg:cNvGrpSpPr/>
                        <wpg:grpSpPr>
                          <a:xfrm>
                            <a:off x="41910" y="1057275"/>
                            <a:ext cx="983615" cy="1029970"/>
                            <a:chOff x="0" y="0"/>
                            <a:chExt cx="983615" cy="1029970"/>
                          </a:xfrm>
                        </wpg:grpSpPr>
                        <wps:wsp>
                          <wps:cNvPr id="27"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7787E3" w14:textId="77777777" w:rsidR="004C0B97" w:rsidRDefault="004C0B97" w:rsidP="005D15A2">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28"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381FC4" w14:textId="77777777" w:rsidR="004C0B97" w:rsidRDefault="004C0B97"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AC0539" w14:textId="08243E0D" w:rsidR="004C0B97" w:rsidRDefault="004C0B97"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587D61" w14:textId="77777777" w:rsidR="004C0B97" w:rsidRDefault="004C0B97"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B0BC63" w14:textId="552F5EBB" w:rsidR="004C0B97" w:rsidRDefault="004C0B97"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0" name="Group 514"/>
                        <wpg:cNvGrpSpPr/>
                        <wpg:grpSpPr>
                          <a:xfrm>
                            <a:off x="1336040" y="1057275"/>
                            <a:ext cx="983615" cy="1029970"/>
                            <a:chOff x="0" y="0"/>
                            <a:chExt cx="983615" cy="1029970"/>
                          </a:xfrm>
                        </wpg:grpSpPr>
                        <wps:wsp>
                          <wps:cNvPr id="33"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7F0E1F" w14:textId="77777777" w:rsidR="004C0B97" w:rsidRDefault="004C0B97" w:rsidP="005D15A2">
                                <w:r>
                                  <w:t>iC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34"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18AFB6" w14:textId="6280F335" w:rsidR="004C0B97" w:rsidRDefault="004C0B97"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FBD24A" w14:textId="0A4936CF" w:rsidR="004C0B97" w:rsidRDefault="004C0B97" w:rsidP="005D15A2">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5112FF" w14:textId="7AD4106D" w:rsidR="004C0B97" w:rsidRDefault="004C0B97"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4B568B" w14:textId="60DBA394" w:rsidR="004C0B97" w:rsidRDefault="004C0B97"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1" name="Group 514"/>
                        <wpg:cNvGrpSpPr/>
                        <wpg:grpSpPr>
                          <a:xfrm>
                            <a:off x="2630170" y="1057275"/>
                            <a:ext cx="983615" cy="1029970"/>
                            <a:chOff x="0" y="0"/>
                            <a:chExt cx="983615" cy="1029970"/>
                          </a:xfrm>
                        </wpg:grpSpPr>
                        <wps:wsp>
                          <wps:cNvPr id="3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F75D25" w14:textId="77777777" w:rsidR="004C0B97" w:rsidRDefault="004C0B97" w:rsidP="005D15A2">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4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12E3EF" w14:textId="28AE4B45" w:rsidR="004C0B97" w:rsidRDefault="004C0B97"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A39D9F" w14:textId="77777777" w:rsidR="004C0B97" w:rsidRDefault="004C0B97"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F11332" w14:textId="3E074F23" w:rsidR="004C0B97" w:rsidRDefault="004C0B97"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0CE65D" w14:textId="77777777" w:rsidR="004C0B97" w:rsidRDefault="004C0B97"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2" name="Group 514"/>
                        <wpg:cNvGrpSpPr/>
                        <wpg:grpSpPr>
                          <a:xfrm>
                            <a:off x="3924300" y="1057275"/>
                            <a:ext cx="983615" cy="1029970"/>
                            <a:chOff x="0" y="0"/>
                            <a:chExt cx="983615" cy="1029970"/>
                          </a:xfrm>
                        </wpg:grpSpPr>
                        <wps:wsp>
                          <wps:cNvPr id="4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BF4AB2" w14:textId="77777777" w:rsidR="004C0B97" w:rsidRDefault="004C0B97" w:rsidP="005D15A2">
                                <w:pPr>
                                  <w:rPr>
                                    <w:sz w:val="20"/>
                                    <w:szCs w:val="20"/>
                                  </w:rPr>
                                </w:pPr>
                                <w:r w:rsidRPr="00B64393">
                                  <w:rPr>
                                    <w:sz w:val="20"/>
                                    <w:szCs w:val="20"/>
                                  </w:rPr>
                                  <w:t>-iC</w:t>
                                </w:r>
                              </w:p>
                              <w:p w14:paraId="15A150E7" w14:textId="77777777" w:rsidR="004C0B97" w:rsidRPr="00B64393" w:rsidRDefault="004C0B97" w:rsidP="005D15A2">
                                <w:pPr>
                                  <w:rPr>
                                    <w:sz w:val="20"/>
                                    <w:szCs w:val="20"/>
                                  </w:rPr>
                                </w:pPr>
                                <w:r>
                                  <w:rPr>
                                    <w:sz w:val="20"/>
                                    <w:szCs w:val="20"/>
                                  </w:rPr>
                                  <w:t>Ci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4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518B9A" w14:textId="497572E8" w:rsidR="004C0B97" w:rsidRDefault="004C0B97"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DD85C7" w14:textId="37406682" w:rsidR="004C0B97" w:rsidRDefault="004C0B97"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FB9C44" w14:textId="6CD74437" w:rsidR="004C0B97" w:rsidRDefault="004C0B97"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8AFD21" w14:textId="75AF1790" w:rsidR="004C0B97" w:rsidRDefault="004C0B97"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51" o:spid="_x0000_s1026" style="position:absolute;margin-left:11.85pt;margin-top:8.35pt;width:386.45pt;height:164.35pt;z-index:251651072" coordsize="4907915,2087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">
                <v:group id="Group 514" o:spid="_x0000_s1027" style="position:absolute;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qaabxgAAANwAAAAPAAAAZHJzL2Rvd25yZXYueG1sRI9Pa8JAFMTvhX6H5RV6&#10;M5u0WiRmFZG29BAEtSDeHtlnEsy+Ddlt/nx7t1DocZiZ3zDZZjSN6KlztWUFSRSDIC6srrlU8H36&#10;mC1BOI+ssbFMCiZysFk/PmSYajvwgfqjL0WAsEtRQeV9m0rpiooMusi2xMG72s6gD7Irpe5wCHDT&#10;yJc4fpMGaw4LFba0q6i4HX+Mgs8Bh+1r8t7nt+tuupwW+3OekFLPT+N2BcLT6P/Df+0vrWCRzOH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qpppvGAAAA3AAA&#10;AA8AAAAAAAAAAAAAAAAAqQIAAGRycy9kb3ducmV2LnhtbFBLBQYAAAAABAAEAPoAAACcAwAAAAA=&#10;">
                  <v:shapetype id="_x0000_t202" coordsize="21600,21600" o:spt="202" path="m0,0l0,21600,21600,21600,21600,0xe">
                    <v:stroke joinstyle="miter"/>
                    <v:path gradientshapeok="t" o:connecttype="rect"/>
                  </v:shapetype>
                  <v:shape id="Text Box 436" o:spid="_x0000_s102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07bAxgAA&#10;ANwAAAAPAAAAZHJzL2Rvd25yZXYueG1sRI9BSwMxFITvgv8hvEIvYhNbqXbbtEiLxUtFV8EeH5vX&#10;zeLmZUliu/33jSB4HGbmG2ax6l0rjhRi41nD3UiBIK68abjW8PnxfPsIIiZkg61n0nCmCKvl9dUC&#10;C+NP/E7HMtUiQzgWqMGm1BVSxsqSwzjyHXH2Dj44TFmGWpqApwx3rRwrNZUOG84LFjtaW6q+yx+n&#10;IZR2v735quoNvh78g4xq9rZTWg8H/dMcRKI+/Yf/2i9Gw/1kCr9n8hGQy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607bAxgAAANwAAAAPAAAAAAAAAAAAAAAAAJcCAABkcnMv&#10;ZG93bnJldi54bWxQSwUGAAAAAAQABAD1AAAAigMAAAAA&#10;" fillcolor="#daeef3 [664]" strokecolor="#31849b [2408]" strokeweight="2pt">
                    <v:textbox>
                      <w:txbxContent>
                        <w:p w14:paraId="5245BB9D" w14:textId="77777777" w:rsidR="007920F8" w:rsidRDefault="007920F8" w:rsidP="005D15A2">
                          <w:r>
                            <w:t xml:space="preserve"> 1</w:t>
                          </w:r>
                        </w:p>
                      </w:txbxContent>
                    </v:textbox>
                  </v:shape>
                  <v:shape id="Text Box 444" o:spid="_x0000_s102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wOnxAAA&#10;ANwAAAAPAAAAZHJzL2Rvd25yZXYueG1sRI/NasMwEITvhbyD2EButZTilsSJEkJLoKeWOj+Q22Jt&#10;bBNrZSzVdt++KhRyHGbmG2a9HW0jeup87VjDPFEgiAtnai41HA/7xwUIH5ANNo5Jww952G4mD2vM&#10;jBv4i/o8lCJC2GeooQqhzaT0RUUWfeJa4uhdXWcxRNmV0nQ4RLht5JNSL9JizXGhwpZeKypu+bfV&#10;cPq4Xs6p+izf7HM7uFFJtkup9Ww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8Dp8QAAADcAAAADwAAAAAAAAAAAAAAAACXAgAAZHJzL2Rv&#10;d25yZXYueG1sUEsFBgAAAAAEAAQA9QAAAIgDAAAAAA==&#10;" filled="f" stroked="f">
                    <v:textbox>
                      <w:txbxContent>
                        <w:p w14:paraId="1EF0DC4D" w14:textId="77777777" w:rsidR="007920F8" w:rsidRPr="00B351B3" w:rsidRDefault="007920F8" w:rsidP="005D15A2">
                          <w:r>
                            <w:rPr>
                              <w:i/>
                            </w:rPr>
                            <w:t>a</w:t>
                          </w:r>
                        </w:p>
                      </w:txbxContent>
                    </v:textbox>
                  </v:shape>
                  <v:shape id="Text Box 445" o:spid="_x0000_s103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I6Y8xAAA&#10;ANwAAAAPAAAAZHJzL2Rvd25yZXYueG1sRI9Pa8JAFMTvgt9heYI3s1uJ0qZugigFTxXtH+jtkX0m&#10;odm3Ibs16bd3CwWPw8z8htkUo23FlXrfONbwkCgQxKUzDVca3t9eFo8gfEA22DomDb/kocinkw1m&#10;xg18ous5VCJC2GeooQ6hy6T0ZU0WfeI64uhdXG8xRNlX0vQ4RLht5VKptbTYcFyosaNdTeX3+cdq&#10;+Hi9fH2m6ljt7aob3Kgk2yep9Xw2bp9BBBrDPfzfPhgNabqCvzPxCMj8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ByOmPMQAAADcAAAADwAAAAAAAAAAAAAAAACXAgAAZHJzL2Rv&#10;d25yZXYueG1sUEsFBgAAAAAEAAQA9QAAAIgDAAAAAA==&#10;" filled="f" stroked="f">
                    <v:textbox>
                      <w:txbxContent>
                        <w:p w14:paraId="55BA0C76" w14:textId="77777777" w:rsidR="007920F8" w:rsidRPr="00B351B3" w:rsidRDefault="007920F8" w:rsidP="005D15A2">
                          <w:r>
                            <w:rPr>
                              <w:i/>
                            </w:rPr>
                            <w:t>b</w:t>
                          </w:r>
                        </w:p>
                      </w:txbxContent>
                    </v:textbox>
                  </v:shape>
                  <v:shape id="Text Box 447" o:spid="_x0000_s103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vZ3QxAAA&#10;ANwAAAAPAAAAZHJzL2Rvd25yZXYueG1sRI9Ba8JAFITvhf6H5RW86W5L1Jq6CaUieKqoVfD2yD6T&#10;0OzbkF1N+u+7BaHHYWa+YZb5YBtxo87XjjU8TxQI4sKZmksNX4f1+BWED8gGG8ek4Yc85NnjwxJT&#10;43re0W0fShEh7FPUUIXQplL6oiKLfuJa4uhdXGcxRNmV0nTYR7ht5ItSM2mx5rhQYUsfFRXf+6vV&#10;cPy8nE+J2pYrO217NyjJdiG1Hj0N728gAg3hP3xvb4yGJJnD35l4BGT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L2d0MQAAADcAAAADwAAAAAAAAAAAAAAAACXAgAAZHJzL2Rv&#10;d25yZXYueG1sUEsFBgAAAAAEAAQA9QAAAIgDAAAAAA==&#10;" filled="f" stroked="f">
                    <v:textbox>
                      <w:txbxContent>
                        <w:p w14:paraId="2443F55C" w14:textId="77777777" w:rsidR="007920F8" w:rsidRPr="00B351B3" w:rsidRDefault="007920F8" w:rsidP="005D15A2">
                          <w:r>
                            <w:rPr>
                              <w:i/>
                            </w:rPr>
                            <w:t>c</w:t>
                          </w:r>
                        </w:p>
                      </w:txbxContent>
                    </v:textbox>
                  </v:shape>
                  <v:shape id="Text Box 512" o:spid="_x0000_s103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mB7IwwAA&#10;ANwAAAAPAAAAZHJzL2Rvd25yZXYueG1sRI9Pi8IwFMTvC36H8IS9rYmii1ajiIuwJ2X9B94ezbMt&#10;Ni+lydr67Y0geBxm5jfMbNHaUtyo9oVjDf2eAkGcOlNwpuGwX3+NQfiAbLB0TBru5GEx73zMMDGu&#10;4T+67UImIoR9ghryEKpESp/mZNH3XEUcvYurLYYo60yaGpsIt6UcKPUtLRYcF3KsaJVTet39Ww3H&#10;zeV8Gqpt9mNHVeNaJdlOpNaf3XY5BRGoDe/wq/1rNIz6A3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mB7IwwAAANwAAAAPAAAAAAAAAAAAAAAAAJcCAABkcnMvZG93&#10;bnJldi54bWxQSwUGAAAAAAQABAD1AAAAhwMAAAAA&#10;" filled="f" stroked="f">
                    <v:textbox>
                      <w:txbxContent>
                        <w:p w14:paraId="164BC797" w14:textId="77777777" w:rsidR="007920F8" w:rsidRPr="00B351B3" w:rsidRDefault="007920F8" w:rsidP="005D15A2">
                          <w:r>
                            <w:rPr>
                              <w:i/>
                            </w:rPr>
                            <w:t>d</w:t>
                          </w:r>
                        </w:p>
                      </w:txbxContent>
                    </v:textbox>
                  </v:shape>
                </v:group>
                <v:group id="Group 1" o:spid="_x0000_s1033" style="position:absolute;left:13081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4oUrwAAAANoAAAAPAAAAZHJzL2Rvd25yZXYueG1sRE9Ni8IwEL0v+B/CCN7W&#10;tMouUo0iouJBFlYF8TY0Y1tsJqWJbf33RhA8DY/3ObNFZ0rRUO0KywriYQSCOLW64EzB6bj5noBw&#10;HlljaZkUPMjBYt77mmGibcv/1Bx8JkIIuwQV5N5XiZQuzcmgG9qKOHBXWxv0AdaZ1DW2IdyUchRF&#10;v9JgwaEhx4pWOaW3w90o2LbYLsfxutnfrqvH5fjzd97HpNSg3y2nIDx1/iN+u3c6zIfXK68r508A&#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ELihSvAAAAA2gAAAA8AAAAA&#10;AAAAAAAAAAAAqQIAAGRycy9kb3ducmV2LnhtbFBLBQYAAAAABAAEAPoAAACWAwAAAAA=&#10;">
                  <v:shape id="Text Box 2" o:spid="_x0000_s103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NY4uwwAA&#10;ANoAAAAPAAAAZHJzL2Rvd25yZXYueG1sRI9BawIxFITvhf6H8Aq9FE3qwerWKGJp8WLRVdDjY/Pc&#10;LN28LEmq23/fCIUeh5n5hpkteteKC4XYeNbwPFQgiCtvGq41HPbvgwmImJANtp5Jww9FWMzv72ZY&#10;GH/lHV3KVIsM4VigBptSV0gZK0sO49B3xNk7++AwZRlqaQJeM9y1cqTUWDpsOC9Y7Ghlqfoqv52G&#10;UNrTx9Oxqt/w8+xfZFTT7UZp/fjQL19BJOrTf/ivvTYaRnC7km+An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NY4uwwAAANoAAAAPAAAAAAAAAAAAAAAAAJcCAABkcnMvZG93&#10;bnJldi54bWxQSwUGAAAAAAQABAD1AAAAhwMAAAAA&#10;" fillcolor="#daeef3 [664]" strokecolor="#31849b [2408]" strokeweight="2pt">
                    <v:textbox>
                      <w:txbxContent>
                        <w:p w14:paraId="78FDB8D1" w14:textId="77777777" w:rsidR="007920F8" w:rsidRDefault="007920F8" w:rsidP="005D15A2">
                          <w:r>
                            <w:t xml:space="preserve"> i</w:t>
                          </w:r>
                        </w:p>
                      </w:txbxContent>
                    </v:textbox>
                  </v:shape>
                  <v:shape id="Text Box 3" o:spid="_x0000_s103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3wizwwAA&#10;ANoAAAAPAAAAZHJzL2Rvd25yZXYueG1sRI9Ba8JAFITvBf/D8oTedNfWlhqzkaIInixNW8HbI/tM&#10;gtm3Ibua9N93BaHHYWa+YdLVYBtxpc7XjjXMpgoEceFMzaWG76/t5A2ED8gGG8ek4Zc8rLLRQ4qJ&#10;cT1/0jUPpYgQ9glqqEJoEyl9UZFFP3UtcfROrrMYouxKaTrsI9w28kmpV2mx5rhQYUvriopzfrEa&#10;fvan42GuPsqNfWl7NyjJdiG1fhwP70sQgYbwH763d0bDM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3wizwwAAANoAAAAPAAAAAAAAAAAAAAAAAJcCAABkcnMvZG93&#10;bnJldi54bWxQSwUGAAAAAAQABAD1AAAAhwMAAAAA&#10;" filled="f" stroked="f">
                    <v:textbox>
                      <w:txbxContent>
                        <w:p w14:paraId="24BB98E1" w14:textId="3728DF65" w:rsidR="007920F8" w:rsidRPr="00B351B3" w:rsidRDefault="007920F8" w:rsidP="005D15A2">
                          <w:r>
                            <w:rPr>
                              <w:i/>
                            </w:rPr>
                            <w:t>d</w:t>
                          </w:r>
                        </w:p>
                      </w:txbxContent>
                    </v:textbox>
                  </v:shape>
                  <v:shape id="Text Box 4" o:spid="_x0000_s103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pDHwQAA&#10;ANoAAAAPAAAAZHJzL2Rvd25yZXYueG1sRI9Pi8IwFMTvgt8hPMGbJoqKW40iirAnF//swt4ezbMt&#10;Ni+libb77TeC4HGYmd8wy3VrS/Gg2heONYyGCgRx6kzBmYbLeT+Yg/AB2WDpmDT8kYf1qttZYmJc&#10;w0d6nEImIoR9ghryEKpESp/mZNEPXUUcvaurLYYo60yaGpsIt6UcKzWTFguOCzlWtM0pvZ3uVsP3&#10;4fr7M1Ff2c5Oq8a1SrL9kFr3e+1mASJQG97hV/vTaJjA80q8AXL1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jaQx8EAAADaAAAADwAAAAAAAAAAAAAAAACXAgAAZHJzL2Rvd25y&#10;ZXYueG1sUEsFBgAAAAAEAAQA9QAAAIUDAAAAAA==&#10;" filled="f" stroked="f">
                    <v:textbox>
                      <w:txbxContent>
                        <w:p w14:paraId="1DBAE221" w14:textId="24425766" w:rsidR="007920F8" w:rsidRPr="00B351B3" w:rsidRDefault="007920F8" w:rsidP="005D15A2">
                          <w:r>
                            <w:rPr>
                              <w:i/>
                            </w:rPr>
                            <w:t>a</w:t>
                          </w:r>
                        </w:p>
                      </w:txbxContent>
                    </v:textbox>
                  </v:shape>
                  <v:shape id="Text Box 5" o:spid="_x0000_s103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ejVcwQAA&#10;ANoAAAAPAAAAZHJzL2Rvd25yZXYueG1sRI9Bi8IwFITvC/6H8ARva6Lo4lajiCJ4Ulbdhb09mmdb&#10;bF5KE23990YQPA4z8w0zW7S2FDeqfeFYw6CvQBCnzhScaTgdN58TED4gGywdk4Y7eVjMOx8zTIxr&#10;+Iduh5CJCGGfoIY8hCqR0qc5WfR9VxFH7+xqiyHKOpOmxibCbSmHSn1JiwXHhRwrWuWUXg5Xq+F3&#10;d/7/G6l9trbjqnGtkmy/pda9brucggjUhnf41d4aDW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Xo1XMEAAADaAAAADwAAAAAAAAAAAAAAAACXAgAAZHJzL2Rvd25y&#10;ZXYueG1sUEsFBgAAAAAEAAQA9QAAAIUDAAAAAA==&#10;" filled="f" stroked="f">
                    <v:textbox>
                      <w:txbxContent>
                        <w:p w14:paraId="7EEB5AC5" w14:textId="2E1C5D30" w:rsidR="007920F8" w:rsidRPr="00B351B3" w:rsidRDefault="007920F8" w:rsidP="005D15A2">
                          <w:r>
                            <w:rPr>
                              <w:i/>
                            </w:rPr>
                            <w:t>b</w:t>
                          </w:r>
                        </w:p>
                      </w:txbxContent>
                    </v:textbox>
                  </v:shape>
                  <v:shape id="Text Box 6" o:spid="_x0000_s103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544098CC" w14:textId="6F99BFDF" w:rsidR="007920F8" w:rsidRPr="00B351B3" w:rsidRDefault="007920F8" w:rsidP="005D15A2">
                          <w:r>
                            <w:rPr>
                              <w:i/>
                            </w:rPr>
                            <w:t>c</w:t>
                          </w:r>
                        </w:p>
                      </w:txbxContent>
                    </v:textbox>
                  </v:shape>
                </v:group>
                <v:group id="Group 514" o:spid="_x0000_s1039" style="position:absolute;left:26162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v:shape id="Text Box 436" o:spid="_x0000_s104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XQlwgAA&#10;ANsAAAAPAAAAZHJzL2Rvd25yZXYueG1sRE9NawIxEL0X+h/CCL0UTVqw1dUopaXipVJXQY/DZtws&#10;3UyWJNX13zeFQm/zeJ8zX/auFWcKsfGs4WGkQBBX3jRca9jv3ocTEDEhG2w9k4YrRVgubm/mWBh/&#10;4S2dy1SLHMKxQA02pa6QMlaWHMaR74gzd/LBYcow1NIEvORw18pHpZ6kw4Zzg8WOXi1VX+W30xBK&#10;e1zdH6r6DTcn/yyjmn5+KK3vBv3LDESiPv2L/9xrk+eP4feXfIBc/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n5dCXCAAAA2wAAAA8AAAAAAAAAAAAAAAAAlwIAAGRycy9kb3du&#10;cmV2LnhtbFBLBQYAAAAABAAEAPUAAACGAwAAAAA=&#10;" fillcolor="#daeef3 [664]" strokecolor="#31849b [2408]" strokeweight="2pt">
                    <v:textbox>
                      <w:txbxContent>
                        <w:p w14:paraId="2C410202" w14:textId="77777777" w:rsidR="007920F8" w:rsidRDefault="007920F8" w:rsidP="005D15A2">
                          <w:r>
                            <w:t>-1</w:t>
                          </w:r>
                        </w:p>
                      </w:txbxContent>
                    </v:textbox>
                  </v:shape>
                  <v:shape id="Text Box 444" o:spid="_x0000_s104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1D9651E9" w14:textId="10BE4179" w:rsidR="007920F8" w:rsidRDefault="007920F8" w:rsidP="005D15A2">
                          <w:r>
                            <w:rPr>
                              <w:i/>
                            </w:rPr>
                            <w:t>c</w:t>
                          </w:r>
                        </w:p>
                      </w:txbxContent>
                    </v:textbox>
                  </v:shape>
                  <v:shape id="Text Box 445" o:spid="_x0000_s104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34226DB7" w14:textId="0ECF1AA0" w:rsidR="007920F8" w:rsidRDefault="007920F8" w:rsidP="005D15A2">
                          <w:r>
                            <w:rPr>
                              <w:i/>
                            </w:rPr>
                            <w:t>d</w:t>
                          </w:r>
                        </w:p>
                      </w:txbxContent>
                    </v:textbox>
                  </v:shape>
                  <v:shape id="Text Box 447" o:spid="_x0000_s104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1D351A45" w14:textId="77B46E74" w:rsidR="007920F8" w:rsidRDefault="007920F8" w:rsidP="005D15A2">
                          <w:r>
                            <w:rPr>
                              <w:i/>
                            </w:rPr>
                            <w:t>a</w:t>
                          </w:r>
                        </w:p>
                      </w:txbxContent>
                    </v:textbox>
                  </v:shape>
                  <v:shape id="Text Box 512" o:spid="_x0000_s104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675B4C9B" w14:textId="57296005" w:rsidR="007920F8" w:rsidRDefault="007920F8" w:rsidP="005D15A2">
                          <w:r>
                            <w:rPr>
                              <w:i/>
                            </w:rPr>
                            <w:t>b</w:t>
                          </w:r>
                        </w:p>
                      </w:txbxContent>
                    </v:textbox>
                  </v:shape>
                </v:group>
                <v:group id="Group 514" o:spid="_x0000_s1045" style="position:absolute;left:39243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Text Box 436" o:spid="_x0000_s1046"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rribxAAA&#10;ANsAAAAPAAAAZHJzL2Rvd25yZXYueG1sRI9BawIxFITvBf9DeIIXqYkeWrs1irQovbS0q2CPj81z&#10;s7h5WZKo23/fFIQeh5n5hlmseteKC4XYeNYwnSgQxJU3Ddca9rvN/RxETMgGW8+k4YcirJaDuwUW&#10;xl/5iy5lqkWGcCxQg02pK6SMlSWHceI74uwdfXCYsgy1NAGvGe5aOVPqQTpsOC9Y7OjFUnUqz05D&#10;KO33dnyo6lf8OPpHGdXT57vSejTs188gEvXpP3xrvxkNsyn8fck/QC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K64m8QAAADbAAAADwAAAAAAAAAAAAAAAACXAgAAZHJzL2Rv&#10;d25yZXYueG1sUEsFBgAAAAAEAAQA9QAAAIgDAAAAAA==&#10;" fillcolor="#daeef3 [664]" strokecolor="#31849b [2408]" strokeweight="2pt">
                    <v:textbox>
                      <w:txbxContent>
                        <w:p w14:paraId="160FBB09" w14:textId="77777777" w:rsidR="007920F8" w:rsidRDefault="007920F8" w:rsidP="005D15A2">
                          <w:r>
                            <w:t>-i</w:t>
                          </w:r>
                        </w:p>
                      </w:txbxContent>
                    </v:textbox>
                  </v:shape>
                  <v:shape id="Text Box 444" o:spid="_x0000_s1047"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iSowgAA&#10;ANsAAAAPAAAAZHJzL2Rvd25yZXYueG1sRI9Ba8JAFITvBf/D8gRvdddgi0ZXkRbBU6VWBW+P7DMJ&#10;Zt+G7Griv3cFocdhZr5h5svOVuJGjS8daxgNFQjizJmScw37v/X7BIQPyAYrx6ThTh6Wi97bHFPj&#10;Wv6l2y7kIkLYp6ihCKFOpfRZQRb90NXE0Tu7xmKIssmlabCNcFvJRKlPabHkuFBgTV8FZZfd1Wo4&#10;/JxPx7Ha5t/2o25dpyTbqdR60O9WMxCBuvAffrU3RkOSwPNL/AFy8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yJKjCAAAA2wAAAA8AAAAAAAAAAAAAAAAAlwIAAGRycy9kb3du&#10;cmV2LnhtbFBLBQYAAAAABAAEAPUAAACGAwAAAAA=&#10;" filled="f" stroked="f">
                    <v:textbox>
                      <w:txbxContent>
                        <w:p w14:paraId="7D6592A9" w14:textId="6F604051" w:rsidR="007920F8" w:rsidRDefault="007920F8" w:rsidP="005D15A2">
                          <w:r>
                            <w:rPr>
                              <w:i/>
                            </w:rPr>
                            <w:t>b</w:t>
                          </w:r>
                        </w:p>
                      </w:txbxContent>
                    </v:textbox>
                  </v:shape>
                  <v:shape id="Text Box 445" o:spid="_x0000_s1048"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oEzxAAA&#10;ANsAAAAPAAAAZHJzL2Rvd25yZXYueG1sRI9Ba8JAFITvBf/D8gRvuqu2RdNsRJRCTy2mKnh7ZJ9J&#10;aPZtyG5N+u+7BaHHYWa+YdLNYBtxo87XjjXMZwoEceFMzaWG4+frdAXCB2SDjWPS8EMeNtnoIcXE&#10;uJ4PdMtDKSKEfYIaqhDaREpfVGTRz1xLHL2r6yyGKLtSmg77CLeNXCj1LC3WHBcqbGlXUfGVf1sN&#10;p/fr5fyoPsq9fWp7NyjJdi21noyH7QuIQEP4D9/bb0bDY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6BM8QAAADbAAAADwAAAAAAAAAAAAAAAACXAgAAZHJzL2Rv&#10;d25yZXYueG1sUEsFBgAAAAAEAAQA9QAAAIgDAAAAAA==&#10;" filled="f" stroked="f">
                    <v:textbox>
                      <w:txbxContent>
                        <w:p w14:paraId="098F3573" w14:textId="6C90942B" w:rsidR="007920F8" w:rsidRDefault="007920F8" w:rsidP="005D15A2">
                          <w:r>
                            <w:rPr>
                              <w:i/>
                            </w:rPr>
                            <w:t>c</w:t>
                          </w:r>
                        </w:p>
                      </w:txbxContent>
                    </v:textbox>
                  </v:shape>
                  <v:shape id="Text Box 447" o:spid="_x0000_s1049"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1xlHwgAA&#10;ANsAAAAPAAAAZHJzL2Rvd25yZXYueG1sRI9Pi8IwFMTvC36H8ARva6K4i1ajiCJ4Wln/gbdH82yL&#10;zUtpoq3f3iwseBxm5jfMbNHaUjyo9oVjDYO+AkGcOlNwpuF42HyOQfiAbLB0TBqe5GEx73zMMDGu&#10;4V967EMmIoR9ghryEKpESp/mZNH3XUUcvaurLYYo60yaGpsIt6UcKvUtLRYcF3KsaJVTetvfrYbT&#10;z/VyHqldtrZfVeNaJdlOpNa9brucggjUhnf4v701GoYj+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3XGUfCAAAA2wAAAA8AAAAAAAAAAAAAAAAAlwIAAGRycy9kb3du&#10;cmV2LnhtbFBLBQYAAAAABAAEAPUAAACGAwAAAAA=&#10;" filled="f" stroked="f">
                    <v:textbox>
                      <w:txbxContent>
                        <w:p w14:paraId="2FCDBF16" w14:textId="39D65C78" w:rsidR="007920F8" w:rsidRDefault="007920F8" w:rsidP="005D15A2">
                          <w:r>
                            <w:rPr>
                              <w:i/>
                            </w:rPr>
                            <w:t>d</w:t>
                          </w:r>
                        </w:p>
                      </w:txbxContent>
                    </v:textbox>
                  </v:shape>
                  <v:shape id="Text Box 512" o:spid="_x0000_s1050"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m7zcwgAA&#10;ANsAAAAPAAAAZHJzL2Rvd25yZXYueG1sRI9Bi8IwFITvgv8hPMGbJorK2jXKsiJ4UnR3hb09mmdb&#10;bF5KE23990YQPA4z8w2zWLW2FDeqfeFYw2ioQBCnzhScafj92Qw+QPiAbLB0TBru5GG17HYWmBjX&#10;8IFux5CJCGGfoIY8hCqR0qc5WfRDVxFH7+xqiyHKOpOmxibCbSnHSs2kxYLjQo4VfeeUXo5Xq+Fv&#10;d/4/TdQ+W9tp1bhWSbZzqXW/1359ggjUhnf41d4aDeMp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KbvNzCAAAA2wAAAA8AAAAAAAAAAAAAAAAAlwIAAGRycy9kb3du&#10;cmV2LnhtbFBLBQYAAAAABAAEAPUAAACGAwAAAAA=&#10;" filled="f" stroked="f">
                    <v:textbox>
                      <w:txbxContent>
                        <w:p w14:paraId="40B7F75C" w14:textId="57341A22" w:rsidR="007920F8" w:rsidRDefault="007920F8" w:rsidP="005D15A2">
                          <w:r>
                            <w:rPr>
                              <w:i/>
                            </w:rPr>
                            <w:t>a</w:t>
                          </w:r>
                        </w:p>
                      </w:txbxContent>
                    </v:textbox>
                  </v:shape>
                </v:group>
                <v:group id="Group 514" o:spid="_x0000_s1051" style="position:absolute;left:41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shape id="Text Box 436" o:spid="_x0000_s105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C4V0xAAA&#10;ANsAAAAPAAAAZHJzL2Rvd25yZXYueG1sRI9BawIxFITvBf9DeIKXUpN6qHZrFKlYerG0q2CPj81z&#10;s7h5WZKo239vCoUeh5n5hpkve9eKC4XYeNbwOFYgiCtvGq417HebhxmImJANtp5Jww9FWC4Gd3Ms&#10;jL/yF13KVIsM4VigBptSV0gZK0sO49h3xNk7+uAwZRlqaQJeM9y1cqLUk3TYcF6w2NGrpepUnp2G&#10;UNrvt/tDVa/x4+inMqrnz63SejTsVy8gEvXpP/zXfjcaJlP4/ZJ/gF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AuFdMQAAADbAAAADwAAAAAAAAAAAAAAAACXAgAAZHJzL2Rv&#10;d25yZXYueG1sUEsFBgAAAAAEAAQA9QAAAIgDAAAAAA==&#10;" fillcolor="#daeef3 [664]" strokecolor="#31849b [2408]" strokeweight="2pt">
                    <v:textbox>
                      <w:txbxContent>
                        <w:p w14:paraId="517787E3" w14:textId="77777777" w:rsidR="007920F8" w:rsidRDefault="007920F8" w:rsidP="005D15A2">
                          <w:r>
                            <w:t xml:space="preserve"> C</w:t>
                          </w:r>
                        </w:p>
                      </w:txbxContent>
                    </v:textbox>
                  </v:shape>
                  <v:shape id="Text Box 444" o:spid="_x0000_s105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mhNCwAAA&#10;ANsAAAAPAAAAZHJzL2Rvd25yZXYueG1sRE/Pa8IwFL4L+x/CG3izycTJVhtlKIOdJtZN8PZonm2x&#10;eQlNZrv/3hwGO358v4vNaDtxoz60jjU8ZQoEceVMy7WGr+P77AVEiMgGO8ek4ZcCbNYPkwJz4wY+&#10;0K2MtUghHHLU0MTocylD1ZDFkDlPnLiL6y3GBPtamh6HFG47OVdqKS22nBoa9LRtqLqWP1bD9+fl&#10;fFqofb2zz35wo5JsX6XW08fxbQUi0hj/xX/uD6Nhnsam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mhNCwAAAANsAAAAPAAAAAAAAAAAAAAAAAJcCAABkcnMvZG93bnJl&#10;di54bWxQSwUGAAAAAAQABAD1AAAAhAMAAAAA&#10;" filled="f" stroked="f">
                    <v:textbox>
                      <w:txbxContent>
                        <w:p w14:paraId="5F381FC4" w14:textId="77777777" w:rsidR="007920F8" w:rsidRDefault="007920F8" w:rsidP="005D15A2">
                          <w:r>
                            <w:rPr>
                              <w:i/>
                            </w:rPr>
                            <w:t>a</w:t>
                          </w:r>
                        </w:p>
                      </w:txbxContent>
                    </v:textbox>
                  </v:shape>
                  <v:shape id="Text Box 445" o:spid="_x0000_s105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10AC0539" w14:textId="08243E0D" w:rsidR="007920F8" w:rsidRDefault="007920F8" w:rsidP="005D15A2">
                          <w:r>
                            <w:rPr>
                              <w:i/>
                            </w:rPr>
                            <w:t>d</w:t>
                          </w:r>
                        </w:p>
                      </w:txbxContent>
                    </v:textbox>
                  </v:shape>
                  <v:shape id="Text Box 447" o:spid="_x0000_s105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6C587D61" w14:textId="77777777" w:rsidR="007920F8" w:rsidRDefault="007920F8" w:rsidP="005D15A2">
                          <w:r>
                            <w:rPr>
                              <w:i/>
                            </w:rPr>
                            <w:t>c</w:t>
                          </w:r>
                        </w:p>
                      </w:txbxContent>
                    </v:textbox>
                  </v:shape>
                  <v:shape id="Text Box 512" o:spid="_x0000_s105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SwCwgAA&#10;ANsAAAAPAAAAZHJzL2Rvd25yZXYueG1sRI9Pi8IwFMTvgt8hPMHbmqiraDWKKAt7WvEveHs0z7bY&#10;vJQma7vffrOw4HGYmd8wy3VrS/Gk2heONQwHCgRx6kzBmYbz6eNtBsIHZIOlY9LwQx7Wq25niYlx&#10;DR/oeQyZiBD2CWrIQ6gSKX2ak0U/cBVx9O6uthiirDNpamwi3JZypNRUWiw4LuRY0Tan9HH8thou&#10;X/fb9V3ts52dVI1rlWQ7l1r3e+1mASJQG17h//an0TAewt+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5LALCAAAA2wAAAA8AAAAAAAAAAAAAAAAAlwIAAGRycy9kb3du&#10;cmV2LnhtbFBLBQYAAAAABAAEAPUAAACGAwAAAAA=&#10;" filled="f" stroked="f">
                    <v:textbox>
                      <w:txbxContent>
                        <w:p w14:paraId="31B0BC63" w14:textId="552F5EBB" w:rsidR="007920F8" w:rsidRDefault="007920F8" w:rsidP="005D15A2">
                          <w:r>
                            <w:rPr>
                              <w:i/>
                            </w:rPr>
                            <w:t>b</w:t>
                          </w:r>
                        </w:p>
                      </w:txbxContent>
                    </v:textbox>
                  </v:shape>
                </v:group>
                <v:group id="Group 514" o:spid="_x0000_s1057" style="position:absolute;left:133604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v:shape id="Text Box 436" o:spid="_x0000_s105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6RWqxAAA&#10;ANsAAAAPAAAAZHJzL2Rvd25yZXYueG1sRI9BawIxFITvhf6H8Aq9lJpYQdutUcSi9FLRVWiPj81z&#10;s7h5WZJUt/++EQo9DjPzDTOd964VZwqx8axhOFAgiCtvGq41HParx2cQMSEbbD2Thh+KMJ/d3kyx&#10;MP7COzqXqRYZwrFADTalrpAyVpYcxoHviLN39MFhyjLU0gS8ZLhr5ZNSY+mw4bxgsaOlpepUfjsN&#10;obRf64fPqn7DzdFPZFQv2w+l9f1dv3gFkahP/+G/9rvRMBrB9Uv+AXL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ukVqsQAAADbAAAADwAAAAAAAAAAAAAAAACXAgAAZHJzL2Rv&#10;d25yZXYueG1sUEsFBgAAAAAEAAQA9QAAAIgDAAAAAA==&#10;" fillcolor="#daeef3 [664]" strokecolor="#31849b [2408]" strokeweight="2pt">
                    <v:textbox>
                      <w:txbxContent>
                        <w:p w14:paraId="517F0E1F" w14:textId="77777777" w:rsidR="007920F8" w:rsidRDefault="007920F8" w:rsidP="005D15A2">
                          <w:r>
                            <w:t>iC</w:t>
                          </w:r>
                        </w:p>
                      </w:txbxContent>
                    </v:textbox>
                  </v:shape>
                  <v:shape id="Text Box 444" o:spid="_x0000_s105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Do+awwAA&#10;ANsAAAAPAAAAZHJzL2Rvd25yZXYueG1sRI9Pa8JAFMTvBb/D8oTe6q7/iqbZiCiFnhStCt4e2WcS&#10;mn0bsluTfvuuUOhxmJnfMOmqt7W4U+srxxrGIwWCOHem4kLD6fP9ZQHCB2SDtWPS8EMeVtngKcXE&#10;uI4PdD+GQkQI+wQ1lCE0iZQ+L8miH7mGOHo311oMUbaFNC12EW5rOVHqVVqsOC6U2NCmpPzr+G01&#10;nHe362Wm9sXWzpvO9UqyXUqtn4f9+g1EoD78h//aH0bDdAa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Do+awwAAANsAAAAPAAAAAAAAAAAAAAAAAJcCAABkcnMvZG93&#10;bnJldi54bWxQSwUGAAAAAAQABAD1AAAAhwMAAAAA&#10;" filled="f" stroked="f">
                    <v:textbox>
                      <w:txbxContent>
                        <w:p w14:paraId="4618AFB6" w14:textId="6280F335" w:rsidR="007920F8" w:rsidRDefault="007920F8" w:rsidP="005D15A2">
                          <w:r>
                            <w:rPr>
                              <w:i/>
                            </w:rPr>
                            <w:t>b</w:t>
                          </w:r>
                        </w:p>
                      </w:txbxContent>
                    </v:textbox>
                  </v:shape>
                  <v:shape id="Text Box 445" o:spid="_x0000_s106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ioBwwAA&#10;ANsAAAAPAAAAZHJzL2Rvd25yZXYueG1sRI9Ba8JAFITvgv9heUJvumutRVNXkUqhJ8VUBW+P7DMJ&#10;zb4N2a1J/70rCB6HmfmGWaw6W4krNb50rGE8UiCIM2dKzjUcfr6GMxA+IBusHJOGf/KwWvZ7C0yM&#10;a3lP1zTkIkLYJ6ihCKFOpPRZQRb9yNXE0bu4xmKIssmlabCNcFvJV6XepcWS40KBNX0WlP2mf1bD&#10;cXs5n97ULt/Yad26Tkm2c6n1y6Bbf4AI1IVn+NH+Nhom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ioBwwAAANsAAAAPAAAAAAAAAAAAAAAAAJcCAABkcnMvZG93&#10;bnJldi54bWxQSwUGAAAAAAQABAD1AAAAhwMAAAAA&#10;" filled="f" stroked="f">
                    <v:textbox>
                      <w:txbxContent>
                        <w:p w14:paraId="40FBD24A" w14:textId="0A4936CF" w:rsidR="007920F8" w:rsidRDefault="007920F8" w:rsidP="005D15A2">
                          <w:r>
                            <w:rPr>
                              <w:i/>
                            </w:rPr>
                            <w:t>a=a</w:t>
                          </w:r>
                        </w:p>
                      </w:txbxContent>
                    </v:textbox>
                  </v:shape>
                  <v:shape id="Text Box 447" o:spid="_x0000_s106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kLR2wwAA&#10;ANsAAAAPAAAAZHJzL2Rvd25yZXYueG1sRI9Ba8JAFITvgv9heUJvumutoqmrSKXQk9JUBW+P7DMJ&#10;zb4N2a1J/70rCB6HmfmGWa47W4krNb50rGE8UiCIM2dKzjUcfj6HcxA+IBusHJOGf/KwXvV7S0yM&#10;a/mbrmnIRYSwT1BDEUKdSOmzgiz6kauJo3dxjcUQZZNL02Ab4baSr0rNpMWS40KBNX0UlP2mf1bD&#10;cXc5n97UPt/aad26Tkm2C6n1y6DbvIMI1IVn+NH+MhomM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kLR2wwAAANsAAAAPAAAAAAAAAAAAAAAAAJcCAABkcnMvZG93&#10;bnJldi54bWxQSwUGAAAAAAQABAD1AAAAhwMAAAAA&#10;" filled="f" stroked="f">
                    <v:textbox>
                      <w:txbxContent>
                        <w:p w14:paraId="1C5112FF" w14:textId="7AD4106D" w:rsidR="007920F8" w:rsidRDefault="007920F8" w:rsidP="005D15A2">
                          <w:r>
                            <w:rPr>
                              <w:i/>
                            </w:rPr>
                            <w:t>d</w:t>
                          </w:r>
                        </w:p>
                      </w:txbxContent>
                    </v:textbox>
                  </v:shape>
                  <v:shape id="Text Box 512" o:spid="_x0000_s106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3BHtxAAA&#10;ANsAAAAPAAAAZHJzL2Rvd25yZXYueG1sRI9PawIxFMTvBb9DeEJvmtSqbbcbRSyCp4pWC709Nm//&#10;4OZl2aTu+u0bQehxmJnfMOmyt7W4UOsrxxqexgoEceZMxYWG49dm9ArCB2SDtWPScCUPy8XgIcXE&#10;uI73dDmEQkQI+wQ1lCE0iZQ+K8miH7uGOHq5ay2GKNtCmha7CLe1nCg1lxYrjgslNrQuKTsffq2G&#10;02f+8z1Vu+LDzprO9UqyfZNaPw771TuIQH34D9/bW6Ph+QVuX+IP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NwR7cQAAADbAAAADwAAAAAAAAAAAAAAAACXAgAAZHJzL2Rv&#10;d25yZXYueG1sUEsFBgAAAAAEAAQA9QAAAIgDAAAAAA==&#10;" filled="f" stroked="f">
                    <v:textbox>
                      <w:txbxContent>
                        <w:p w14:paraId="114B568B" w14:textId="60DBA394" w:rsidR="007920F8" w:rsidRDefault="007920F8" w:rsidP="005D15A2">
                          <w:r>
                            <w:rPr>
                              <w:i/>
                            </w:rPr>
                            <w:t>c</w:t>
                          </w:r>
                        </w:p>
                      </w:txbxContent>
                    </v:textbox>
                  </v:shape>
                </v:group>
                <v:group id="Group 514" o:spid="_x0000_s1063" style="position:absolute;left:263017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nFngcIAAADbAAAADwAA&#10;AAAAAAAAAAAAAACpAgAAZHJzL2Rvd25yZXYueG1sUEsFBgAAAAAEAAQA+gAAAJgDAAAAAA==&#10;">
                  <v:shape id="Text Box 436" o:spid="_x0000_s106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ASJAxAAA&#10;ANsAAAAPAAAAZHJzL2Rvd25yZXYueG1sRI9BawIxFITvBf9DeIVeRJNWaHVrlNJS8dLSroIeH5vn&#10;ZnHzsiSprv++KQg9DjPzDTNf9q4VJwqx8azhfqxAEFfeNFxr2G7eR1MQMSEbbD2ThgtFWC4GN3Ms&#10;jD/zN53KVIsM4VigBptSV0gZK0sO49h3xNk7+OAwZRlqaQKeM9y18kGpR+mw4bxgsaNXS9Wx/HEa&#10;Qmn3q+Guqt/w8+CfZFSzrw+l9d1t//IMIlGf/sPX9tpomMzg70v+AXLx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wEiQMQAAADbAAAADwAAAAAAAAAAAAAAAACXAgAAZHJzL2Rv&#10;d25yZXYueG1sUEsFBgAAAAAEAAQA9QAAAIgDAAAAAA==&#10;" fillcolor="#daeef3 [664]" strokecolor="#31849b [2408]" strokeweight="2pt">
                    <v:textbox>
                      <w:txbxContent>
                        <w:p w14:paraId="4EF75D25" w14:textId="77777777" w:rsidR="007920F8" w:rsidRDefault="007920F8" w:rsidP="005D15A2">
                          <w:r>
                            <w:t>-C</w:t>
                          </w:r>
                        </w:p>
                      </w:txbxContent>
                    </v:textbox>
                  </v:shape>
                  <v:shape id="Text Box 444" o:spid="_x0000_s106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rkvgAA&#10;ANsAAAAPAAAAZHJzL2Rvd25yZXYueG1sRE/LisIwFN0L/kO4gjtNHFS0GkVGhFk5+AR3l+baFpub&#10;0kTb+fvJQnB5OO/lurWleFHtC8caRkMFgjh1puBMw/m0G8xA+IBssHRMGv7Iw3rV7SwxMa7hA72O&#10;IRMxhH2CGvIQqkRKn+Zk0Q9dRRy5u6sthgjrTJoamxhuS/ml1FRaLDg25FjRd07p4/i0Gi77++06&#10;Vr/Z1k6qxrVKsp1Lrfu9drMAEagNH/Hb/WM0jOP6+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TzP65L4AAADbAAAADwAAAAAAAAAAAAAAAACXAgAAZHJzL2Rvd25yZXYu&#10;eG1sUEsFBgAAAAAEAAQA9QAAAIIDAAAAAA==&#10;" filled="f" stroked="f">
                    <v:textbox>
                      <w:txbxContent>
                        <w:p w14:paraId="2D12E3EF" w14:textId="28AE4B45" w:rsidR="007920F8" w:rsidRDefault="007920F8" w:rsidP="005D15A2">
                          <w:r>
                            <w:rPr>
                              <w:i/>
                            </w:rPr>
                            <w:t>c</w:t>
                          </w:r>
                        </w:p>
                      </w:txbxContent>
                    </v:textbox>
                  </v:shape>
                  <v:shape id="Text Box 445" o:spid="_x0000_s106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19/wgAA&#10;ANsAAAAPAAAAZHJzL2Rvd25yZXYueG1sRI9Bi8IwFITvwv6H8IS9aaKoaNcoi7LgSVF3hb09mmdb&#10;bF5KE23990YQPA4z8w0zX7a2FDeqfeFYw6CvQBCnzhScafg9/vSmIHxANlg6Jg138rBcfHTmmBjX&#10;8J5uh5CJCGGfoIY8hCqR0qc5WfR9VxFH7+xqiyHKOpOmxibCbSmHSk2kxYLjQo4VrXJKL4er1fC3&#10;Pf+fRmqXre24alyrJNuZ1Pqz235/gQjUhnf41d4YDaMB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B/X3/CAAAA2wAAAA8AAAAAAAAAAAAAAAAAlwIAAGRycy9kb3du&#10;cmV2LnhtbFBLBQYAAAAABAAEAPUAAACGAwAAAAA=&#10;" filled="f" stroked="f">
                    <v:textbox>
                      <w:txbxContent>
                        <w:p w14:paraId="67A39D9F" w14:textId="77777777" w:rsidR="007920F8" w:rsidRDefault="007920F8" w:rsidP="005D15A2">
                          <w:r>
                            <w:rPr>
                              <w:i/>
                            </w:rPr>
                            <w:t>b</w:t>
                          </w:r>
                        </w:p>
                      </w:txbxContent>
                    </v:textbox>
                  </v:shape>
                  <v:shape id="Text Box 447" o:spid="_x0000_s106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rcEIwgAA&#10;ANsAAAAPAAAAZHJzL2Rvd25yZXYueG1sRI9Pi8IwFMTvC36H8ARva6K4i1ajiCJ4Wln/gbdH82yL&#10;zUtpoq3f3iwseBxm5jfMbNHaUjyo9oVjDYO+AkGcOlNwpuF42HyOQfiAbLB0TBqe5GEx73zMMDGu&#10;4V967EMmIoR9ghryEKpESp/mZNH3XUUcvaurLYYo60yaGpsIt6UcKvUtLRYcF3KsaJVTetvfrYbT&#10;z/VyHqldtrZfVeNaJdlOpNa9brucggjUhnf4v701GkZD+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twQjCAAAA2wAAAA8AAAAAAAAAAAAAAAAAlwIAAGRycy9kb3du&#10;cmV2LnhtbFBLBQYAAAAABAAEAPUAAACGAwAAAAA=&#10;" filled="f" stroked="f">
                    <v:textbox>
                      <w:txbxContent>
                        <w:p w14:paraId="37F11332" w14:textId="3E074F23" w:rsidR="007920F8" w:rsidRDefault="007920F8" w:rsidP="005D15A2">
                          <w:r>
                            <w:rPr>
                              <w:i/>
                            </w:rPr>
                            <w:t>a</w:t>
                          </w:r>
                        </w:p>
                      </w:txbxContent>
                    </v:textbox>
                  </v:shape>
                  <v:shape id="Text Box 512" o:spid="_x0000_s106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WSTwwAA&#10;ANsAAAAPAAAAZHJzL2Rvd25yZXYueG1sRI9Pa8JAFMTvBb/D8oTe6q7/iqbZiCiFnhStCt4e2WcS&#10;mn0bsluTfvuuUOhxmJnfMOmqt7W4U+srxxrGIwWCOHem4kLD6fP9ZQHCB2SDtWPS8EMeVtngKcXE&#10;uI4PdD+GQkQI+wQ1lCE0iZQ+L8miH7mGOHo311oMUbaFNC12EW5rOVHqVVqsOC6U2NCmpPzr+G01&#10;nHe362Wm9sXWzpvO9UqyXUqtn4f9+g1EoD78h//aH0bDbAq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4WSTwwAAANsAAAAPAAAAAAAAAAAAAAAAAJcCAABkcnMvZG93&#10;bnJldi54bWxQSwUGAAAAAAQABAD1AAAAhwMAAAAA&#10;" filled="f" stroked="f">
                    <v:textbox>
                      <w:txbxContent>
                        <w:p w14:paraId="070CE65D" w14:textId="77777777" w:rsidR="007920F8" w:rsidRDefault="007920F8" w:rsidP="005D15A2">
                          <w:r>
                            <w:rPr>
                              <w:i/>
                            </w:rPr>
                            <w:t>d</w:t>
                          </w:r>
                        </w:p>
                      </w:txbxContent>
                    </v:textbox>
                  </v:shape>
                </v:group>
                <v:group id="Group 514" o:spid="_x0000_s1069" style="position:absolute;left:392430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o/n2wQAAANsAAAAPAAAAZHJzL2Rvd25yZXYueG1sRE9Ni8IwEL0L+x/CCHvT&#10;tC6KVKOIrMseRLAKy96GZmyLzaQ0sa3/3giCt3m8z1mue1OJlhpXWlYQjyMQxJnVJecKzqfdaA7C&#10;eWSNlWVScCcH69XHYImJth0fqU19LkIIuwQVFN7XiZQuK8igG9uaOHAX2xj0ATa51A12IdxUchJF&#10;M2mw5NBQYE3bgrJrejMKfjrsNl/xd7u/Xrb3/9P08LePSanPYb9ZgPDU+7f45f7VYf4Enr+EA+Tq&#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yo/n2wQAAANsAAAAPAAAA&#10;AAAAAAAAAAAAAKkCAABkcnMvZG93bnJldi54bWxQSwUGAAAAAAQABAD6AAAAlwMAAAAA&#10;">
                  <v:shape id="Text Box 436" o:spid="_x0000_s107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Sls4xQAA&#10;ANsAAAAPAAAAZHJzL2Rvd25yZXYueG1sRI9BSwMxFITvgv8hPKEXaZMWW3VtWsSi9KLUraDHx+Z1&#10;s3TzsiRpu/77piB4HGbmG2a+7F0rjhRi41nDeKRAEFfeNFxr+Nq+Dh9AxIRssPVMGn4pwnJxfTXH&#10;wvgTf9KxTLXIEI4FarApdYWUsbLkMI58R5y9nQ8OU5ahlibgKcNdKydKzaTDhvOCxY5eLFX78uA0&#10;hNL+vN1+V/UKP3b+Xkb1uHlXWg9u+ucnEIn69B/+a6+NhrspXL7kHyAXZ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pKWzjFAAAA2wAAAA8AAAAAAAAAAAAAAAAAlwIAAGRycy9k&#10;b3ducmV2LnhtbFBLBQYAAAAABAAEAPUAAACJAwAAAAA=&#10;" fillcolor="#daeef3 [664]" strokecolor="#31849b [2408]" strokeweight="2pt">
                    <v:textbox>
                      <w:txbxContent>
                        <w:p w14:paraId="10BF4AB2" w14:textId="77777777" w:rsidR="007920F8" w:rsidRDefault="007920F8" w:rsidP="005D15A2">
                          <w:pPr>
                            <w:rPr>
                              <w:sz w:val="20"/>
                              <w:szCs w:val="20"/>
                            </w:rPr>
                          </w:pPr>
                          <w:r w:rsidRPr="00B64393">
                            <w:rPr>
                              <w:sz w:val="20"/>
                              <w:szCs w:val="20"/>
                            </w:rPr>
                            <w:t>-iC</w:t>
                          </w:r>
                        </w:p>
                        <w:p w14:paraId="15A150E7" w14:textId="77777777" w:rsidR="007920F8" w:rsidRPr="00B64393" w:rsidRDefault="007920F8" w:rsidP="005D15A2">
                          <w:pPr>
                            <w:rPr>
                              <w:sz w:val="20"/>
                              <w:szCs w:val="20"/>
                            </w:rPr>
                          </w:pPr>
                          <w:r>
                            <w:rPr>
                              <w:sz w:val="20"/>
                              <w:szCs w:val="20"/>
                            </w:rPr>
                            <w:t>Ci</w:t>
                          </w:r>
                        </w:p>
                      </w:txbxContent>
                    </v:textbox>
                  </v:shape>
                  <v:shape id="Text Box 444" o:spid="_x0000_s107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scLwgAA&#10;ANsAAAAPAAAAZHJzL2Rvd25yZXYueG1sRI9Pi8IwFMTvC36H8IS9rYmLilajiIuwJ2X9B94ezbMt&#10;Ni+libZ+eyMseBxm5jfMbNHaUtyp9oVjDf2eAkGcOlNwpuGwX3+NQfiAbLB0TBoe5GEx73zMMDGu&#10;4T+670ImIoR9ghryEKpESp/mZNH3XEUcvYurLYYo60yaGpsIt6X8VmokLRYcF3KsaJVTet3drIbj&#10;5nI+DdQ2+7HDqnGtkmwnUuvPbrucggjUhnf4v/1rNAx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xwvCAAAA2wAAAA8AAAAAAAAAAAAAAAAAlwIAAGRycy9kb3du&#10;cmV2LnhtbFBLBQYAAAAABAAEAPUAAACGAwAAAAA=&#10;" filled="f" stroked="f">
                    <v:textbox>
                      <w:txbxContent>
                        <w:p w14:paraId="48518B9A" w14:textId="497572E8" w:rsidR="007920F8" w:rsidRDefault="007920F8" w:rsidP="005D15A2">
                          <w:r>
                            <w:rPr>
                              <w:i/>
                            </w:rPr>
                            <w:t>d</w:t>
                          </w:r>
                        </w:p>
                      </w:txbxContent>
                    </v:textbox>
                  </v:shape>
                  <v:shape id="Text Box 445" o:spid="_x0000_s107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mKQxAAA&#10;ANsAAAAPAAAAZHJzL2Rvd25yZXYueG1sRI9Ba8JAFITvBf/D8gRvuqvYVtNsRJRCTy2mKnh7ZJ9J&#10;aPZtyG5N+u+7BaHHYWa+YdLNYBtxo87XjjXMZwoEceFMzaWG4+frdAXCB2SDjWPS8EMeNtnoIcXE&#10;uJ4PdMtDKSKEfYIaqhDaREpfVGTRz1xLHL2r6yyGKLtSmg77CLeNXCj1JC3WHBcqbGlXUfGVf1sN&#10;p/fr5bxUH+XePra9G5Rku5ZaT8bD9gVEoCH8h+/tN6Nh+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pikMQAAADbAAAADwAAAAAAAAAAAAAAAACXAgAAZHJzL2Rv&#10;d25yZXYueG1sUEsFBgAAAAAEAAQA9QAAAIgDAAAAAA==&#10;" filled="f" stroked="f">
                    <v:textbox>
                      <w:txbxContent>
                        <w:p w14:paraId="7ADD85C7" w14:textId="37406682" w:rsidR="007920F8" w:rsidRDefault="007920F8" w:rsidP="005D15A2">
                          <w:r>
                            <w:rPr>
                              <w:i/>
                            </w:rPr>
                            <w:t>c</w:t>
                          </w:r>
                        </w:p>
                      </w:txbxContent>
                    </v:textbox>
                  </v:shape>
                  <v:shape id="Text Box 447" o:spid="_x0000_s107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11FB9C44" w14:textId="6CD74437" w:rsidR="007920F8" w:rsidRDefault="007920F8" w:rsidP="005D15A2">
                          <w:r>
                            <w:rPr>
                              <w:i/>
                            </w:rPr>
                            <w:t>b</w:t>
                          </w:r>
                        </w:p>
                      </w:txbxContent>
                    </v:textbox>
                  </v:shape>
                  <v:shape id="Text Box 512" o:spid="_x0000_s107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CVN5wwAA&#10;ANsAAAAPAAAAZHJzL2Rvd25yZXYueG1sRI/NasMwEITvhbyD2EButZSSltiJbEJLoKeW5g9yW6yN&#10;bWKtjKXG7ttXhUKOw8x8w6yL0bbiRr1vHGuYJwoEcelMw5WGw377uAThA7LB1jFp+CEPRT55WGNm&#10;3MBfdNuFSkQI+ww11CF0mZS+rMmiT1xHHL2L6y2GKPtKmh6HCLetfFLqRVpsOC7U2NFrTeV19201&#10;HD8u59NCfVZv9rkb3Kgk21RqPZu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CVN5wwAAANsAAAAPAAAAAAAAAAAAAAAAAJcCAABkcnMvZG93&#10;bnJldi54bWxQSwUGAAAAAAQABAD1AAAAhwMAAAAA&#10;" filled="f" stroked="f">
                    <v:textbox>
                      <w:txbxContent>
                        <w:p w14:paraId="208AFD21" w14:textId="75AF1790" w:rsidR="007920F8" w:rsidRDefault="007920F8" w:rsidP="005D15A2">
                          <w:r>
                            <w:rPr>
                              <w:i/>
                            </w:rPr>
                            <w:t>a</w:t>
                          </w:r>
                        </w:p>
                      </w:txbxContent>
                    </v:textbox>
                  </v:shape>
                </v:group>
              </v:group>
            </w:pict>
          </mc:Fallback>
        </mc:AlternateContent>
      </w:r>
    </w:p>
    <w:p w14:paraId="779F1755" w14:textId="77777777" w:rsidR="0020361E" w:rsidRDefault="0020361E" w:rsidP="0020361E"/>
    <w:p w14:paraId="4BCF7581" w14:textId="77777777" w:rsidR="00126D15" w:rsidRDefault="00126D15" w:rsidP="0020361E"/>
    <w:p w14:paraId="2D4F0D4B" w14:textId="77777777" w:rsidR="0020361E" w:rsidRDefault="0020361E" w:rsidP="0020361E"/>
    <w:p w14:paraId="4CBDC200" w14:textId="77777777" w:rsidR="0020361E" w:rsidRDefault="0020361E" w:rsidP="0020361E"/>
    <w:p w14:paraId="26C845FB" w14:textId="77777777" w:rsidR="0020361E" w:rsidRDefault="0020361E" w:rsidP="0020361E"/>
    <w:p w14:paraId="6C3168B3" w14:textId="77777777" w:rsidR="0020361E" w:rsidRDefault="0020361E" w:rsidP="0020361E"/>
    <w:p w14:paraId="3E8A95E9" w14:textId="10292130" w:rsidR="0020361E" w:rsidRDefault="0020361E" w:rsidP="0020361E"/>
    <w:p w14:paraId="65A5E149" w14:textId="3F7AF08B" w:rsidR="0020361E" w:rsidRDefault="0020361E" w:rsidP="0020361E"/>
    <w:p w14:paraId="27C09EF6" w14:textId="016C2917" w:rsidR="0020361E" w:rsidRDefault="0020361E" w:rsidP="0020361E"/>
    <w:p w14:paraId="239F1D5C" w14:textId="77777777" w:rsidR="0020361E" w:rsidRDefault="0020361E" w:rsidP="0020361E"/>
    <w:p w14:paraId="2A360BAB" w14:textId="77777777" w:rsidR="0020361E" w:rsidRDefault="0020361E" w:rsidP="0020361E"/>
    <w:p w14:paraId="7D5FC151" w14:textId="77777777" w:rsidR="001B187F" w:rsidRDefault="001B187F" w:rsidP="0020361E"/>
    <w:p w14:paraId="4F077387" w14:textId="77777777" w:rsidR="001B187F" w:rsidRDefault="001B187F" w:rsidP="0020361E"/>
    <w:p w14:paraId="61ABD975" w14:textId="18C24535" w:rsidR="006C6E8B" w:rsidRPr="006C6E8B" w:rsidRDefault="006C6E8B" w:rsidP="0020361E">
      <w:pPr>
        <w:rPr>
          <w:b/>
          <w:color w:val="008000"/>
        </w:rPr>
      </w:pPr>
      <w:bookmarkStart w:id="21" w:name="OLE_LINK45"/>
      <w:bookmarkStart w:id="22" w:name="OLE_LINK46"/>
      <w:r w:rsidRPr="00043530">
        <w:rPr>
          <w:color w:val="008000"/>
        </w:rPr>
        <w:t>Definitions</w:t>
      </w:r>
      <w:r>
        <w:rPr>
          <w:b/>
          <w:color w:val="008000"/>
        </w:rPr>
        <w:t>:</w:t>
      </w:r>
    </w:p>
    <w:p w14:paraId="6BE7E53F" w14:textId="0955DDD9" w:rsidR="001B187F" w:rsidRDefault="001B187F" w:rsidP="0020361E">
      <w:r w:rsidRPr="00350509">
        <w:rPr>
          <w:b/>
        </w:rPr>
        <w:t>Non-reflecting Group</w:t>
      </w:r>
      <w:r w:rsidR="00ED5C43">
        <w:rPr>
          <w:b/>
        </w:rPr>
        <w:t>:</w:t>
      </w:r>
      <w:r w:rsidR="00ED5C43">
        <w:t xml:space="preserve"> &lt; i &gt;</w:t>
      </w:r>
      <w:r>
        <w:t xml:space="preserve"> = {1, i, -1, -i}</w:t>
      </w:r>
    </w:p>
    <w:bookmarkEnd w:id="21"/>
    <w:bookmarkEnd w:id="22"/>
    <w:p w14:paraId="2DA7A8B4" w14:textId="4DAE56C2" w:rsidR="00350509" w:rsidRDefault="00350509" w:rsidP="00350509">
      <w:r>
        <w:rPr>
          <w:b/>
        </w:rPr>
        <w:t>R</w:t>
      </w:r>
      <w:r w:rsidRPr="00350509">
        <w:rPr>
          <w:b/>
        </w:rPr>
        <w:t>eflecting Group</w:t>
      </w:r>
      <w:r w:rsidR="00ED5C43">
        <w:rPr>
          <w:b/>
        </w:rPr>
        <w:t>:</w:t>
      </w:r>
      <w:r w:rsidR="00ED5C43">
        <w:t xml:space="preserve"> &lt; i, C &gt;</w:t>
      </w:r>
      <w:r>
        <w:t xml:space="preserve"> = {</w:t>
      </w:r>
      <w:bookmarkStart w:id="23" w:name="OLE_LINK47"/>
      <w:bookmarkStart w:id="24" w:name="OLE_LINK48"/>
      <w:r>
        <w:t>1, i, -1, -i,</w:t>
      </w:r>
      <w:bookmarkEnd w:id="23"/>
      <w:bookmarkEnd w:id="24"/>
      <w:r>
        <w:t xml:space="preserve"> C, iC, -C, -iC = Ci}</w:t>
      </w:r>
    </w:p>
    <w:p w14:paraId="33BEA2BB" w14:textId="2E14900F" w:rsidR="00BA0948" w:rsidRPr="00BA0948" w:rsidRDefault="00375879" w:rsidP="00350509">
      <w:r w:rsidRPr="009561A4">
        <w:rPr>
          <w:b/>
          <w:color w:val="C60015"/>
        </w:rPr>
        <w:t>C</w:t>
      </w:r>
      <w:r>
        <w:t xml:space="preserve"> is complex conjugation:</w:t>
      </w:r>
      <w:r w:rsidR="00DA27EC" w:rsidRPr="00DA27EC">
        <w:rPr>
          <w:position w:val="-6"/>
        </w:rPr>
        <w:t xml:space="preserve"> </w:t>
      </w:r>
      <w:r w:rsidR="002466EA" w:rsidRPr="00375879">
        <w:rPr>
          <w:position w:val="-6"/>
        </w:rPr>
        <w:object w:dxaOrig="1580" w:dyaOrig="280" w14:anchorId="2B2A46BB">
          <v:shape id="_x0000_i1069" type="#_x0000_t75" style="width:79pt;height:14pt" o:ole="">
            <v:imagedata r:id="rId96" o:title=""/>
          </v:shape>
          <o:OLEObject Type="Embed" ProgID="Equation.DSMT4" ShapeID="_x0000_i1069" DrawAspect="Content" ObjectID="_1459433810" r:id="rId97"/>
        </w:object>
      </w:r>
      <w:r w:rsidR="00126D15">
        <w:t xml:space="preserve">. </w:t>
      </w:r>
      <w:r w:rsidR="009561A4" w:rsidRPr="00BA0948">
        <w:rPr>
          <w:b/>
          <w:color w:val="C60015"/>
        </w:rPr>
        <w:t>1</w:t>
      </w:r>
      <w:r w:rsidR="009561A4">
        <w:t xml:space="preserve"> is the </w:t>
      </w:r>
      <w:r w:rsidR="00BA0948">
        <w:t>null rotation, which is the group identity element</w:t>
      </w:r>
      <w:r w:rsidR="00126D15">
        <w:t xml:space="preserve">. </w:t>
      </w:r>
      <w:r w:rsidR="00BA0948" w:rsidRPr="00BA0948">
        <w:rPr>
          <w:b/>
          <w:i/>
          <w:color w:val="C60015"/>
        </w:rPr>
        <w:t>i</w:t>
      </w:r>
      <w:r w:rsidR="00BA0948">
        <w:t xml:space="preserve"> is the 90</w:t>
      </w:r>
      <w:r w:rsidR="00BA0948">
        <w:rPr>
          <w:rFonts w:ascii="Arial" w:hAnsi="Arial" w:cs="Arial"/>
        </w:rPr>
        <w:t>°</w:t>
      </w:r>
      <w:r w:rsidR="00BA0948">
        <w:t xml:space="preserve"> counter-clockwise rotation of the square</w:t>
      </w:r>
    </w:p>
    <w:p w14:paraId="2A7A780A" w14:textId="77777777" w:rsidR="00375879" w:rsidRDefault="00375879" w:rsidP="00350509"/>
    <w:p w14:paraId="375BD12E" w14:textId="1A8FAA3C" w:rsidR="00375879" w:rsidRDefault="00375879" w:rsidP="00350509">
      <w:r w:rsidRPr="00A80498">
        <w:rPr>
          <w:color w:val="008000"/>
        </w:rPr>
        <w:t>Convention:</w:t>
      </w:r>
      <w:r>
        <w:t xml:space="preserve"> a</w:t>
      </w:r>
      <w:r w:rsidR="009176FA" w:rsidRPr="009176FA">
        <w:rPr>
          <w:sz w:val="8"/>
          <w:szCs w:val="8"/>
        </w:rPr>
        <w:t xml:space="preserve"> </w:t>
      </w:r>
      <w:r>
        <w:t xml:space="preserve">b means </w:t>
      </w:r>
      <w:r w:rsidR="009176FA">
        <w:t>b</w:t>
      </w:r>
      <w:r>
        <w:t xml:space="preserve"> acts first.</w:t>
      </w:r>
    </w:p>
    <w:p w14:paraId="684A5004" w14:textId="77777777" w:rsidR="006F4ED8" w:rsidRDefault="006F4ED8" w:rsidP="00350509"/>
    <w:p w14:paraId="470E025E" w14:textId="3547EC5C" w:rsidR="00043530" w:rsidRPr="00043530" w:rsidRDefault="00043530" w:rsidP="00350509">
      <w:r>
        <w:t xml:space="preserve">A subgroup of a symmetry group is called a </w:t>
      </w:r>
      <w:r>
        <w:rPr>
          <w:b/>
        </w:rPr>
        <w:t>reduced symmetry group</w:t>
      </w:r>
      <w:r>
        <w:t>.</w:t>
      </w:r>
    </w:p>
    <w:p w14:paraId="25F3C21B" w14:textId="77777777" w:rsidR="00ED5C43" w:rsidRDefault="00ED5C43" w:rsidP="00350509"/>
    <w:p w14:paraId="720C02C6" w14:textId="77777777" w:rsidR="00126D15" w:rsidRDefault="006C6E8B" w:rsidP="00350509">
      <w:pPr>
        <w:rPr>
          <w:color w:val="008000"/>
        </w:rPr>
      </w:pPr>
      <w:r w:rsidRPr="001B788C">
        <w:rPr>
          <w:color w:val="008000"/>
        </w:rPr>
        <w:t>Examples:</w:t>
      </w:r>
    </w:p>
    <w:p w14:paraId="0D4F31FE" w14:textId="33382D34" w:rsidR="006C6E8B" w:rsidRPr="001B788C" w:rsidRDefault="00126D15" w:rsidP="00126D15">
      <w:pPr>
        <w:tabs>
          <w:tab w:val="left" w:pos="720"/>
          <w:tab w:val="left" w:pos="1440"/>
        </w:tabs>
        <w:rPr>
          <w:color w:val="008000"/>
        </w:rPr>
      </w:pPr>
      <w:r>
        <w:rPr>
          <w:color w:val="008000"/>
        </w:rPr>
        <w:tab/>
      </w:r>
      <w:r>
        <w:t>Normal subgroups</w:t>
      </w:r>
      <w:bookmarkStart w:id="25" w:name="OLE_LINK36"/>
      <w:bookmarkStart w:id="26" w:name="OLE_LINK37"/>
      <w:r>
        <w:t xml:space="preserve"> of &lt; i, C &gt; :</w:t>
      </w:r>
      <w:bookmarkEnd w:id="25"/>
      <w:bookmarkEnd w:id="26"/>
      <w:r w:rsidR="006C6E8B" w:rsidRPr="001B788C">
        <w:rPr>
          <w:color w:val="008000"/>
        </w:rPr>
        <w:t xml:space="preserve"> </w:t>
      </w:r>
    </w:p>
    <w:p w14:paraId="71492778" w14:textId="665621E3" w:rsidR="00ED5C43" w:rsidRDefault="006C6E8B" w:rsidP="00126D15">
      <w:pPr>
        <w:tabs>
          <w:tab w:val="left" w:pos="1440"/>
        </w:tabs>
        <w:ind w:left="720" w:firstLine="720"/>
      </w:pPr>
      <w:r>
        <w:t xml:space="preserve">{1, -1, C, -C} </w:t>
      </w:r>
      <w:r w:rsidR="00126D15">
        <w:t>, {1, -1}, {1, -1}</w:t>
      </w:r>
    </w:p>
    <w:p w14:paraId="115EEC3E" w14:textId="3655EDAC" w:rsidR="00126D15" w:rsidRDefault="00126D15" w:rsidP="00126D15">
      <w:pPr>
        <w:tabs>
          <w:tab w:val="left" w:pos="1440"/>
        </w:tabs>
        <w:ind w:left="720"/>
      </w:pPr>
      <w:r>
        <w:t>Non-normal subgroups of &lt; i, C &gt; :</w:t>
      </w:r>
    </w:p>
    <w:p w14:paraId="7DEFB28A" w14:textId="0A2D7B06" w:rsidR="006C6E8B" w:rsidRDefault="00126D15" w:rsidP="00126D15">
      <w:pPr>
        <w:tabs>
          <w:tab w:val="left" w:pos="1440"/>
        </w:tabs>
        <w:ind w:left="720"/>
      </w:pPr>
      <w:r>
        <w:tab/>
        <w:t xml:space="preserve">{1, -C}, {1, iC}, </w:t>
      </w:r>
      <w:r w:rsidR="006C6E8B">
        <w:t>{1, C}</w:t>
      </w:r>
    </w:p>
    <w:p w14:paraId="6FA16106" w14:textId="0DD552A0" w:rsidR="006C6E8B" w:rsidRPr="00ED5C43" w:rsidRDefault="006C6E8B" w:rsidP="00126D15">
      <w:pPr>
        <w:tabs>
          <w:tab w:val="left" w:pos="1440"/>
        </w:tabs>
        <w:ind w:firstLine="720"/>
      </w:pPr>
      <w:r>
        <w:tab/>
      </w:r>
      <w:r w:rsidR="00126D15">
        <w:tab/>
        <w:t xml:space="preserve">For example, </w:t>
      </w:r>
      <w:r>
        <w:t>{1, C} i = {i, Ci} ≠ {i, -Ci} = i {</w:t>
      </w:r>
      <w:r w:rsidR="00043530">
        <w:t>1, C}</w:t>
      </w:r>
    </w:p>
    <w:p w14:paraId="70976653" w14:textId="77777777" w:rsidR="00126D15" w:rsidRDefault="00126D15" w:rsidP="0020361E"/>
    <w:p w14:paraId="047B6661" w14:textId="48D01B21" w:rsidR="00350509" w:rsidRDefault="00C57F5C" w:rsidP="0020361E">
      <w:r w:rsidRPr="001B788C">
        <w:rPr>
          <w:noProof/>
          <w:color w:val="008000"/>
        </w:rPr>
        <mc:AlternateContent>
          <mc:Choice Requires="wpg">
            <w:drawing>
              <wp:anchor distT="0" distB="0" distL="114300" distR="114300" simplePos="0" relativeHeight="251658240" behindDoc="0" locked="0" layoutInCell="1" allowOverlap="1" wp14:anchorId="3E19E186" wp14:editId="35730008">
                <wp:simplePos x="0" y="0"/>
                <wp:positionH relativeFrom="column">
                  <wp:posOffset>180975</wp:posOffset>
                </wp:positionH>
                <wp:positionV relativeFrom="paragraph">
                  <wp:posOffset>262255</wp:posOffset>
                </wp:positionV>
                <wp:extent cx="4363085" cy="2087245"/>
                <wp:effectExtent l="0" t="0" r="0" b="0"/>
                <wp:wrapNone/>
                <wp:docPr id="624" name="Group 624"/>
                <wp:cNvGraphicFramePr/>
                <a:graphic xmlns:a="http://schemas.openxmlformats.org/drawingml/2006/main">
                  <a:graphicData uri="http://schemas.microsoft.com/office/word/2010/wordprocessingGroup">
                    <wpg:wgp>
                      <wpg:cNvGrpSpPr/>
                      <wpg:grpSpPr>
                        <a:xfrm>
                          <a:off x="0" y="0"/>
                          <a:ext cx="4363085" cy="2087245"/>
                          <a:chOff x="0" y="0"/>
                          <a:chExt cx="4363085" cy="2087245"/>
                        </a:xfrm>
                      </wpg:grpSpPr>
                      <wpg:grpSp>
                        <wpg:cNvPr id="575" name="Group 575"/>
                        <wpg:cNvGrpSpPr/>
                        <wpg:grpSpPr>
                          <a:xfrm>
                            <a:off x="0" y="0"/>
                            <a:ext cx="4363085" cy="2087245"/>
                            <a:chOff x="0" y="0"/>
                            <a:chExt cx="4363085" cy="2087245"/>
                          </a:xfrm>
                        </wpg:grpSpPr>
                        <wpg:grpSp>
                          <wpg:cNvPr id="576" name="Group 576"/>
                          <wpg:cNvGrpSpPr/>
                          <wpg:grpSpPr>
                            <a:xfrm>
                              <a:off x="0" y="0"/>
                              <a:ext cx="983615" cy="1029970"/>
                              <a:chOff x="0" y="0"/>
                              <a:chExt cx="983615" cy="1029970"/>
                            </a:xfrm>
                          </wpg:grpSpPr>
                          <wps:wsp>
                            <wps:cNvPr id="577" name="Text Box 577"/>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5F3228" w14:textId="77777777" w:rsidR="004C0B97" w:rsidRDefault="004C0B97" w:rsidP="00C57F5C">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578" name="Text Box 578"/>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141A46" w14:textId="77777777" w:rsidR="004C0B97" w:rsidRPr="00B351B3" w:rsidRDefault="004C0B97" w:rsidP="00C57F5C">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9" name="Text Box 579"/>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40BF13" w14:textId="77777777" w:rsidR="004C0B97" w:rsidRPr="00B351B3" w:rsidRDefault="004C0B97" w:rsidP="00C57F5C">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0" name="Text Box 580"/>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EF3F53" w14:textId="77777777" w:rsidR="004C0B97" w:rsidRPr="00B351B3" w:rsidRDefault="004C0B97" w:rsidP="00C57F5C">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1" name="Text Box 581"/>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5D4411" w14:textId="77777777" w:rsidR="004C0B97" w:rsidRPr="00B351B3" w:rsidRDefault="004C0B97" w:rsidP="00C57F5C">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2" name="Group 582"/>
                          <wpg:cNvGrpSpPr/>
                          <wpg:grpSpPr>
                            <a:xfrm>
                              <a:off x="1244600" y="0"/>
                              <a:ext cx="983615" cy="1029970"/>
                              <a:chOff x="0" y="0"/>
                              <a:chExt cx="983615" cy="1029970"/>
                            </a:xfrm>
                          </wpg:grpSpPr>
                          <wps:wsp>
                            <wps:cNvPr id="583" name="Text Box 583"/>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09361C" w14:textId="77777777" w:rsidR="004C0B97" w:rsidRDefault="004C0B97" w:rsidP="00C57F5C">
                                  <w: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584" name="Text Box 58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6DCCA0" w14:textId="77777777" w:rsidR="004C0B97" w:rsidRPr="00B351B3" w:rsidRDefault="004C0B97" w:rsidP="00C57F5C">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Text Box 58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500B16" w14:textId="77777777" w:rsidR="004C0B97" w:rsidRPr="00B351B3" w:rsidRDefault="004C0B97" w:rsidP="00C57F5C">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6" name="Text Box 586"/>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C639AA" w14:textId="77777777" w:rsidR="004C0B97" w:rsidRPr="00B351B3" w:rsidRDefault="004C0B97" w:rsidP="00C57F5C">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Text Box 587"/>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9EED2D" w14:textId="77777777" w:rsidR="004C0B97" w:rsidRPr="00B351B3" w:rsidRDefault="004C0B97" w:rsidP="00C57F5C">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8" name="Group 514"/>
                          <wpg:cNvGrpSpPr/>
                          <wpg:grpSpPr>
                            <a:xfrm>
                              <a:off x="2277110" y="0"/>
                              <a:ext cx="983615" cy="1029970"/>
                              <a:chOff x="0" y="0"/>
                              <a:chExt cx="983615" cy="1029970"/>
                            </a:xfrm>
                          </wpg:grpSpPr>
                          <wps:wsp>
                            <wps:cNvPr id="58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FD9697" w14:textId="77777777" w:rsidR="004C0B97" w:rsidRDefault="004C0B97" w:rsidP="00C57F5C">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59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86DE04" w14:textId="77777777" w:rsidR="004C0B97" w:rsidRDefault="004C0B97"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004461" w14:textId="77777777" w:rsidR="004C0B97" w:rsidRDefault="004C0B97"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4BF9B5" w14:textId="77777777" w:rsidR="004C0B97" w:rsidRDefault="004C0B97"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B75EA2" w14:textId="77777777" w:rsidR="004C0B97" w:rsidRDefault="004C0B97"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594" name="Group 514"/>
                          <wpg:cNvGrpSpPr/>
                          <wpg:grpSpPr>
                            <a:xfrm>
                              <a:off x="3327400" y="0"/>
                              <a:ext cx="983615" cy="1029970"/>
                              <a:chOff x="0" y="0"/>
                              <a:chExt cx="983615" cy="1029970"/>
                            </a:xfrm>
                          </wpg:grpSpPr>
                          <wps:wsp>
                            <wps:cNvPr id="59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B64A6F" w14:textId="77777777" w:rsidR="004C0B97" w:rsidRDefault="004C0B97" w:rsidP="00C57F5C">
                                  <w:r>
                                    <w:t>-i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59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527F82" w14:textId="77777777" w:rsidR="004C0B97" w:rsidRDefault="004C0B97"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F26961" w14:textId="77777777" w:rsidR="004C0B97" w:rsidRDefault="004C0B97"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C18F32" w14:textId="77777777" w:rsidR="004C0B97" w:rsidRDefault="004C0B97"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9F4CA6" w14:textId="77777777" w:rsidR="004C0B97" w:rsidRDefault="004C0B97"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00" name="Group 514"/>
                          <wpg:cNvGrpSpPr/>
                          <wpg:grpSpPr>
                            <a:xfrm>
                              <a:off x="41910" y="1057275"/>
                              <a:ext cx="983615" cy="1029970"/>
                              <a:chOff x="0" y="0"/>
                              <a:chExt cx="983615" cy="1029970"/>
                            </a:xfrm>
                          </wpg:grpSpPr>
                          <wps:wsp>
                            <wps:cNvPr id="601"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4C7431" w14:textId="77777777" w:rsidR="004C0B97" w:rsidRDefault="004C0B97" w:rsidP="00C57F5C">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02"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124741" w14:textId="77777777" w:rsidR="004C0B97" w:rsidRDefault="004C0B97"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3"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445F15" w14:textId="77777777" w:rsidR="004C0B97" w:rsidRDefault="004C0B97"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4"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0073A2" w14:textId="77777777" w:rsidR="004C0B97" w:rsidRDefault="004C0B97"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5"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60E0DF" w14:textId="77777777" w:rsidR="004C0B97" w:rsidRDefault="004C0B97"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06" name="Group 514"/>
                          <wpg:cNvGrpSpPr/>
                          <wpg:grpSpPr>
                            <a:xfrm>
                              <a:off x="1261110" y="1057275"/>
                              <a:ext cx="983615" cy="1029970"/>
                              <a:chOff x="0" y="0"/>
                              <a:chExt cx="983615" cy="1029970"/>
                            </a:xfrm>
                          </wpg:grpSpPr>
                          <wps:wsp>
                            <wps:cNvPr id="607"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9FAEBE" w14:textId="77777777" w:rsidR="004C0B97" w:rsidRDefault="004C0B97" w:rsidP="00C57F5C">
                                  <w:r>
                                    <w:t>iC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08"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FF7FCC" w14:textId="77777777" w:rsidR="004C0B97" w:rsidRDefault="004C0B97"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9"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D6879B" w14:textId="77777777" w:rsidR="004C0B97" w:rsidRDefault="004C0B97" w:rsidP="00C57F5C">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0"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1D1E9F" w14:textId="77777777" w:rsidR="004C0B97" w:rsidRDefault="004C0B97"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1"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2CA762" w14:textId="77777777" w:rsidR="004C0B97" w:rsidRDefault="004C0B97"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12" name="Group 514"/>
                          <wpg:cNvGrpSpPr/>
                          <wpg:grpSpPr>
                            <a:xfrm>
                              <a:off x="2332990" y="1057275"/>
                              <a:ext cx="983615" cy="1029970"/>
                              <a:chOff x="-172720" y="0"/>
                              <a:chExt cx="983615" cy="1029970"/>
                            </a:xfrm>
                          </wpg:grpSpPr>
                          <wps:wsp>
                            <wps:cNvPr id="613" name="Text Box 436"/>
                            <wps:cNvSpPr txBox="1"/>
                            <wps:spPr>
                              <a:xfrm>
                                <a:off x="12763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1E2A8D" w14:textId="77777777" w:rsidR="004C0B97" w:rsidRDefault="004C0B97" w:rsidP="00C57F5C">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14" name="Text Box 444"/>
                            <wps:cNvSpPr txBox="1"/>
                            <wps:spPr>
                              <a:xfrm>
                                <a:off x="53022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5335CB" w14:textId="77777777" w:rsidR="004C0B97" w:rsidRDefault="004C0B97"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5" name="Text Box 445"/>
                            <wps:cNvSpPr txBox="1"/>
                            <wps:spPr>
                              <a:xfrm>
                                <a:off x="17843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438D07" w14:textId="77777777" w:rsidR="004C0B97" w:rsidRDefault="004C0B97"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6" name="Text Box 447"/>
                            <wps:cNvSpPr txBox="1"/>
                            <wps:spPr>
                              <a:xfrm>
                                <a:off x="-17272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862F1E" w14:textId="77777777" w:rsidR="004C0B97" w:rsidRDefault="004C0B97"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7" name="Text Box 512"/>
                            <wps:cNvSpPr txBox="1"/>
                            <wps:spPr>
                              <a:xfrm>
                                <a:off x="17716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CA691D" w14:textId="77777777" w:rsidR="004C0B97" w:rsidRDefault="004C0B97"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18" name="Group 514"/>
                          <wpg:cNvGrpSpPr/>
                          <wpg:grpSpPr>
                            <a:xfrm>
                              <a:off x="3379470" y="1047115"/>
                              <a:ext cx="983615" cy="1029970"/>
                              <a:chOff x="-91440" y="-10160"/>
                              <a:chExt cx="983615" cy="1029970"/>
                            </a:xfrm>
                          </wpg:grpSpPr>
                          <wps:wsp>
                            <wps:cNvPr id="619" name="Text Box 436"/>
                            <wps:cNvSpPr txBox="1"/>
                            <wps:spPr>
                              <a:xfrm>
                                <a:off x="20891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2F67DC" w14:textId="77777777" w:rsidR="004C0B97" w:rsidRDefault="004C0B97" w:rsidP="00C57F5C">
                                  <w:pPr>
                                    <w:rPr>
                                      <w:sz w:val="20"/>
                                      <w:szCs w:val="20"/>
                                    </w:rPr>
                                  </w:pPr>
                                  <w:r w:rsidRPr="00B64393">
                                    <w:rPr>
                                      <w:sz w:val="20"/>
                                      <w:szCs w:val="20"/>
                                    </w:rPr>
                                    <w:t>-iC</w:t>
                                  </w:r>
                                </w:p>
                                <w:p w14:paraId="33B03319" w14:textId="77777777" w:rsidR="004C0B97" w:rsidRPr="00B64393" w:rsidRDefault="004C0B97" w:rsidP="00C57F5C">
                                  <w:pPr>
                                    <w:rPr>
                                      <w:sz w:val="20"/>
                                      <w:szCs w:val="20"/>
                                    </w:rPr>
                                  </w:pPr>
                                  <w:r>
                                    <w:rPr>
                                      <w:sz w:val="20"/>
                                      <w:szCs w:val="20"/>
                                    </w:rPr>
                                    <w:t>Ci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20" name="Text Box 444"/>
                            <wps:cNvSpPr txBox="1"/>
                            <wps:spPr>
                              <a:xfrm>
                                <a:off x="611505" y="30480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A50733" w14:textId="77777777" w:rsidR="004C0B97" w:rsidRDefault="004C0B97"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1" name="Text Box 445"/>
                            <wps:cNvSpPr txBox="1"/>
                            <wps:spPr>
                              <a:xfrm>
                                <a:off x="259715" y="-101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11DD16" w14:textId="77777777" w:rsidR="004C0B97" w:rsidRDefault="004C0B97"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2" name="Text Box 447"/>
                            <wps:cNvSpPr txBox="1"/>
                            <wps:spPr>
                              <a:xfrm>
                                <a:off x="-9144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5B5941" w14:textId="77777777" w:rsidR="004C0B97" w:rsidRDefault="004C0B97"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3" name="Text Box 512"/>
                            <wps:cNvSpPr txBox="1"/>
                            <wps:spPr>
                              <a:xfrm>
                                <a:off x="258445" y="72517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7BD84C" w14:textId="77777777" w:rsidR="004C0B97" w:rsidRDefault="004C0B97"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416" name="Straight Arrow Connector 416"/>
                        <wps:cNvCnPr/>
                        <wps:spPr>
                          <a:xfrm>
                            <a:off x="514985" y="522605"/>
                            <a:ext cx="294640" cy="1906"/>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418" name="Straight Arrow Connector 418"/>
                        <wps:cNvCnPr/>
                        <wps:spPr>
                          <a:xfrm>
                            <a:off x="565785" y="1571625"/>
                            <a:ext cx="294640" cy="254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24" o:spid="_x0000_s1075" style="position:absolute;margin-left:14.25pt;margin-top:20.65pt;width:343.55pt;height:164.35pt;z-index:251658240;mso-width-relative:margin;mso-height-relative:margin" coordsize="4363085,2087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">
                <v:group id="Group 575" o:spid="_x0000_s1076" style="position:absolute;width:4363085;height:2087245" coordsize="4363085,20872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OuagxQAAANwAAAAPAAAAZHJzL2Rvd25yZXYueG1sRI9Pa8JAFMTvBb/D8oTe&#10;6iaWVImuIqLiQQr+AfH2yD6TYPZtyK5J/PbdQqHHYWZ+w8yXvalES40rLSuIRxEI4szqknMFl/P2&#10;YwrCeWSNlWVS8CIHy8XgbY6pth0fqT35XAQIuxQVFN7XqZQuK8igG9maOHh32xj0QTa51A12AW4q&#10;OY6iL2mw5LBQYE3rgrLH6WkU7DrsVp/xpj087uvX7Zx8Xw8xKfU+7FczEJ56/x/+a++1gmS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DrmoMUAAADcAAAA&#10;DwAAAAAAAAAAAAAAAACpAgAAZHJzL2Rvd25yZXYueG1sUEsFBgAAAAAEAAQA+gAAAJsDAAAAAA==&#10;">
                  <v:group id="Group 576" o:spid="_x0000_s1077" style="position:absolute;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6HjXxQAAANwAAAAPAAAAZHJzL2Rvd25yZXYueG1sRI9Bi8IwFITvwv6H8IS9&#10;adpd1KUaRcRdPIigLoi3R/Nsi81LaWJb/70RBI/DzHzDzBadKUVDtSssK4iHEQji1OqCMwX/x9/B&#10;DwjnkTWWlknBnRws5h+9GSbatryn5uAzESDsElSQe18lUro0J4NuaCvi4F1sbdAHWWdS19gGuCnl&#10;VxSNpcGCw0KOFa1ySq+Hm1Hw12K7/I7XzfZ6Wd3Px9HutI1Jqc9+t5yC8NT5d/jV3mgFo8k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Oh418UAAADcAAAA&#10;DwAAAAAAAAAAAAAAAACpAgAAZHJzL2Rvd25yZXYueG1sUEsFBgAAAAAEAAQA+gAAAJsDAAAAAA==&#10;">
                    <v:shape id="Text Box 577" o:spid="_x0000_s107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FKUGxQAA&#10;ANwAAAAPAAAAZHJzL2Rvd25yZXYueG1sRI9BSwMxFITvgv8hPMGLuImCXd02LaIoXlraVbDHx+Z1&#10;s7h5WZLYrv/eFAo9DjPzDTNbjK4Xewqx86zhrlAgiBtvOm41fH2+3T6CiAnZYO+ZNPxRhMX88mKG&#10;lfEH3tC+Tq3IEI4VarApDZWUsbHkMBZ+IM7ezgeHKcvQShPwkOGul/dKTaTDjvOCxYFeLDU/9a/T&#10;EGq7fb/5btpXXO18KaN6Wi+V1tdX4/MURKIxncOn9ofR8FCWcDyTj4Cc/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UUpQbFAAAA3AAAAA8AAAAAAAAAAAAAAAAAlwIAAGRycy9k&#10;b3ducmV2LnhtbFBLBQYAAAAABAAEAPUAAACJAwAAAAA=&#10;" fillcolor="#daeef3 [664]" strokecolor="#31849b [2408]" strokeweight="2pt">
                      <v:textbox>
                        <w:txbxContent>
                          <w:p w14:paraId="6C5F3228" w14:textId="77777777" w:rsidR="007920F8" w:rsidRDefault="007920F8" w:rsidP="00C57F5C">
                            <w:r>
                              <w:t xml:space="preserve"> 1</w:t>
                            </w:r>
                          </w:p>
                        </w:txbxContent>
                      </v:textbox>
                    </v:shape>
                    <v:shape id="Text Box 578" o:spid="_x0000_s107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r8yCwAAA&#10;ANwAAAAPAAAAZHJzL2Rvd25yZXYueG1sRE/LisIwFN0L/kO4gjtNFB9jNYooA7NSdGYEd5fm2hab&#10;m9JkbOfvzUJweTjv1aa1pXhQ7QvHGkZDBYI4dabgTMPP9+fgA4QPyAZLx6Thnzxs1t3OChPjGj7R&#10;4xwyEUPYJ6ghD6FKpPRpThb90FXEkbu52mKIsM6kqbGJ4baUY6Vm0mLBsSHHinY5pffzn9Xwe7hd&#10;LxN1zPZ2WjWuVZLtQmrd77XbJYhAbXiLX+4vo2E6j2vjmXgE5Po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Rr8yCwAAAANwAAAAPAAAAAAAAAAAAAAAAAJcCAABkcnMvZG93bnJl&#10;di54bWxQSwUGAAAAAAQABAD1AAAAhAMAAAAA&#10;" filled="f" stroked="f">
                      <v:textbox>
                        <w:txbxContent>
                          <w:p w14:paraId="1B141A46" w14:textId="77777777" w:rsidR="007920F8" w:rsidRPr="00B351B3" w:rsidRDefault="007920F8" w:rsidP="00C57F5C">
                            <w:r>
                              <w:rPr>
                                <w:i/>
                              </w:rPr>
                              <w:t>a</w:t>
                            </w:r>
                          </w:p>
                        </w:txbxContent>
                      </v:textbox>
                    </v:shape>
                    <v:shape id="Text Box 579" o:spid="_x0000_s108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2kZwwAA&#10;ANwAAAAPAAAAZHJzL2Rvd25yZXYueG1sRI9BawIxFITvBf9DeII3TRRtdTWKKIKnltoqeHtsnruL&#10;m5dlE93135uC0OMwM98wi1VrS3Gn2heONQwHCgRx6kzBmYbfn11/CsIHZIOlY9LwIA+rZedtgYlx&#10;DX/T/RAyESHsE9SQh1AlUvo0J4t+4Cri6F1cbTFEWWfS1NhEuC3lSKl3abHguJBjRZuc0uvhZjUc&#10;Py/n01h9ZVs7qRrXKsl2JrXuddv1HESgNvyHX+290TD5mMHfmXgE5P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2kZwwAAANwAAAAPAAAAAAAAAAAAAAAAAJcCAABkcnMvZG93&#10;bnJldi54bWxQSwUGAAAAAAQABAD1AAAAhwMAAAAA&#10;" filled="f" stroked="f">
                      <v:textbox>
                        <w:txbxContent>
                          <w:p w14:paraId="6D40BF13" w14:textId="77777777" w:rsidR="007920F8" w:rsidRPr="00B351B3" w:rsidRDefault="007920F8" w:rsidP="00C57F5C">
                            <w:r>
                              <w:rPr>
                                <w:i/>
                              </w:rPr>
                              <w:t>b</w:t>
                            </w:r>
                          </w:p>
                        </w:txbxContent>
                      </v:textbox>
                    </v:shape>
                    <v:shape id="Text Box 580" o:spid="_x0000_s108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DLCjwQAA&#10;ANwAAAAPAAAAZHJzL2Rvd25yZXYueG1sRE/LasJAFN0X/IfhCt01M4qWNDoJYhG6Umof0N0lc02C&#10;mTshMzXx752F4PJw3utitK24UO8bxxpmiQJBXDrTcKXh+2v3koLwAdlg65g0XMlDkU+e1pgZN/An&#10;XY6hEjGEfYYa6hC6TEpf1mTRJ64jjtzJ9RZDhH0lTY9DDLetnCv1Ki02HBtq7GhbU3k+/lsNP/vT&#10;3+9CHap3u+wGNyrJ9k1q/TwdNysQgcbwEN/dH0bDMo3z45l4BGR+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gywo8EAAADcAAAADwAAAAAAAAAAAAAAAACXAgAAZHJzL2Rvd25y&#10;ZXYueG1sUEsFBgAAAAAEAAQA9QAAAIUDAAAAAA==&#10;" filled="f" stroked="f">
                      <v:textbox>
                        <w:txbxContent>
                          <w:p w14:paraId="67EF3F53" w14:textId="77777777" w:rsidR="007920F8" w:rsidRPr="00B351B3" w:rsidRDefault="007920F8" w:rsidP="00C57F5C">
                            <w:r>
                              <w:rPr>
                                <w:i/>
                              </w:rPr>
                              <w:t>c</w:t>
                            </w:r>
                          </w:p>
                        </w:txbxContent>
                      </v:textbox>
                    </v:shape>
                    <v:shape id="Text Box 581" o:spid="_x0000_s108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QBU4wwAA&#10;ANwAAAAPAAAAZHJzL2Rvd25yZXYueG1sRI9Bi8IwFITvwv6H8Ba8aaKoaNcoiyJ4UtRdYW+P5tmW&#10;bV5KE23990YQPA4z8w0zX7a2FDeqfeFYw6CvQBCnzhScafg5bXpTED4gGywdk4Y7eVguPjpzTIxr&#10;+EC3Y8hEhLBPUEMeQpVI6dOcLPq+q4ijd3G1xRBlnUlTYxPhtpRDpSbSYsFxIceKVjml/8er1fC7&#10;u/ydR2qfre24alyrJNuZ1Lr72X5/gQjUhnf41d4aDePpAJ5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QBU4wwAAANwAAAAPAAAAAAAAAAAAAAAAAJcCAABkcnMvZG93&#10;bnJldi54bWxQSwUGAAAAAAQABAD1AAAAhwMAAAAA&#10;" filled="f" stroked="f">
                      <v:textbox>
                        <w:txbxContent>
                          <w:p w14:paraId="605D4411" w14:textId="77777777" w:rsidR="007920F8" w:rsidRPr="00B351B3" w:rsidRDefault="007920F8" w:rsidP="00C57F5C">
                            <w:r>
                              <w:rPr>
                                <w:i/>
                              </w:rPr>
                              <w:t>d</w:t>
                            </w:r>
                          </w:p>
                        </w:txbxContent>
                      </v:textbox>
                    </v:shape>
                  </v:group>
                  <v:group id="Group 582" o:spid="_x0000_s1083" style="position:absolute;left:12446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IGDvPGAAAA3AAA&#10;AA8AAAAAAAAAAAAAAAAAqQIAAGRycy9kb3ducmV2LnhtbFBLBQYAAAAABAAEAPoAAACcAwAAAAA=&#10;">
                    <v:shape id="Text Box 583" o:spid="_x0000_s108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MixgAA&#10;ANwAAAAPAAAAZHJzL2Rvd25yZXYueG1sRI9BSwMxFITvgv8hPMGLtEkVbbttWsRi8VLRVWiPj83r&#10;ZunmZUnSdvvvjSB4HGbmG2a+7F0rThRi41nDaKhAEFfeNFxr+P56HUxAxIRssPVMGi4UYbm4vppj&#10;YfyZP+lUplpkCMcCNdiUukLKWFlyGIe+I87e3geHKctQSxPwnOGulfdKPUmHDecFix29WKoO5dFp&#10;CKXdre+2Vb3C970fy6imHxul9e1N/zwDkahP/+G/9pvR8Dh5gN8z+QjIx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tMixgAAANwAAAAPAAAAAAAAAAAAAAAAAJcCAABkcnMv&#10;ZG93bnJldi54bWxQSwUGAAAAAAQABAD1AAAAigMAAAAA&#10;" fillcolor="#daeef3 [664]" strokecolor="#31849b [2408]" strokeweight="2pt">
                      <v:textbox>
                        <w:txbxContent>
                          <w:p w14:paraId="7509361C" w14:textId="77777777" w:rsidR="007920F8" w:rsidRDefault="007920F8" w:rsidP="00C57F5C">
                            <w:r>
                              <w:t xml:space="preserve"> i</w:t>
                            </w:r>
                          </w:p>
                        </w:txbxContent>
                      </v:textbox>
                    </v:shape>
                    <v:shape id="Text Box 584" o:spid="_x0000_s108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N7agwwAA&#10;ANwAAAAPAAAAZHJzL2Rvd25yZXYueG1sRI9Bi8IwFITvwv6H8Ba8abKiol2jiCJ4UtRdYW+P5tmW&#10;bV5KE23990YQPA4z8w0zW7S2FDeqfeFYw1dfgSBOnSk40/Bz2vQmIHxANlg6Jg138rCYf3RmmBjX&#10;8IFux5CJCGGfoIY8hCqR0qc5WfR9VxFH7+JqiyHKOpOmxibCbSkHSo2lxYLjQo4VrXJK/49Xq+F3&#10;d/k7D9U+W9tR1bhWSbZTqXX3s11+gwjUhnf41d4aDaPJEJ5n4hG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N7agwwAAANwAAAAPAAAAAAAAAAAAAAAAAJcCAABkcnMvZG93&#10;bnJldi54bWxQSwUGAAAAAAQABAD1AAAAhwMAAAAA&#10;" filled="f" stroked="f">
                      <v:textbox>
                        <w:txbxContent>
                          <w:p w14:paraId="7D6DCCA0" w14:textId="77777777" w:rsidR="007920F8" w:rsidRPr="00B351B3" w:rsidRDefault="007920F8" w:rsidP="00C57F5C">
                            <w:r>
                              <w:rPr>
                                <w:i/>
                              </w:rPr>
                              <w:t>d</w:t>
                            </w:r>
                          </w:p>
                        </w:txbxContent>
                      </v:textbox>
                    </v:shape>
                    <v:shape id="Text Box 585" o:spid="_x0000_s108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exM7xAAA&#10;ANwAAAAPAAAAZHJzL2Rvd25yZXYueG1sRI9bawIxFITfC/6HcAq+1aTSFbs1K2Ip+KR4aaFvh83Z&#10;C92cLJvUXf+9EQQfh5n5hlksB9uIM3W+dqzhdaJAEOfO1FxqOB2/XuYgfEA22DgmDRfysMxGTwtM&#10;jet5T+dDKEWEsE9RQxVCm0rp84os+olriaNXuM5iiLIrpemwj3DbyKlSM2mx5rhQYUvrivK/w7/V&#10;8L0tfn/e1K78tEnbu0FJtu9S6/HzsPoAEWgIj/C9vTEaknkCtzPxCMjs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nsTO8QAAADcAAAADwAAAAAAAAAAAAAAAACXAgAAZHJzL2Rv&#10;d25yZXYueG1sUEsFBgAAAAAEAAQA9QAAAIgDAAAAAA==&#10;" filled="f" stroked="f">
                      <v:textbox>
                        <w:txbxContent>
                          <w:p w14:paraId="78500B16" w14:textId="77777777" w:rsidR="007920F8" w:rsidRPr="00B351B3" w:rsidRDefault="007920F8" w:rsidP="00C57F5C">
                            <w:r>
                              <w:rPr>
                                <w:i/>
                              </w:rPr>
                              <w:t>a</w:t>
                            </w:r>
                          </w:p>
                        </w:txbxContent>
                      </v:textbox>
                    </v:shape>
                    <v:shape id="Text Box 586" o:spid="_x0000_s108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qY1MxAAA&#10;ANwAAAAPAAAAZHJzL2Rvd25yZXYueG1sRI9Ba8JAFITvQv/D8gq96W5LDZq6CWIp9KQYW6G3R/aZ&#10;hGbfhuzWpP/eFQSPw8x8w6zy0bbiTL1vHGt4nikQxKUzDVcavg4f0wUIH5ANto5Jwz95yLOHyQpT&#10;4wbe07kIlYgQ9ilqqEPoUil9WZNFP3MdcfROrrcYouwraXocIty28kWpRFpsOC7U2NGmpvK3+LMa&#10;vrenn+Or2lXvdt4NblSS7VJq/fQ4rt9ABBrDPXxrfxoN80UC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qmNTMQAAADcAAAADwAAAAAAAAAAAAAAAACXAgAAZHJzL2Rv&#10;d25yZXYueG1sUEsFBgAAAAAEAAQA9QAAAIgDAAAAAA==&#10;" filled="f" stroked="f">
                      <v:textbox>
                        <w:txbxContent>
                          <w:p w14:paraId="31C639AA" w14:textId="77777777" w:rsidR="007920F8" w:rsidRPr="00B351B3" w:rsidRDefault="007920F8" w:rsidP="00C57F5C">
                            <w:r>
                              <w:rPr>
                                <w:i/>
                              </w:rPr>
                              <w:t>b</w:t>
                            </w:r>
                          </w:p>
                        </w:txbxContent>
                      </v:textbox>
                    </v:shape>
                    <v:shape id="Text Box 587" o:spid="_x0000_s108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5SjXxAAA&#10;ANwAAAAPAAAAZHJzL2Rvd25yZXYueG1sRI9Pi8IwFMTvwn6H8Bb2tiYr6mo1yqIInpT1H3h7NM+2&#10;2LyUJmvrtzfCgsdhZn7DTOetLcWNal841vDVVSCIU2cKzjQc9qvPEQgfkA2WjknDnTzMZ2+dKSbG&#10;NfxLt13IRISwT1BDHkKVSOnTnCz6rquIo3dxtcUQZZ1JU2MT4baUPaWG0mLBcSHHihY5pdfdn9Vw&#10;3FzOp77aZks7qBrXKsl2LLX+eG9/JiACteEV/m+vjYbB6BueZ+IRkL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eUo18QAAADcAAAADwAAAAAAAAAAAAAAAACXAgAAZHJzL2Rv&#10;d25yZXYueG1sUEsFBgAAAAAEAAQA9QAAAIgDAAAAAA==&#10;" filled="f" stroked="f">
                      <v:textbox>
                        <w:txbxContent>
                          <w:p w14:paraId="1C9EED2D" w14:textId="77777777" w:rsidR="007920F8" w:rsidRPr="00B351B3" w:rsidRDefault="007920F8" w:rsidP="00C57F5C">
                            <w:r>
                              <w:rPr>
                                <w:i/>
                              </w:rPr>
                              <w:t>c</w:t>
                            </w:r>
                          </w:p>
                        </w:txbxContent>
                      </v:textbox>
                    </v:shape>
                  </v:group>
                  <v:group id="Group 514" o:spid="_x0000_s1089" style="position:absolute;left:227711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7jkZwgAAANwAAAAPAAAAZHJzL2Rvd25yZXYueG1sRE/LisIwFN0L/kO4gjtN&#10;O4MiHVMRmRlciOADZHaX5tqWNjelybT1781CcHk47/VmMLXoqHWlZQXxPAJBnFldcq7gevmZrUA4&#10;j6yxtkwKHuRgk45Ha0y07flE3dnnIoSwS1BB4X2TSOmyggy6uW2IA3e3rUEfYJtL3WIfwk0tP6Jo&#10;KQ2WHBoKbGhXUFad/42C3x777Wf83R2q++7xd1kcb4eYlJpOhu0XCE+Df4tf7r1WsFiFt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w+45GcIAAADcAAAADwAA&#10;AAAAAAAAAAAAAACpAgAAZHJzL2Rvd25yZXYueG1sUEsFBgAAAAAEAAQA+gAAAJgDAAAAAA==&#10;">
                    <v:shape id="Text Box 436" o:spid="_x0000_s109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EuTIxgAA&#10;ANwAAAAPAAAAZHJzL2Rvd25yZXYueG1sRI9PSwMxFMTvhX6H8AQvYhMF+2dtWkRRvFjqttAeH5vX&#10;zdLNy5LEdv32piD0OMzMb5j5snetOFGIjWcNDyMFgrjypuFaw3bzfj8FEROywdYzafilCMvFcDDH&#10;wvgzf9OpTLXIEI4FarApdYWUsbLkMI58R5y9gw8OU5ahlibgOcNdKx+VGkuHDecFix29WqqO5Y/T&#10;EEq7/7jbVfUbrg5+IqOarb+U1rc3/csziER9uob/259Gw9N0Bpcz+QjIx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EuTIxgAAANwAAAAPAAAAAAAAAAAAAAAAAJcCAABkcnMv&#10;ZG93bnJldi54bWxQSwUGAAAAAAQABAD1AAAAigMAAAAA&#10;" fillcolor="#daeef3 [664]" strokecolor="#31849b [2408]" strokeweight="2pt">
                      <v:textbox>
                        <w:txbxContent>
                          <w:p w14:paraId="17FD9697" w14:textId="77777777" w:rsidR="007920F8" w:rsidRDefault="007920F8" w:rsidP="00C57F5C">
                            <w:r>
                              <w:t>-1</w:t>
                            </w:r>
                          </w:p>
                        </w:txbxContent>
                      </v:textbox>
                    </v:shape>
                    <v:shape id="Text Box 444" o:spid="_x0000_s109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1SZ+wQAA&#10;ANwAAAAPAAAAZHJzL2Rvd25yZXYueG1sRE/Pa8IwFL4P/B/CE3ZbE0XH2pkWcQg7KXM62O3RPNuy&#10;5qU0ma3/vTkIHj++36titK24UO8bxxpmiQJBXDrTcKXh+L19eQPhA7LB1jFpuJKHIp88rTAzbuAv&#10;uhxCJWII+ww11CF0mZS+rMmiT1xHHLmz6y2GCPtKmh6HGG5bOVfqVVpsODbU2NGmpvLv8G81nHbn&#10;35+F2lcfdtkNblSSbSq1fp6O63cQgcbwEN/dn0bDMo3z45l4BGR+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9UmfsEAAADcAAAADwAAAAAAAAAAAAAAAACXAgAAZHJzL2Rvd25y&#10;ZXYueG1sUEsFBgAAAAAEAAQA9QAAAIUDAAAAAA==&#10;" filled="f" stroked="f">
                      <v:textbox>
                        <w:txbxContent>
                          <w:p w14:paraId="7686DE04" w14:textId="77777777" w:rsidR="007920F8" w:rsidRDefault="007920F8" w:rsidP="00C57F5C">
                            <w:r>
                              <w:rPr>
                                <w:i/>
                              </w:rPr>
                              <w:t>c</w:t>
                            </w:r>
                          </w:p>
                        </w:txbxContent>
                      </v:textbox>
                    </v:shape>
                    <v:shape id="Text Box 445" o:spid="_x0000_s109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mYPlwwAA&#10;ANwAAAAPAAAAZHJzL2Rvd25yZXYueG1sRI9Bi8IwFITvwv6H8Ba8aaKorNUoiyJ4UtTdBW+P5tmW&#10;bV5KE23990YQPA4z8w0zX7a2FDeqfeFYw6CvQBCnzhScafg5bXpfIHxANlg6Jg138rBcfHTmmBjX&#10;8IFux5CJCGGfoIY8hCqR0qc5WfR9VxFH7+JqiyHKOpOmxibCbSmHSk2kxYLjQo4VrXJK/49Xq+F3&#10;dzn/jdQ+W9tx1bhWSbZTqXX3s/2egQjUhnf41d4aDePpAJ5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mYPlwwAAANwAAAAPAAAAAAAAAAAAAAAAAJcCAABkcnMvZG93&#10;bnJldi54bWxQSwUGAAAAAAQABAD1AAAAhwMAAAAA&#10;" filled="f" stroked="f">
                      <v:textbox>
                        <w:txbxContent>
                          <w:p w14:paraId="2F004461" w14:textId="77777777" w:rsidR="007920F8" w:rsidRDefault="007920F8" w:rsidP="00C57F5C">
                            <w:r>
                              <w:rPr>
                                <w:i/>
                              </w:rPr>
                              <w:t>d</w:t>
                            </w:r>
                          </w:p>
                        </w:txbxContent>
                      </v:textbox>
                    </v:shape>
                    <v:shape id="Text Box 447" o:spid="_x0000_s109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Sx2SxAAA&#10;ANwAAAAPAAAAZHJzL2Rvd25yZXYueG1sRI9Ba8JAFITvBf/D8oTe6q5iikY3QSxCTy1NVfD2yD6T&#10;YPZtyG5N+u+7hUKPw8x8w2zz0bbiTr1vHGuYzxQI4tKZhisNx8/D0wqED8gGW8ek4Zs85NnkYYup&#10;cQN/0L0IlYgQ9ilqqEPoUil9WZNFP3MdcfSurrcYouwraXocIty2cqHUs7TYcFyosaN9TeWt+LIa&#10;Tm/Xy3mp3qsXm3SDG5Vku5ZaP07H3QZEoDH8h//ar0ZDsl7A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EsdksQAAADcAAAADwAAAAAAAAAAAAAAAACXAgAAZHJzL2Rv&#10;d25yZXYueG1sUEsFBgAAAAAEAAQA9QAAAIgDAAAAAA==&#10;" filled="f" stroked="f">
                      <v:textbox>
                        <w:txbxContent>
                          <w:p w14:paraId="384BF9B5" w14:textId="77777777" w:rsidR="007920F8" w:rsidRDefault="007920F8" w:rsidP="00C57F5C">
                            <w:r>
                              <w:rPr>
                                <w:i/>
                              </w:rPr>
                              <w:t>a</w:t>
                            </w:r>
                          </w:p>
                        </w:txbxContent>
                      </v:textbox>
                    </v:shape>
                    <v:shape id="Text Box 512" o:spid="_x0000_s109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B7gJxAAA&#10;ANwAAAAPAAAAZHJzL2Rvd25yZXYueG1sRI9Ba8JAFITvgv9heYI33dWqaOoqYin0VDGthd4e2WcS&#10;mn0bsquJ/74rCB6HmfmGWW87W4krNb50rGEyViCIM2dKzjV8f72PliB8QDZYOSYNN/Kw3fR7a0yM&#10;a/lI1zTkIkLYJ6ihCKFOpPRZQRb92NXE0Tu7xmKIssmlabCNcFvJqVILabHkuFBgTfuCsr/0YjWc&#10;Ps+/PzN1yN/svG5dpyTbldR6OOh2ryACdeEZfrQ/jIb56gX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we4CcQAAADcAAAADwAAAAAAAAAAAAAAAACXAgAAZHJzL2Rv&#10;d25yZXYueG1sUEsFBgAAAAAEAAQA9QAAAIgDAAAAAA==&#10;" filled="f" stroked="f">
                      <v:textbox>
                        <w:txbxContent>
                          <w:p w14:paraId="55B75EA2" w14:textId="77777777" w:rsidR="007920F8" w:rsidRDefault="007920F8" w:rsidP="00C57F5C">
                            <w:r>
                              <w:rPr>
                                <w:i/>
                              </w:rPr>
                              <w:t>b</w:t>
                            </w:r>
                          </w:p>
                        </w:txbxContent>
                      </v:textbox>
                    </v:shape>
                  </v:group>
                  <v:group id="Group 514" o:spid="_x0000_s1095" style="position:absolute;left:33274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eqXBxgAAANwAAAAPAAAAZHJzL2Rvd25yZXYueG1sRI9Ba8JAFITvBf/D8gRv&#10;dRM1YqOriNjSQyhUC6W3R/aZBLNvQ3ZN4r93C4Ueh5n5htnsBlOLjlpXWVYQTyMQxLnVFRcKvs6v&#10;zysQziNrrC2Tgjs52G1HTxtMte35k7qTL0SAsEtRQel9k0rp8pIMuqltiIN3sa1BH2RbSN1iH+Cm&#10;lrMoWkqDFYeFEhs6lJRfTzej4K3Hfj+Pj112vRzuP+fk4zuLSanJeNivQXga/H/4r/2uFSQvC/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d6pcHGAAAA3AAA&#10;AA8AAAAAAAAAAAAAAAAAqQIAAGRycy9kb3ducmV2LnhtbFBLBQYAAAAABAAEAPoAAACcAwAAAAA=&#10;">
                    <v:shape id="Text Box 436" o:spid="_x0000_s1096"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hngQxQAA&#10;ANwAAAAPAAAAZHJzL2Rvd25yZXYueG1sRI9BawIxFITvQv9DeIVeSk0saOtqFLEovVTabaEeH5vn&#10;ZnHzsiSpbv99IxQ8DjPzDTNf9q4VJwqx8axhNFQgiCtvGq41fH1uHp5BxIRssPVMGn4pwnJxM5hj&#10;YfyZP+hUplpkCMcCNdiUukLKWFlyGIe+I87ewQeHKctQSxPwnOGulY9KTaTDhvOCxY7Wlqpj+eM0&#10;hNLut/ffVf2Cu4N/klFN39+U1ne3/WoGIlGfruH/9qvRMJ6O4XImHw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GeBDFAAAA3AAAAA8AAAAAAAAAAAAAAAAAlwIAAGRycy9k&#10;b3ducmV2LnhtbFBLBQYAAAAABAAEAPUAAACJAwAAAAA=&#10;" fillcolor="#daeef3 [664]" strokecolor="#31849b [2408]" strokeweight="2pt">
                      <v:textbox>
                        <w:txbxContent>
                          <w:p w14:paraId="76B64A6F" w14:textId="77777777" w:rsidR="007920F8" w:rsidRDefault="007920F8" w:rsidP="00C57F5C">
                            <w:r>
                              <w:t>-i</w:t>
                            </w:r>
                          </w:p>
                        </w:txbxContent>
                      </v:textbox>
                    </v:shape>
                    <v:shape id="Text Box 444" o:spid="_x0000_s1097"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BuRxAAA&#10;ANwAAAAPAAAAZHJzL2Rvd25yZXYueG1sRI9Ba8JAFITvQv/D8gq96W5LDTW6CWIp9KQY24K3R/aZ&#10;hGbfhuzWpP/eFQSPw8x8w6zy0bbiTL1vHGt4nikQxKUzDVcavg4f0zcQPiAbbB2Thn/ykGcPkxWm&#10;xg28p3MRKhEh7FPUUIfQpVL6siaLfuY64uidXG8xRNlX0vQ4RLht5YtSibTYcFyosaNNTeVv8Wc1&#10;fG9Px59Xtave7bwb3Kgk24XU+ulxXC9BBBrDPXxrfxoN80UC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3AbkcQAAADcAAAADwAAAAAAAAAAAAAAAACXAgAAZHJzL2Rv&#10;d25yZXYueG1sUEsFBgAAAAAEAAQA9QAAAIgDAAAAAA==&#10;" filled="f" stroked="f">
                      <v:textbox>
                        <w:txbxContent>
                          <w:p w14:paraId="4A527F82" w14:textId="77777777" w:rsidR="007920F8" w:rsidRDefault="007920F8" w:rsidP="00C57F5C">
                            <w:r>
                              <w:rPr>
                                <w:i/>
                              </w:rPr>
                              <w:t>b</w:t>
                            </w:r>
                          </w:p>
                        </w:txbxContent>
                      </v:textbox>
                    </v:shape>
                    <v:shape id="Text Box 445" o:spid="_x0000_s1098"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PL4KwwAA&#10;ANwAAAAPAAAAZHJzL2Rvd25yZXYueG1sRI9BawIxFITvBf9DeII3TRRtdTWKKIKnltoqeHtsnruL&#10;m5dlE93135uC0OMwM98wi1VrS3Gn2heONQwHCgRx6kzBmYbfn11/CsIHZIOlY9LwIA+rZedtgYlx&#10;DX/T/RAyESHsE9SQh1AlUvo0J4t+4Cri6F1cbTFEWWfS1NhEuC3lSKl3abHguJBjRZuc0uvhZjUc&#10;Py/n01h9ZVs7qRrXKsl2JrXuddv1HESgNvyHX+290TCZfcDfmXgE5P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PL4KwwAAANwAAAAPAAAAAAAAAAAAAAAAAJcCAABkcnMvZG93&#10;bnJldi54bWxQSwUGAAAAAAQABAD1AAAAhwMAAAAA&#10;" filled="f" stroked="f">
                      <v:textbox>
                        <w:txbxContent>
                          <w:p w14:paraId="59F26961" w14:textId="77777777" w:rsidR="007920F8" w:rsidRDefault="007920F8" w:rsidP="00C57F5C">
                            <w:r>
                              <w:rPr>
                                <w:i/>
                              </w:rPr>
                              <w:t>c</w:t>
                            </w:r>
                          </w:p>
                        </w:txbxContent>
                      </v:textbox>
                    </v:shape>
                    <v:shape id="Text Box 447" o:spid="_x0000_s1099"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oyp4wQAA&#10;ANwAAAAPAAAAZHJzL2Rvd25yZXYueG1sRE/Pa8IwFL4P/B/CE3ZbE0XH2pkWcQg7KXM62O3RPNuy&#10;5qU0ma3/vTkIHj++36titK24UO8bxxpmiQJBXDrTcKXh+L19eQPhA7LB1jFpuJKHIp88rTAzbuAv&#10;uhxCJWII+ww11CF0mZS+rMmiT1xHHLmz6y2GCPtKmh6HGG5bOVfqVVpsODbU2NGmpvLv8G81nHbn&#10;35+F2lcfdtkNblSSbSq1fp6O63cQgcbwEN/dn0bDMo1r45l4BGR+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4aMqeMEAAADcAAAADwAAAAAAAAAAAAAAAACXAgAAZHJzL2Rvd25y&#10;ZXYueG1sUEsFBgAAAAAEAAQA9QAAAIUDAAAAAA==&#10;" filled="f" stroked="f">
                      <v:textbox>
                        <w:txbxContent>
                          <w:p w14:paraId="43C18F32" w14:textId="77777777" w:rsidR="007920F8" w:rsidRDefault="007920F8" w:rsidP="00C57F5C">
                            <w:r>
                              <w:rPr>
                                <w:i/>
                              </w:rPr>
                              <w:t>d</w:t>
                            </w:r>
                          </w:p>
                        </w:txbxContent>
                      </v:textbox>
                    </v:shape>
                    <v:shape id="Text Box 512" o:spid="_x0000_s1100"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74/jwwAA&#10;ANwAAAAPAAAAZHJzL2Rvd25yZXYueG1sRI9Ba8JAFITvgv9heQVvZrdSxaSuIpaCJ0VtC709ss8k&#10;NPs2ZLcm/ntXEDwOM/MNs1j1thYXan3lWMNrokAQ585UXGj4On2O5yB8QDZYOyYNV/KwWg4HC8yM&#10;6/hAl2MoRISwz1BDGUKTSenzkiz6xDXE0Tu71mKIsi2kabGLcFvLiVIzabHiuFBiQ5uS8r/jv9Xw&#10;vTv//rypffFhp03neiXZplLr0Uu/fgcRqA/P8KO9NRqmaQr3M/EIyO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74/jwwAAANwAAAAPAAAAAAAAAAAAAAAAAJcCAABkcnMvZG93&#10;bnJldi54bWxQSwUGAAAAAAQABAD1AAAAhwMAAAAA&#10;" filled="f" stroked="f">
                      <v:textbox>
                        <w:txbxContent>
                          <w:p w14:paraId="739F4CA6" w14:textId="77777777" w:rsidR="007920F8" w:rsidRDefault="007920F8" w:rsidP="00C57F5C">
                            <w:r>
                              <w:rPr>
                                <w:i/>
                              </w:rPr>
                              <w:t>a</w:t>
                            </w:r>
                          </w:p>
                        </w:txbxContent>
                      </v:textbox>
                    </v:shape>
                  </v:group>
                  <v:group id="Group 514" o:spid="_x0000_s1101" style="position:absolute;left:41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tuVznDAAAA3AAAAA8A&#10;AAAAAAAAAAAAAAAAqQIAAGRycy9kb3ducmV2LnhtbFBLBQYAAAAABAAEAPoAAACZAwAAAAA=&#10;">
                    <v:shape id="Text Box 436" o:spid="_x0000_s110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koroxQAA&#10;ANwAAAAPAAAAZHJzL2Rvd25yZXYueG1sRI9BSwMxFITvhf6H8IRexE3qoeratBTF0ktF10I9Pjav&#10;m8XNy5Kk7frvTUHocZiZb5j5cnCdOFGIrWcN00KBIK69abnRsPt6u3sEEROywc4zafilCMvFeDTH&#10;0vgzf9KpSo3IEI4larAp9aWUsbbkMBa+J87ewQeHKcvQSBPwnOGuk/dKzaTDlvOCxZ5eLNU/1dFp&#10;CJX9Xt/u6+YV3w/+QUb19LFVWk9uhtUziERDuob/2xujYaamcDmTj4Bc/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aSiujFAAAA3AAAAA8AAAAAAAAAAAAAAAAAlwIAAGRycy9k&#10;b3ducmV2LnhtbFBLBQYAAAAABAAEAPUAAACJAwAAAAA=&#10;" fillcolor="#daeef3 [664]" strokecolor="#31849b [2408]" strokeweight="2pt">
                      <v:textbox>
                        <w:txbxContent>
                          <w:p w14:paraId="414C7431" w14:textId="77777777" w:rsidR="007920F8" w:rsidRDefault="007920F8" w:rsidP="00C57F5C">
                            <w:r>
                              <w:t xml:space="preserve"> C</w:t>
                            </w:r>
                          </w:p>
                        </w:txbxContent>
                      </v:textbox>
                    </v:shape>
                    <v:shape id="Text Box 444" o:spid="_x0000_s110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OlpxAAA&#10;ANwAAAAPAAAAZHJzL2Rvd25yZXYueG1sRI9Ba8JAFITvgv9heYI3s6u0oaZZpbQUPFm0rdDbI/tM&#10;gtm3IbtN4r/vFgSPw8x8w+Tb0Taip87XjjUsEwWCuHCm5lLD1+f74gmED8gGG8ek4UoetpvpJMfM&#10;uIEP1B9DKSKEfYYaqhDaTEpfVGTRJ64ljt7ZdRZDlF0pTYdDhNtGrpRKpcWa40KFLb1WVFyOv1bD&#10;9/78c3pQH+WbfWwHNyrJdi21ns/Gl2cQgcZwD9/aO6MhVSv4PxOPgN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2TpacQAAADcAAAADwAAAAAAAAAAAAAAAACXAgAAZHJzL2Rv&#10;d25yZXYueG1sUEsFBgAAAAAEAAQA9QAAAIgDAAAAAA==&#10;" filled="f" stroked="f">
                      <v:textbox>
                        <w:txbxContent>
                          <w:p w14:paraId="2D124741" w14:textId="77777777" w:rsidR="007920F8" w:rsidRDefault="007920F8" w:rsidP="00C57F5C">
                            <w:r>
                              <w:rPr>
                                <w:i/>
                              </w:rPr>
                              <w:t>a</w:t>
                            </w:r>
                          </w:p>
                        </w:txbxContent>
                      </v:textbox>
                    </v:shape>
                    <v:shape id="Text Box 445" o:spid="_x0000_s110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KEzywwAA&#10;ANwAAAAPAAAAZHJzL2Rvd25yZXYueG1sRI9Ba8JAFITvgv9heUJvumutoqmrSKXQk9JUBW+P7DMJ&#10;zb4N2a1J/70rCB6HmfmGWa47W4krNb50rGE8UiCIM2dKzjUcfj6HcxA+IBusHJOGf/KwXvV7S0yM&#10;a/mbrmnIRYSwT1BDEUKdSOmzgiz6kauJo3dxjcUQZZNL02Ab4baSr0rNpMWS40KBNX0UlP2mf1bD&#10;cXc5n97UPt/aad26Tkm2C6n1y6DbvIMI1IVn+NH+MhpmagL3M/EIyN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KEzywwAAANwAAAAPAAAAAAAAAAAAAAAAAJcCAABkcnMvZG93&#10;bnJldi54bWxQSwUGAAAAAAQABAD1AAAAhwMAAAAA&#10;" filled="f" stroked="f">
                      <v:textbox>
                        <w:txbxContent>
                          <w:p w14:paraId="31445F15" w14:textId="77777777" w:rsidR="007920F8" w:rsidRDefault="007920F8" w:rsidP="00C57F5C">
                            <w:r>
                              <w:rPr>
                                <w:i/>
                              </w:rPr>
                              <w:t>d</w:t>
                            </w:r>
                          </w:p>
                        </w:txbxContent>
                      </v:textbox>
                    </v:shape>
                    <v:shape id="Text Box 447" o:spid="_x0000_s110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dSGwwAA&#10;ANwAAAAPAAAAZHJzL2Rvd25yZXYueG1sRI9Pi8IwFMTvC36H8IS9rYmLilajiIuwJ2X9B94ezbMt&#10;Ni+libZ+eyMseBxm5jfMbNHaUtyp9oVjDf2eAkGcOlNwpuGwX3+NQfiAbLB0TBoe5GEx73zMMDGu&#10;4T+670ImIoR9ghryEKpESp/mZNH3XEUcvYurLYYo60yaGpsIt6X8VmokLRYcF3KsaJVTet3drIbj&#10;5nI+DdQ2+7HDqnGtkmwnUuvPbrucggjUhnf4v/1rNIzUAF5n4hGQ8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wdSGwwAAANwAAAAPAAAAAAAAAAAAAAAAAJcCAABkcnMvZG93&#10;bnJldi54bWxQSwUGAAAAAAQABAD1AAAAhwMAAAAA&#10;" filled="f" stroked="f">
                      <v:textbox>
                        <w:txbxContent>
                          <w:p w14:paraId="270073A2" w14:textId="77777777" w:rsidR="007920F8" w:rsidRDefault="007920F8" w:rsidP="00C57F5C">
                            <w:r>
                              <w:rPr>
                                <w:i/>
                              </w:rPr>
                              <w:t>c</w:t>
                            </w:r>
                          </w:p>
                        </w:txbxContent>
                      </v:textbox>
                    </v:shape>
                    <v:shape id="Text Box 512" o:spid="_x0000_s110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jXEdxAAA&#10;ANwAAAAPAAAAZHJzL2Rvd25yZXYueG1sRI9Ba8JAFITvQv/D8grezG6LCZpmldJS8FRRW6G3R/aZ&#10;hGbfhuzWxH/fFQSPw8x8wxTr0bbiTL1vHGt4ShQI4tKZhisNX4eP2QKED8gGW8ek4UIe1quHSYG5&#10;cQPv6LwPlYgQ9jlqqEPocil9WZNFn7iOOHon11sMUfaVND0OEW5b+axUJi02HBdq7OitpvJ3/2c1&#10;fH+efo5zta3ebdoNblSS7VJqPX0cX19ABBrDPXxrb4yGTKVwPROPgFz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1xHcQAAADcAAAADwAAAAAAAAAAAAAAAACXAgAAZHJzL2Rv&#10;d25yZXYueG1sUEsFBgAAAAAEAAQA9QAAAIgDAAAAAA==&#10;" filled="f" stroked="f">
                      <v:textbox>
                        <w:txbxContent>
                          <w:p w14:paraId="5760E0DF" w14:textId="77777777" w:rsidR="007920F8" w:rsidRDefault="007920F8" w:rsidP="00C57F5C">
                            <w:r>
                              <w:rPr>
                                <w:i/>
                              </w:rPr>
                              <w:t>b</w:t>
                            </w:r>
                          </w:p>
                        </w:txbxContent>
                      </v:textbox>
                    </v:shape>
                  </v:group>
                  <v:group id="Group 514" o:spid="_x0000_s1107" style="position:absolute;left:12611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vLatbGAAAA3AAA&#10;AA8AAAAAAAAAAAAAAAAAqQIAAGRycy9kb3ducmV2LnhtbFBLBQYAAAAABAAEAPoAAACcAwAAAAA=&#10;">
                    <v:shape id="Text Box 436" o:spid="_x0000_s110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7cHxQAA&#10;ANwAAAAPAAAAZHJzL2Rvd25yZXYueG1sRI9BawIxFITvBf9DeAUvUpN60HZrFKkovVjarWCPj81z&#10;s3TzsiRRt//eFIQeh5n5hpkve9eKM4XYeNbwOFYgiCtvGq417L82D08gYkI22HomDb8UYbkY3M2x&#10;MP7Cn3QuUy0yhGOBGmxKXSFlrCw5jGPfEWfv6IPDlGWopQl4yXDXyolSU+mw4bxgsaNXS9VPeXIa&#10;Qmm/t6NDVa/x/ehnMqrnj53Senjfr15AJOrTf/jWfjMapmoGf2fyEZCL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Y3twfFAAAA3AAAAA8AAAAAAAAAAAAAAAAAlwIAAGRycy9k&#10;b3ducmV2LnhtbFBLBQYAAAAABAAEAPUAAACJAwAAAAA=&#10;" fillcolor="#daeef3 [664]" strokecolor="#31849b [2408]" strokeweight="2pt">
                      <v:textbox>
                        <w:txbxContent>
                          <w:p w14:paraId="3A9FAEBE" w14:textId="77777777" w:rsidR="007920F8" w:rsidRDefault="007920F8" w:rsidP="00C57F5C">
                            <w:r>
                              <w:t>iC</w:t>
                            </w:r>
                          </w:p>
                        </w:txbxContent>
                      </v:textbox>
                    </v:shape>
                    <v:shape id="Text Box 444" o:spid="_x0000_s110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N6DwAAA&#10;ANwAAAAPAAAAZHJzL2Rvd25yZXYueG1sRE9Ni8IwEL0L+x/CLHjTZEVltxplUQRPinVX8DY0Y1ts&#10;JqWJtv57cxA8Pt73fNnZStyp8aVjDV9DBYI4c6bkXMPfcTP4BuEDssHKMWl4kIfl4qM3x8S4lg90&#10;T0MuYgj7BDUUIdSJlD4ryKIfupo4chfXWAwRNrk0DbYx3FZypNRUWiw5NhRY06qg7JrerIb/3eV8&#10;Gqt9vraTunWdkmx/pNb9z+53BiJQF97il3trNExVXBvPxCMgF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jN6DwAAAANwAAAAPAAAAAAAAAAAAAAAAAJcCAABkcnMvZG93bnJl&#10;di54bWxQSwUGAAAAAAQABAD1AAAAhAMAAAAA&#10;" filled="f" stroked="f">
                      <v:textbox>
                        <w:txbxContent>
                          <w:p w14:paraId="1AFF7FCC" w14:textId="77777777" w:rsidR="007920F8" w:rsidRDefault="007920F8" w:rsidP="00C57F5C">
                            <w:r>
                              <w:rPr>
                                <w:i/>
                              </w:rPr>
                              <w:t>b</w:t>
                            </w:r>
                          </w:p>
                        </w:txbxContent>
                      </v:textbox>
                    </v:shape>
                    <v:shape id="Text Box 445" o:spid="_x0000_s111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wHsYwgAA&#10;ANwAAAAPAAAAZHJzL2Rvd25yZXYueG1sRI9Bi8IwFITvgv8hPMGbJsoqa9cooix4UnR3BW+P5tmW&#10;bV5KE23990YQPA4z8w0zX7a2FDeqfeFYw2ioQBCnzhScafj9+R58gvAB2WDpmDTcycNy0e3MMTGu&#10;4QPdjiETEcI+QQ15CFUipU9zsuiHriKO3sXVFkOUdSZNjU2E21KOlZpKiwXHhRwrWueU/h+vVsPf&#10;7nI+fah9trGTqnGtkmxnUut+r119gQjUhnf41d4aDVM1g+eZeATk4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3AexjCAAAA3AAAAA8AAAAAAAAAAAAAAAAAlwIAAGRycy9kb3du&#10;cmV2LnhtbFBLBQYAAAAABAAEAPUAAACGAwAAAAA=&#10;" filled="f" stroked="f">
                      <v:textbox>
                        <w:txbxContent>
                          <w:p w14:paraId="56D6879B" w14:textId="77777777" w:rsidR="007920F8" w:rsidRDefault="007920F8" w:rsidP="00C57F5C">
                            <w:r>
                              <w:rPr>
                                <w:i/>
                              </w:rPr>
                              <w:t>a=a</w:t>
                            </w:r>
                          </w:p>
                        </w:txbxContent>
                      </v:textbox>
                    </v:shape>
                    <v:shape id="Text Box 447" o:spid="_x0000_s111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RYwAAA&#10;ANwAAAAPAAAAZHJzL2Rvd25yZXYueG1sRE9Ni8IwEL0L/ocwwt40UVTcahRxEfakWHcXvA3N2Bab&#10;SWmytv57cxA8Pt73atPZStyp8aVjDeORAkGcOVNyruHnvB8uQPiAbLByTBoe5GGz7vdWmBjX8onu&#10;achFDGGfoIYihDqR0mcFWfQjVxNH7uoaiyHCJpemwTaG20pOlJpLiyXHhgJr2hWU3dJ/q+H3cL38&#10;TdUx/7KzunWdkmw/pdYfg267BBGoC2/xy/1tNMzHcX4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pI0RYwAAAANwAAAAPAAAAAAAAAAAAAAAAAJcCAABkcnMvZG93bnJl&#10;di54bWxQSwUGAAAAAAQABAD1AAAAhAMAAAAA&#10;" filled="f" stroked="f">
                      <v:textbox>
                        <w:txbxContent>
                          <w:p w14:paraId="7F1D1E9F" w14:textId="77777777" w:rsidR="007920F8" w:rsidRDefault="007920F8" w:rsidP="00C57F5C">
                            <w:r>
                              <w:rPr>
                                <w:i/>
                              </w:rPr>
                              <w:t>d</w:t>
                            </w:r>
                          </w:p>
                        </w:txbxContent>
                      </v:textbox>
                    </v:shape>
                    <v:shape id="Text Box 512" o:spid="_x0000_s111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HDwwAA&#10;ANwAAAAPAAAAZHJzL2Rvd25yZXYueG1sRI9Ba8JAFITvBf/D8gremt1IFY2uIpaCJ6XaCt4e2WcS&#10;mn0bslsT/70rFDwOM/MNs1j1thZXan3lWEOaKBDEuTMVFxq+j59vUxA+IBusHZOGG3lYLQcvC8yM&#10;6/iLrodQiAhhn6GGMoQmk9LnJVn0iWuIo3dxrcUQZVtI02IX4baWI6Um0mLFcaHEhjYl5b+HP6vh&#10;Z3c5n97Vvviw46ZzvZJsZ1Lr4Wu/noMI1Idn+L+9NRomaQqPM/EI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b+HDwwAAANwAAAAPAAAAAAAAAAAAAAAAAJcCAABkcnMvZG93&#10;bnJldi54bWxQSwUGAAAAAAQABAD1AAAAhwMAAAAA&#10;" filled="f" stroked="f">
                      <v:textbox>
                        <w:txbxContent>
                          <w:p w14:paraId="1B2CA762" w14:textId="77777777" w:rsidR="007920F8" w:rsidRDefault="007920F8" w:rsidP="00C57F5C">
                            <w:r>
                              <w:rPr>
                                <w:i/>
                              </w:rPr>
                              <w:t>c</w:t>
                            </w:r>
                          </w:p>
                        </w:txbxContent>
                      </v:textbox>
                    </v:shape>
                  </v:group>
                  <v:group id="Group 514" o:spid="_x0000_s1113" style="position:absolute;left:2332990;top:1057275;width:983615;height:1029970" coordorigin="-17272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RKfoIxAAAANwAAAAP&#10;AAAAAAAAAAAAAAAAAKkCAABkcnMvZG93bnJldi54bWxQSwUGAAAAAAQABAD6AAAAmgMAAAAA&#10;">
                    <v:shape id="Text Box 436" o:spid="_x0000_s1114" type="#_x0000_t202" style="position:absolute;left:12763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1SfZxQAA&#10;ANwAAAAPAAAAZHJzL2Rvd25yZXYueG1sRI9BSwMxFITvhf6H8AQvYpMqVF2bLaIoXlp0FdrjY/N2&#10;s3TzsiSxXf+9KQg9DjPzDbNcja4XBwqx86xhPlMgiGtvOm41fH+9Xt+DiAnZYO+ZNPxShFU5nSyx&#10;MP7In3SoUisyhGOBGmxKQyFlrC05jDM/EGev8cFhyjK00gQ8Zrjr5Y1SC+mw47xgcaBnS/W++nEa&#10;QmV3b1fbun3BTePvZFQPH2ul9eXF+PQIItGYzuH/9rvRsJjfwulMPgKy/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zVJ9nFAAAA3AAAAA8AAAAAAAAAAAAAAAAAlwIAAGRycy9k&#10;b3ducmV2LnhtbFBLBQYAAAAABAAEAPUAAACJAwAAAAA=&#10;" fillcolor="#daeef3 [664]" strokecolor="#31849b [2408]" strokeweight="2pt">
                      <v:textbox>
                        <w:txbxContent>
                          <w:p w14:paraId="1B1E2A8D" w14:textId="77777777" w:rsidR="007920F8" w:rsidRDefault="007920F8" w:rsidP="00C57F5C">
                            <w:r>
                              <w:t>-C</w:t>
                            </w:r>
                          </w:p>
                        </w:txbxContent>
                      </v:textbox>
                    </v:shape>
                    <v:shape id="Text Box 444" o:spid="_x0000_s1115" type="#_x0000_t202" style="position:absolute;left:53022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GEJbxAAA&#10;ANwAAAAPAAAAZHJzL2Rvd25yZXYueG1sRI9Ba8JAFITvQv/D8gq96a4lDW3qKmIp9KQYW8HbI/tM&#10;QrNvQ3abxH/fFQSPw8x8wyxWo21ET52vHWuYzxQI4sKZmksN34fP6SsIH5ANNo5Jw4U8rJYPkwVm&#10;xg28pz4PpYgQ9hlqqEJoMyl9UZFFP3MtcfTOrrMYouxKaTocItw28lmpVFqsOS5U2NKmouI3/7Ma&#10;frbn0zFRu/LDvrSDG5Vk+ya1fnoc1+8gAo3hHr61v4yGdJ7A9Uw8AnL5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hhCW8QAAADcAAAADwAAAAAAAAAAAAAAAACXAgAAZHJzL2Rv&#10;d25yZXYueG1sUEsFBgAAAAAEAAQA9QAAAIgDAAAAAA==&#10;" filled="f" stroked="f">
                      <v:textbox>
                        <w:txbxContent>
                          <w:p w14:paraId="6F5335CB" w14:textId="77777777" w:rsidR="007920F8" w:rsidRDefault="007920F8" w:rsidP="00C57F5C">
                            <w:r>
                              <w:rPr>
                                <w:i/>
                              </w:rPr>
                              <w:t>c</w:t>
                            </w:r>
                          </w:p>
                        </w:txbxContent>
                      </v:textbox>
                    </v:shape>
                    <v:shape id="Text Box 445" o:spid="_x0000_s1116" type="#_x0000_t202" style="position:absolute;left:17843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VOfAwwAA&#10;ANwAAAAPAAAAZHJzL2Rvd25yZXYueG1sRI9Bi8IwFITvgv8hPMGbJoqKVqOIInjaZV0VvD2aZ1ts&#10;XkoTbf33m4WFPQ4z8w2z2rS2FC+qfeFYw2ioQBCnzhScaTh/HwZzED4gGywdk4Y3edisu50VJsY1&#10;/EWvU8hEhLBPUEMeQpVI6dOcLPqhq4ijd3e1xRBlnUlTYxPhtpRjpWbSYsFxIceKdjmlj9PTarh8&#10;3G/XifrM9nZaNa5Vku1Cat3vtdsliEBt+A//tY9Gw2w0hd8z8QjI9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VOfAwwAAANwAAAAPAAAAAAAAAAAAAAAAAJcCAABkcnMvZG93&#10;bnJldi54bWxQSwUGAAAAAAQABAD1AAAAhwMAAAAA&#10;" filled="f" stroked="f">
                      <v:textbox>
                        <w:txbxContent>
                          <w:p w14:paraId="66438D07" w14:textId="77777777" w:rsidR="007920F8" w:rsidRDefault="007920F8" w:rsidP="00C57F5C">
                            <w:r>
                              <w:rPr>
                                <w:i/>
                              </w:rPr>
                              <w:t>b</w:t>
                            </w:r>
                          </w:p>
                        </w:txbxContent>
                      </v:textbox>
                    </v:shape>
                    <v:shape id="Text Box 447" o:spid="_x0000_s1117" type="#_x0000_t202" style="position:absolute;left:-172720;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hnm3xAAA&#10;ANwAAAAPAAAAZHJzL2Rvd25yZXYueG1sRI9Pa8JAFMTvgt9heUJvuhuxwaauIorQU0v9U+jtkX0m&#10;wezbkF2T9Nt3CwWPw8z8hlltBluLjlpfOdaQzBQI4tyZigsN59NhugThA7LB2jFp+CEPm/V4tMLM&#10;uJ4/qTuGQkQI+ww1lCE0mZQ+L8min7mGOHpX11oMUbaFNC32EW5rOVcqlRYrjgslNrQrKb8d71bD&#10;5f36/bVQH8XePje9G5Rk+yK1fpoM21cQgYbwCP+334yGNEnh70w8AnL9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YZ5t8QAAADcAAAADwAAAAAAAAAAAAAAAACXAgAAZHJzL2Rv&#10;d25yZXYueG1sUEsFBgAAAAAEAAQA9QAAAIgDAAAAAA==&#10;" filled="f" stroked="f">
                      <v:textbox>
                        <w:txbxContent>
                          <w:p w14:paraId="48862F1E" w14:textId="77777777" w:rsidR="007920F8" w:rsidRDefault="007920F8" w:rsidP="00C57F5C">
                            <w:r>
                              <w:rPr>
                                <w:i/>
                              </w:rPr>
                              <w:t>a</w:t>
                            </w:r>
                          </w:p>
                        </w:txbxContent>
                      </v:textbox>
                    </v:shape>
                    <v:shape id="Text Box 512" o:spid="_x0000_s1118" type="#_x0000_t202" style="position:absolute;left:17716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twsxAAA&#10;ANwAAAAPAAAAZHJzL2Rvd25yZXYueG1sRI9Ba8JAFITvgv9heYK3uqtUa2M2IpZCT5baWvD2yD6T&#10;YPZtyK4m/nu3UPA4zMw3TLrubS2u1PrKsYbpRIEgzp2puNDw8/3+tAThA7LB2jFpuJGHdTYcpJgY&#10;1/EXXfehEBHCPkENZQhNIqXPS7LoJ64hjt7JtRZDlG0hTYtdhNtazpRaSIsVx4USG9qWlJ/3F6vh&#10;sDsdf5/VZ/Fm503neiXZvkqtx6N+swIRqA+P8H/7w2hYTF/g70w8AjK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srcLMQAAADcAAAADwAAAAAAAAAAAAAAAACXAgAAZHJzL2Rv&#10;d25yZXYueG1sUEsFBgAAAAAEAAQA9QAAAIgDAAAAAA==&#10;" filled="f" stroked="f">
                      <v:textbox>
                        <w:txbxContent>
                          <w:p w14:paraId="5ECA691D" w14:textId="77777777" w:rsidR="007920F8" w:rsidRDefault="007920F8" w:rsidP="00C57F5C">
                            <w:r>
                              <w:rPr>
                                <w:i/>
                              </w:rPr>
                              <w:t>d</w:t>
                            </w:r>
                          </w:p>
                        </w:txbxContent>
                      </v:textbox>
                    </v:shape>
                  </v:group>
                  <v:group id="Group 514" o:spid="_x0000_s1119" style="position:absolute;left:3379470;top:1047115;width:983615;height:1029970" coordorigin="-91440,-1016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wc3iwgAAANwAAAAPAAAAZHJzL2Rvd25yZXYueG1sRE/LisIwFN0L/kO4gjtN&#10;O4MiHVMRGQcXIqgDw+wuze0Dm5vSxLb+vVkILg/nvd4MphYdta6yrCCeRyCIM6srLhT8XvezFQjn&#10;kTXWlknBgxxs0vFojYm2PZ+pu/hChBB2CSoovW8SKV1WkkE3tw1x4HLbGvQBtoXULfYh3NTyI4qW&#10;0mDFoaHEhnYlZbfL3Sj46bHffsbf3fGW7x7/18Xp7xiTUtPJsP0C4Wnwb/HLfdAKlnFYG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8MHN4sIAAADcAAAADwAA&#10;AAAAAAAAAAAAAACpAgAAZHJzL2Rvd25yZXYueG1sUEsFBgAAAAAEAAQA+gAAAJgDAAAAAA==&#10;">
                    <v:shape id="Text Box 436" o:spid="_x0000_s1120" type="#_x0000_t202" style="position:absolute;left:20891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PRAzxQAA&#10;ANwAAAAPAAAAZHJzL2Rvd25yZXYueG1sRI9BawIxFITvBf9DeAUvUhN7sHVrFFEqXix2W2iPj81z&#10;s3TzsiRRt/++EYQeh5n5hpkve9eKM4XYeNYwGSsQxJU3DdcaPj9eH55BxIRssPVMGn4pwnIxuJtj&#10;YfyF3+lcplpkCMcCNdiUukLKWFlyGMe+I87e0QeHKctQSxPwkuGulY9KTaXDhvOCxY7Wlqqf8uQ0&#10;hNJ+b0dfVb3Bt6N/klHNDnul9fC+X72ASNSn//CtvTMappMZXM/kIyA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09EDPFAAAA3AAAAA8AAAAAAAAAAAAAAAAAlwIAAGRycy9k&#10;b3ducmV2LnhtbFBLBQYAAAAABAAEAPUAAACJAwAAAAA=&#10;" fillcolor="#daeef3 [664]" strokecolor="#31849b [2408]" strokeweight="2pt">
                      <v:textbox>
                        <w:txbxContent>
                          <w:p w14:paraId="162F67DC" w14:textId="77777777" w:rsidR="007920F8" w:rsidRDefault="007920F8" w:rsidP="00C57F5C">
                            <w:pPr>
                              <w:rPr>
                                <w:sz w:val="20"/>
                                <w:szCs w:val="20"/>
                              </w:rPr>
                            </w:pPr>
                            <w:r w:rsidRPr="00B64393">
                              <w:rPr>
                                <w:sz w:val="20"/>
                                <w:szCs w:val="20"/>
                              </w:rPr>
                              <w:t>-iC</w:t>
                            </w:r>
                          </w:p>
                          <w:p w14:paraId="33B03319" w14:textId="77777777" w:rsidR="007920F8" w:rsidRPr="00B64393" w:rsidRDefault="007920F8" w:rsidP="00C57F5C">
                            <w:pPr>
                              <w:rPr>
                                <w:sz w:val="20"/>
                                <w:szCs w:val="20"/>
                              </w:rPr>
                            </w:pPr>
                            <w:r>
                              <w:rPr>
                                <w:sz w:val="20"/>
                                <w:szCs w:val="20"/>
                              </w:rPr>
                              <w:t>Ci</w:t>
                            </w:r>
                          </w:p>
                        </w:txbxContent>
                      </v:textbox>
                    </v:shape>
                    <v:shape id="Text Box 444" o:spid="_x0000_s1121" type="#_x0000_t202" style="position:absolute;left:611505;top:30480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T47lwQAA&#10;ANwAAAAPAAAAZHJzL2Rvd25yZXYueG1sRE/LasJAFN0X/IfhCt01M4qGNmYUUYSuKrUPcHfJXJNg&#10;5k7IjEn6985C6PJw3vlmtI3oqfO1Yw2zRIEgLpypudTw/XV4eQXhA7LBxjFp+CMPm/XkKcfMuIE/&#10;qT+FUsQQ9hlqqEJoMyl9UZFFn7iWOHIX11kMEXalNB0OMdw2cq5UKi3WHBsqbGlXUXE93ayGn4/L&#10;+XehjuXeLtvBjUqyfZNaP0/H7QpEoDH8ix/ud6Mhncf58Uw8AnJ9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0+O5cEAAADcAAAADwAAAAAAAAAAAAAAAACXAgAAZHJzL2Rvd25y&#10;ZXYueG1sUEsFBgAAAAAEAAQA9QAAAIUDAAAAAA==&#10;" filled="f" stroked="f">
                      <v:textbox>
                        <w:txbxContent>
                          <w:p w14:paraId="09A50733" w14:textId="77777777" w:rsidR="007920F8" w:rsidRDefault="007920F8" w:rsidP="00C57F5C">
                            <w:r>
                              <w:rPr>
                                <w:i/>
                              </w:rPr>
                              <w:t>d</w:t>
                            </w:r>
                          </w:p>
                        </w:txbxContent>
                      </v:textbox>
                    </v:shape>
                    <v:shape id="Text Box 445" o:spid="_x0000_s1122" type="#_x0000_t202" style="position:absolute;left:259715;top:-101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Ayt+xAAA&#10;ANwAAAAPAAAAZHJzL2Rvd25yZXYueG1sRI9Ba8JAFITvQv/D8gq96W7EhjZ1DWIReqoYW8HbI/tM&#10;QrNvQ3Zr0n/fFQSPw8x8wyzz0bbiQr1vHGtIZgoEcelMw5WGr8N2+gLCB2SDrWPS8Ece8tXDZImZ&#10;cQPv6VKESkQI+ww11CF0mZS+rMmin7mOOHpn11sMUfaVND0OEW5bOVcqlRYbjgs1drSpqfwpfq2G&#10;78/z6bhQu+rdPneDG5Vk+yq1fnoc128gAo3hHr61P4yGdJ7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AMrfsQAAADcAAAADwAAAAAAAAAAAAAAAACXAgAAZHJzL2Rv&#10;d25yZXYueG1sUEsFBgAAAAAEAAQA9QAAAIgDAAAAAA==&#10;" filled="f" stroked="f">
                      <v:textbox>
                        <w:txbxContent>
                          <w:p w14:paraId="1B11DD16" w14:textId="77777777" w:rsidR="007920F8" w:rsidRDefault="007920F8" w:rsidP="00C57F5C">
                            <w:r>
                              <w:rPr>
                                <w:i/>
                              </w:rPr>
                              <w:t>c</w:t>
                            </w:r>
                          </w:p>
                        </w:txbxContent>
                      </v:textbox>
                    </v:shape>
                    <v:shape id="Text Box 447" o:spid="_x0000_s1123" type="#_x0000_t202" style="position:absolute;left:-91440;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0bUJxAAA&#10;ANwAAAAPAAAAZHJzL2Rvd25yZXYueG1sRI9Ba8JAFITvgv9heUJvZrehDTW6ilgKPVW0reDtkX0m&#10;odm3IbtN0n/fFQSPw8x8w6w2o21ET52vHWt4TBQI4sKZmksNX59v8xcQPiAbbByThj/ysFlPJyvM&#10;jRv4QP0xlCJC2OeooQqhzaX0RUUWfeJa4uhdXGcxRNmV0nQ4RLhtZKpUJi3WHBcqbGlXUfFz/LUa&#10;vj8u59OT2pev9rkd3Kgk24XU+mE2bpcgAo3hHr61342GLE3heiYeAb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G1CcQAAADcAAAADwAAAAAAAAAAAAAAAACXAgAAZHJzL2Rv&#10;d25yZXYueG1sUEsFBgAAAAAEAAQA9QAAAIgDAAAAAA==&#10;" filled="f" stroked="f">
                      <v:textbox>
                        <w:txbxContent>
                          <w:p w14:paraId="175B5941" w14:textId="77777777" w:rsidR="007920F8" w:rsidRDefault="007920F8" w:rsidP="00C57F5C">
                            <w:r>
                              <w:rPr>
                                <w:i/>
                              </w:rPr>
                              <w:t>b</w:t>
                            </w:r>
                          </w:p>
                        </w:txbxContent>
                      </v:textbox>
                    </v:shape>
                    <v:shape id="Text Box 512" o:spid="_x0000_s1124" type="#_x0000_t202" style="position:absolute;left:258445;top:72517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nRCSwwAA&#10;ANwAAAAPAAAAZHJzL2Rvd25yZXYueG1sRI9BawIxFITvgv8hPMGbJloVuxpFLIWelNpa8PbYPHcX&#10;Ny/LJrrrvzeC0OMwM98wy3VrS3Gj2heONYyGCgRx6kzBmYbfn8/BHIQPyAZLx6ThTh7Wq25niYlx&#10;DX/T7RAyESHsE9SQh1AlUvo0J4t+6Cri6J1dbTFEWWfS1NhEuC3lWKmZtFhwXMixom1O6eVwtRqO&#10;u/Ppb6L22YedVo1rlWT7LrXu99rNAkSgNvyHX+0vo2E2foPnmXgE5O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nRCSwwAAANwAAAAPAAAAAAAAAAAAAAAAAJcCAABkcnMvZG93&#10;bnJldi54bWxQSwUGAAAAAAQABAD1AAAAhwMAAAAA&#10;" filled="f" stroked="f">
                      <v:textbox>
                        <w:txbxContent>
                          <w:p w14:paraId="267BD84C" w14:textId="77777777" w:rsidR="007920F8" w:rsidRDefault="007920F8" w:rsidP="00C57F5C">
                            <w:r>
                              <w:rPr>
                                <w:i/>
                              </w:rPr>
                              <w:t>a</w:t>
                            </w:r>
                          </w:p>
                        </w:txbxContent>
                      </v:textbox>
                    </v:shape>
                  </v:group>
                </v:group>
                <v:shapetype id="_x0000_t32" coordsize="21600,21600" o:spt="32" o:oned="t" path="m0,0l21600,21600e" filled="f">
                  <v:path arrowok="t" fillok="f" o:connecttype="none"/>
                  <o:lock v:ext="edit" shapetype="t"/>
                </v:shapetype>
                <v:shape id="Straight Arrow Connector 416" o:spid="_x0000_s1125" type="#_x0000_t32" style="position:absolute;left:514985;top:522605;width:294640;height:190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NOysQAAADcAAAADwAAAGRycy9kb3ducmV2LnhtbESPQWvCQBSE7wX/w/IEb3UTkVCiq6gg&#10;FSlCkyoeH9lnEsy+Ddmtpv/eFYQeh5n5hpkve9OIG3WutqwgHkcgiAuray4V/OTb9w8QziNrbCyT&#10;gj9ysFwM3uaYanvnb7plvhQBwi5FBZX3bSqlKyoy6Ma2JQ7exXYGfZBdKXWH9wA3jZxEUSIN1hwW&#10;KmxpU1FxzX6Ngnb/GefT/HjIzpcvF5+SfcZrVGo07FczEJ56/x9+tXdawTRO4HkmHAG5eA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Mo07KxAAAANwAAAAPAAAAAAAAAAAA&#10;AAAAAKECAABkcnMvZG93bnJldi54bWxQSwUGAAAAAAQABAD5AAAAkgMAAAAA&#10;" strokecolor="#c0504d [3205]" strokeweight="2pt">
                  <v:stroke endarrow="open"/>
                  <v:shadow on="t" opacity="24903f" mv:blur="40000f" origin=",.5" offset="0,20000emu"/>
                </v:shape>
                <v:shape id="Straight Arrow Connector 418" o:spid="_x0000_s1126" type="#_x0000_t32" style="position:absolute;left:565785;top:1571625;width:294640;height:2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nB/I8EAAADcAAAADwAAAGRycy9kb3ducmV2LnhtbERPTYvCMBC9C/6HMMLebFoRWapRVJBd&#10;RIRtVTwOzdgWm0lpslr/vTks7PHxvher3jTiQZ2rLStIohgEcWF1zaWCU74bf4JwHlljY5kUvMjB&#10;ajkcLDDV9sk/9Mh8KUIIuxQVVN63qZSuqMigi2xLHLib7Qz6ALtS6g6fIdw0chLHM2mw5tBQYUvb&#10;iop79msUtPuvJJ/m52N2vR1ccpntM96gUh+jfj0H4an3/+I/97dWME3C2nAmHAG5fA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ScH8jwQAAANwAAAAPAAAAAAAAAAAAAAAA&#10;AKECAABkcnMvZG93bnJldi54bWxQSwUGAAAAAAQABAD5AAAAjwMAAAAA&#10;" strokecolor="#c0504d [3205]" strokeweight="2pt">
                  <v:stroke endarrow="open"/>
                  <v:shadow on="t" opacity="24903f" mv:blur="40000f" origin=",.5" offset="0,20000emu"/>
                </v:shape>
              </v:group>
            </w:pict>
          </mc:Fallback>
        </mc:AlternateContent>
      </w:r>
      <w:r w:rsidR="00840806" w:rsidRPr="001B788C">
        <w:rPr>
          <w:color w:val="008000"/>
        </w:rPr>
        <w:t>Example</w:t>
      </w:r>
      <w:r w:rsidR="0014571A">
        <w:rPr>
          <w:color w:val="008000"/>
        </w:rPr>
        <w:t xml:space="preserve"> [13.6]</w:t>
      </w:r>
      <w:r w:rsidR="00840806" w:rsidRPr="001B788C">
        <w:rPr>
          <w:color w:val="008000"/>
        </w:rPr>
        <w:t>:</w:t>
      </w:r>
      <w:r w:rsidR="00840806">
        <w:t xml:space="preserve"> </w:t>
      </w:r>
      <w:r w:rsidR="00043530">
        <w:t>Reduced symmetry groups can be generated using one or more arrows.</w:t>
      </w:r>
    </w:p>
    <w:p w14:paraId="7BF8598A" w14:textId="58A6BA80" w:rsidR="00043530" w:rsidRDefault="00043530" w:rsidP="0020361E"/>
    <w:p w14:paraId="0CB1ADDB" w14:textId="6E2074D3" w:rsidR="00043530" w:rsidRDefault="00043530" w:rsidP="0020361E"/>
    <w:p w14:paraId="113A1305" w14:textId="2F878B41" w:rsidR="00043530" w:rsidRDefault="00043530" w:rsidP="0020361E"/>
    <w:p w14:paraId="731F27D8" w14:textId="77777777" w:rsidR="002F464E" w:rsidRDefault="002F464E" w:rsidP="0020361E"/>
    <w:p w14:paraId="2F2787A7" w14:textId="77777777" w:rsidR="002F464E" w:rsidRDefault="002F464E" w:rsidP="0020361E"/>
    <w:p w14:paraId="1A8BD4A8" w14:textId="77777777" w:rsidR="002F464E" w:rsidRDefault="002F464E" w:rsidP="0020361E"/>
    <w:p w14:paraId="0169F359" w14:textId="77777777" w:rsidR="002F464E" w:rsidRDefault="002F464E" w:rsidP="0020361E"/>
    <w:p w14:paraId="6FFBB681" w14:textId="77777777" w:rsidR="00126D15" w:rsidRDefault="00126D15" w:rsidP="0020361E"/>
    <w:p w14:paraId="2488DF6F" w14:textId="77777777" w:rsidR="00126D15" w:rsidRDefault="00126D15" w:rsidP="0020361E"/>
    <w:p w14:paraId="26955805" w14:textId="77777777" w:rsidR="00126D15" w:rsidRDefault="00126D15" w:rsidP="0020361E"/>
    <w:p w14:paraId="7F7BCDF1" w14:textId="77777777" w:rsidR="00126D15" w:rsidRDefault="00126D15" w:rsidP="0020361E"/>
    <w:p w14:paraId="18A9C076" w14:textId="20BDC8B1" w:rsidR="008171A0" w:rsidRDefault="00DE17E1" w:rsidP="00887029">
      <w:pPr>
        <w:ind w:firstLine="720"/>
      </w:pPr>
      <w:r>
        <w:t>{1, C} is a</w:t>
      </w:r>
      <w:bookmarkStart w:id="27" w:name="OLE_LINK54"/>
      <w:bookmarkStart w:id="28" w:name="OLE_LINK55"/>
      <w:r>
        <w:t xml:space="preserve"> reduced symmetry </w:t>
      </w:r>
      <w:bookmarkEnd w:id="27"/>
      <w:bookmarkEnd w:id="28"/>
      <w:r w:rsidR="002F464E">
        <w:t>group</w:t>
      </w:r>
    </w:p>
    <w:p w14:paraId="5B7103AF" w14:textId="2567C93B" w:rsidR="002F464E" w:rsidRDefault="00FD078E" w:rsidP="0020361E">
      <w:r>
        <w:rPr>
          <w:noProof/>
        </w:rPr>
        <w:lastRenderedPageBreak/>
        <mc:AlternateContent>
          <mc:Choice Requires="wpg">
            <w:drawing>
              <wp:inline distT="0" distB="0" distL="0" distR="0" wp14:anchorId="35D0DF41" wp14:editId="17D50063">
                <wp:extent cx="4454525" cy="2087245"/>
                <wp:effectExtent l="0" t="0" r="0" b="0"/>
                <wp:docPr id="675" name="Group 675"/>
                <wp:cNvGraphicFramePr/>
                <a:graphic xmlns:a="http://schemas.openxmlformats.org/drawingml/2006/main">
                  <a:graphicData uri="http://schemas.microsoft.com/office/word/2010/wordprocessingGroup">
                    <wpg:wgp>
                      <wpg:cNvGrpSpPr/>
                      <wpg:grpSpPr>
                        <a:xfrm>
                          <a:off x="0" y="0"/>
                          <a:ext cx="4454525" cy="2087245"/>
                          <a:chOff x="0" y="0"/>
                          <a:chExt cx="4454525" cy="2087245"/>
                        </a:xfrm>
                        <a:extLst>
                          <a:ext uri="{0CCBE362-F206-4b92-989A-16890622DB6E}">
                            <ma14:wrappingTextBoxFlag xmlns:ma14="http://schemas.microsoft.com/office/mac/drawingml/2011/main"/>
                          </a:ext>
                        </a:extLst>
                      </wpg:grpSpPr>
                      <wpg:grpSp>
                        <wpg:cNvPr id="676" name="Group 676"/>
                        <wpg:cNvGrpSpPr/>
                        <wpg:grpSpPr>
                          <a:xfrm>
                            <a:off x="0" y="0"/>
                            <a:ext cx="4454525" cy="2087245"/>
                            <a:chOff x="0" y="0"/>
                            <a:chExt cx="4454525" cy="2087245"/>
                          </a:xfrm>
                        </wpg:grpSpPr>
                        <wpg:grpSp>
                          <wpg:cNvPr id="677" name="Group 677"/>
                          <wpg:cNvGrpSpPr/>
                          <wpg:grpSpPr>
                            <a:xfrm>
                              <a:off x="0" y="0"/>
                              <a:ext cx="983615" cy="1029970"/>
                              <a:chOff x="0" y="0"/>
                              <a:chExt cx="983615" cy="1029970"/>
                            </a:xfrm>
                          </wpg:grpSpPr>
                          <wps:wsp>
                            <wps:cNvPr id="678" name="Text Box 678"/>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A6BB76" w14:textId="77777777" w:rsidR="004C0B97" w:rsidRDefault="004C0B97" w:rsidP="00FD078E">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79" name="Text Box 679"/>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EE0655" w14:textId="77777777" w:rsidR="004C0B97" w:rsidRPr="00B351B3" w:rsidRDefault="004C0B97" w:rsidP="00FD078E">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Text Box 680"/>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A733EF" w14:textId="77777777" w:rsidR="004C0B97" w:rsidRPr="00B351B3" w:rsidRDefault="004C0B97" w:rsidP="00FD078E">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1" name="Text Box 681"/>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A527F3" w14:textId="77777777" w:rsidR="004C0B97" w:rsidRPr="00B351B3" w:rsidRDefault="004C0B97" w:rsidP="00FD078E">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2" name="Text Box 68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D36B96" w14:textId="77777777" w:rsidR="004C0B97" w:rsidRPr="00B351B3" w:rsidRDefault="004C0B97" w:rsidP="00FD078E">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83" name="Group 683"/>
                          <wpg:cNvGrpSpPr/>
                          <wpg:grpSpPr>
                            <a:xfrm>
                              <a:off x="1244600" y="0"/>
                              <a:ext cx="983615" cy="1029970"/>
                              <a:chOff x="0" y="0"/>
                              <a:chExt cx="983615" cy="1029970"/>
                            </a:xfrm>
                          </wpg:grpSpPr>
                          <wps:wsp>
                            <wps:cNvPr id="684" name="Text Box 684"/>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1F819E" w14:textId="77777777" w:rsidR="004C0B97" w:rsidRDefault="004C0B97" w:rsidP="00FD078E">
                                  <w: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85" name="Text Box 685"/>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DFA402" w14:textId="77777777" w:rsidR="004C0B97" w:rsidRPr="00B351B3" w:rsidRDefault="004C0B97" w:rsidP="00FD078E">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6" name="Text Box 686"/>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DBF210" w14:textId="77777777" w:rsidR="004C0B97" w:rsidRPr="00B351B3" w:rsidRDefault="004C0B97" w:rsidP="00FD078E">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7" name="Text Box 68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5E2432" w14:textId="77777777" w:rsidR="004C0B97" w:rsidRPr="00B351B3" w:rsidRDefault="004C0B97" w:rsidP="00FD078E">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8" name="Text Box 688"/>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632179" w14:textId="77777777" w:rsidR="004C0B97" w:rsidRPr="00B351B3" w:rsidRDefault="004C0B97" w:rsidP="00FD078E">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89" name="Group 514"/>
                          <wpg:cNvGrpSpPr/>
                          <wpg:grpSpPr>
                            <a:xfrm>
                              <a:off x="2277110" y="0"/>
                              <a:ext cx="983615" cy="1029970"/>
                              <a:chOff x="0" y="0"/>
                              <a:chExt cx="983615" cy="1029970"/>
                            </a:xfrm>
                          </wpg:grpSpPr>
                          <wps:wsp>
                            <wps:cNvPr id="690"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0C9EE7" w14:textId="77777777" w:rsidR="004C0B97" w:rsidRDefault="004C0B97" w:rsidP="00FD078E">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91"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21EBFD" w14:textId="77777777" w:rsidR="004C0B97" w:rsidRDefault="004C0B97"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2"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D8BD86" w14:textId="77777777" w:rsidR="004C0B97" w:rsidRDefault="004C0B97"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3"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A95051" w14:textId="77777777" w:rsidR="004C0B97" w:rsidRDefault="004C0B97"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4"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C3E3E9" w14:textId="77777777" w:rsidR="004C0B97" w:rsidRDefault="004C0B97"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95" name="Group 514"/>
                          <wpg:cNvGrpSpPr/>
                          <wpg:grpSpPr>
                            <a:xfrm>
                              <a:off x="3327400" y="0"/>
                              <a:ext cx="983615" cy="1029970"/>
                              <a:chOff x="0" y="0"/>
                              <a:chExt cx="983615" cy="1029970"/>
                            </a:xfrm>
                          </wpg:grpSpPr>
                          <wps:wsp>
                            <wps:cNvPr id="696"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850CB9" w14:textId="77777777" w:rsidR="004C0B97" w:rsidRDefault="004C0B97" w:rsidP="00FD078E">
                                  <w:r>
                                    <w:t>-i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97"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91954D" w14:textId="77777777" w:rsidR="004C0B97" w:rsidRDefault="004C0B97"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8"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5CD003" w14:textId="77777777" w:rsidR="004C0B97" w:rsidRDefault="004C0B97"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9"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ECC369" w14:textId="77777777" w:rsidR="004C0B97" w:rsidRDefault="004C0B97"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0"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D275D7" w14:textId="77777777" w:rsidR="004C0B97" w:rsidRDefault="004C0B97"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01" name="Group 514"/>
                          <wpg:cNvGrpSpPr/>
                          <wpg:grpSpPr>
                            <a:xfrm>
                              <a:off x="41910" y="1057275"/>
                              <a:ext cx="983615" cy="1029970"/>
                              <a:chOff x="0" y="0"/>
                              <a:chExt cx="983615" cy="1029970"/>
                            </a:xfrm>
                          </wpg:grpSpPr>
                          <wps:wsp>
                            <wps:cNvPr id="702"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717EC4" w14:textId="77777777" w:rsidR="004C0B97" w:rsidRDefault="004C0B97" w:rsidP="00FD078E">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03"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07952A" w14:textId="77777777" w:rsidR="004C0B97" w:rsidRDefault="004C0B97"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4"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A2C5CC" w14:textId="77777777" w:rsidR="004C0B97" w:rsidRDefault="004C0B97"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5"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CF993A" w14:textId="77777777" w:rsidR="004C0B97" w:rsidRDefault="004C0B97"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6"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37A718" w14:textId="77777777" w:rsidR="004C0B97" w:rsidRDefault="004C0B97"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07" name="Group 514"/>
                          <wpg:cNvGrpSpPr/>
                          <wpg:grpSpPr>
                            <a:xfrm>
                              <a:off x="1261110" y="1057275"/>
                              <a:ext cx="983615" cy="1029970"/>
                              <a:chOff x="0" y="0"/>
                              <a:chExt cx="983615" cy="1029970"/>
                            </a:xfrm>
                          </wpg:grpSpPr>
                          <wps:wsp>
                            <wps:cNvPr id="708"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C3029E" w14:textId="77777777" w:rsidR="004C0B97" w:rsidRDefault="004C0B97" w:rsidP="00FD078E">
                                  <w:r>
                                    <w:t>iC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09"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946E82" w14:textId="77777777" w:rsidR="004C0B97" w:rsidRDefault="004C0B97"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0"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0A1E66" w14:textId="77777777" w:rsidR="004C0B97" w:rsidRDefault="004C0B97" w:rsidP="00FD078E">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1"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23387F" w14:textId="77777777" w:rsidR="004C0B97" w:rsidRDefault="004C0B97"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2"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64E3DE" w14:textId="77777777" w:rsidR="004C0B97" w:rsidRDefault="004C0B97"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13" name="Group 514"/>
                          <wpg:cNvGrpSpPr/>
                          <wpg:grpSpPr>
                            <a:xfrm>
                              <a:off x="2332990" y="1057275"/>
                              <a:ext cx="983615" cy="1029970"/>
                              <a:chOff x="-172720" y="0"/>
                              <a:chExt cx="983615" cy="1029970"/>
                            </a:xfrm>
                          </wpg:grpSpPr>
                          <wps:wsp>
                            <wps:cNvPr id="714" name="Text Box 436"/>
                            <wps:cNvSpPr txBox="1"/>
                            <wps:spPr>
                              <a:xfrm>
                                <a:off x="12763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38561A" w14:textId="77777777" w:rsidR="004C0B97" w:rsidRDefault="004C0B97" w:rsidP="00FD078E">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15" name="Text Box 444"/>
                            <wps:cNvSpPr txBox="1"/>
                            <wps:spPr>
                              <a:xfrm>
                                <a:off x="53022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577EA7" w14:textId="77777777" w:rsidR="004C0B97" w:rsidRDefault="004C0B97"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6" name="Text Box 445"/>
                            <wps:cNvSpPr txBox="1"/>
                            <wps:spPr>
                              <a:xfrm>
                                <a:off x="17843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9F99B1" w14:textId="77777777" w:rsidR="004C0B97" w:rsidRDefault="004C0B97"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7" name="Text Box 447"/>
                            <wps:cNvSpPr txBox="1"/>
                            <wps:spPr>
                              <a:xfrm>
                                <a:off x="-17272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146782" w14:textId="77777777" w:rsidR="004C0B97" w:rsidRDefault="004C0B97"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8" name="Text Box 512"/>
                            <wps:cNvSpPr txBox="1"/>
                            <wps:spPr>
                              <a:xfrm>
                                <a:off x="17716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C60116" w14:textId="77777777" w:rsidR="004C0B97" w:rsidRDefault="004C0B97"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19" name="Group 514"/>
                          <wpg:cNvGrpSpPr/>
                          <wpg:grpSpPr>
                            <a:xfrm>
                              <a:off x="3470910" y="1057275"/>
                              <a:ext cx="983615" cy="1029970"/>
                              <a:chOff x="0" y="0"/>
                              <a:chExt cx="983615" cy="1029970"/>
                            </a:xfrm>
                          </wpg:grpSpPr>
                          <wps:wsp>
                            <wps:cNvPr id="720"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54A737" w14:textId="77777777" w:rsidR="004C0B97" w:rsidRDefault="004C0B97" w:rsidP="00FD078E">
                                  <w:pPr>
                                    <w:rPr>
                                      <w:sz w:val="20"/>
                                      <w:szCs w:val="20"/>
                                    </w:rPr>
                                  </w:pPr>
                                  <w:r w:rsidRPr="00B64393">
                                    <w:rPr>
                                      <w:sz w:val="20"/>
                                      <w:szCs w:val="20"/>
                                    </w:rPr>
                                    <w:t>-iC</w:t>
                                  </w:r>
                                </w:p>
                                <w:p w14:paraId="7E9FD2C7" w14:textId="77777777" w:rsidR="004C0B97" w:rsidRPr="00B64393" w:rsidRDefault="004C0B97" w:rsidP="00FD078E">
                                  <w:pPr>
                                    <w:rPr>
                                      <w:sz w:val="20"/>
                                      <w:szCs w:val="20"/>
                                    </w:rPr>
                                  </w:pPr>
                                  <w:r>
                                    <w:rPr>
                                      <w:sz w:val="20"/>
                                      <w:szCs w:val="20"/>
                                    </w:rPr>
                                    <w:t>Ci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21"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5DA88A" w14:textId="77777777" w:rsidR="004C0B97" w:rsidRDefault="004C0B97"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2"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7E75A2" w14:textId="77777777" w:rsidR="004C0B97" w:rsidRDefault="004C0B97"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3"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B66705" w14:textId="77777777" w:rsidR="004C0B97" w:rsidRDefault="004C0B97"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4"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476D96" w14:textId="77777777" w:rsidR="004C0B97" w:rsidRDefault="004C0B97"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725" name="Straight Arrow Connector 725"/>
                        <wps:cNvCnPr/>
                        <wps:spPr>
                          <a:xfrm flipV="1">
                            <a:off x="504825" y="263525"/>
                            <a:ext cx="260350" cy="21209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726" name="Straight Arrow Connector 726"/>
                        <wps:cNvCnPr/>
                        <wps:spPr>
                          <a:xfrm flipV="1">
                            <a:off x="1762125" y="1317625"/>
                            <a:ext cx="247650" cy="207645"/>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675" o:spid="_x0000_s1127" style="width:350.75pt;height:164.35pt;mso-position-horizontal-relative:char;mso-position-vertical-relative:line" coordsize="4454525,2087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">
                <v:group id="Group 676" o:spid="_x0000_s1128" style="position:absolute;width:4454525;height:2087245" coordsize="4454525,20872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zRmrxQAAANwAAAAPAAAAZHJzL2Rvd25yZXYueG1sRI9Pa8JAFMTvBb/D8oTe&#10;6iaWRomuIqLiQQr+AfH2yD6TYPZtyK5J/PbdQqHHYWZ+w8yXvalES40rLSuIRxEI4szqknMFl/P2&#10;YwrCeWSNlWVS8CIHy8XgbY6pth0fqT35XAQIuxQVFN7XqZQuK8igG9maOHh32xj0QTa51A12AW4q&#10;OY6iRBosOSwUWNO6oOxxehoFuw671We8aQ+P+/p1O399Xw8xKfU+7FczEJ56/x/+a++1gmS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80Zq8UAAADcAAAA&#10;DwAAAAAAAAAAAAAAAACpAgAAZHJzL2Rvd25yZXYueG1sUEsFBgAAAAAEAAQA+gAAAJsDAAAAAA==&#10;">
                  <v:group id="Group 677" o:spid="_x0000_s1129" style="position:absolute;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yBvDDGAAAA3AAA&#10;AA8AAAAAAAAAAAAAAAAAqQIAAGRycy9kb3ducmV2LnhtbFBLBQYAAAAABAAEAPoAAACcAwAAAAA=&#10;">
                    <v:shape id="Text Box 678" o:spid="_x0000_s113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rlAIwgAA&#10;ANwAAAAPAAAAZHJzL2Rvd25yZXYueG1sRE/LagIxFN0X+g/hFtwUTezCx9QoorR006KjoMvL5DoZ&#10;OrkZkqjTv28WhS4P571Y9a4VNwqx8axhPFIgiCtvGq41HA9vwxmImJANtp5Jww9FWC0fHxZYGH/n&#10;Pd3KVIscwrFADTalrpAyVpYcxpHviDN38cFhyjDU0gS853DXyhelJtJhw7nBYkcbS9V3eXUaQmnP&#10;78+nqt7i18VPZVTz3afSevDUr19BJOrTv/jP/WE0TKZ5bT6Tj4Bc/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uUAjCAAAA3AAAAA8AAAAAAAAAAAAAAAAAlwIAAGRycy9kb3du&#10;cmV2LnhtbFBLBQYAAAAABAAEAPUAAACGAwAAAAA=&#10;" fillcolor="#daeef3 [664]" strokecolor="#31849b [2408]" strokeweight="2pt">
                      <v:textbox>
                        <w:txbxContent>
                          <w:p w14:paraId="64A6BB76" w14:textId="77777777" w:rsidR="007920F8" w:rsidRDefault="007920F8" w:rsidP="00FD078E">
                            <w:r>
                              <w:t xml:space="preserve"> 1</w:t>
                            </w:r>
                          </w:p>
                        </w:txbxContent>
                      </v:textbox>
                    </v:shape>
                    <v:shape id="Text Box 679" o:spid="_x0000_s113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ghlxAAA&#10;ANwAAAAPAAAAZHJzL2Rvd25yZXYueG1sRI9Pa8JAFMTvgt9heYI33VXqv9RVxFLoqWJaC709ss8k&#10;NPs2ZFcTv31XEDwOM/MbZr3tbCWu1PjSsYbJWIEgzpwpOdfw/fU+WoLwAdlg5Zg03MjDdtPvrTEx&#10;ruUjXdOQiwhhn6CGIoQ6kdJnBVn0Y1cTR+/sGoshyiaXpsE2wm0lp0rNpcWS40KBNe0Lyv7Si9Vw&#10;+jz//ryoQ/5mZ3XrOiXZrqTWw0G3ewURqAvP8KP9YTTMFyu4n4lHQG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5cYIZcQAAADcAAAADwAAAAAAAAAAAAAAAACXAgAAZHJzL2Rv&#10;d25yZXYueG1sUEsFBgAAAAAEAAQA9QAAAIgDAAAAAA==&#10;" filled="f" stroked="f">
                      <v:textbox>
                        <w:txbxContent>
                          <w:p w14:paraId="23EE0655" w14:textId="77777777" w:rsidR="007920F8" w:rsidRPr="00B351B3" w:rsidRDefault="007920F8" w:rsidP="00FD078E">
                            <w:r>
                              <w:rPr>
                                <w:i/>
                              </w:rPr>
                              <w:t>a</w:t>
                            </w:r>
                          </w:p>
                        </w:txbxContent>
                      </v:textbox>
                    </v:shape>
                    <v:shape id="Text Box 680" o:spid="_x0000_s113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KdHfwQAA&#10;ANwAAAAPAAAAZHJzL2Rvd25yZXYueG1sRE/LasJAFN0X/IfhCt01M4pKGp0EsQhdKbUP6O6SuSbB&#10;zJ2QmZr4985C6PJw3ptitK24Uu8bxxpmiQJBXDrTcKXh63P/koLwAdlg65g03MhDkU+eNpgZN/AH&#10;XU+hEjGEfYYa6hC6TEpf1mTRJ64jjtzZ9RZDhH0lTY9DDLetnCu1khYbjg01drSrqbyc/qyG78P5&#10;92ehjtWbXXaDG5Vk+yq1fp6O2zWIQGP4Fz/c70bDKo3z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QSnR38EAAADcAAAADwAAAAAAAAAAAAAAAACXAgAAZHJzL2Rvd25y&#10;ZXYueG1sUEsFBgAAAAAEAAQA9QAAAIUDAAAAAA==&#10;" filled="f" stroked="f">
                      <v:textbox>
                        <w:txbxContent>
                          <w:p w14:paraId="27A733EF" w14:textId="77777777" w:rsidR="007920F8" w:rsidRPr="00B351B3" w:rsidRDefault="007920F8" w:rsidP="00FD078E">
                            <w:r>
                              <w:rPr>
                                <w:i/>
                              </w:rPr>
                              <w:t>b</w:t>
                            </w:r>
                          </w:p>
                        </w:txbxContent>
                      </v:textbox>
                    </v:shape>
                    <v:shape id="Text Box 681" o:spid="_x0000_s113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ZXRExAAA&#10;ANwAAAAPAAAAZHJzL2Rvd25yZXYueG1sRI9Ba8JAFITvBf/D8oTe6q7FBo1uglSEnlqaquDtkX0m&#10;wezbkF1N+u+7hUKPw8x8w2zy0bbiTr1vHGuYzxQI4tKZhisNh6/90xKED8gGW8ek4Zs85NnkYYOp&#10;cQN/0r0IlYgQ9ilqqEPoUil9WZNFP3MdcfQurrcYouwraXocIty28lmpRFpsOC7U2NFrTeW1uFkN&#10;x/fL+bRQH9XOvnSDG5Vku5JaP07H7RpEoDH8h//ab0ZDspzD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mV0RMQAAADcAAAADwAAAAAAAAAAAAAAAACXAgAAZHJzL2Rv&#10;d25yZXYueG1sUEsFBgAAAAAEAAQA9QAAAIgDAAAAAA==&#10;" filled="f" stroked="f">
                      <v:textbox>
                        <w:txbxContent>
                          <w:p w14:paraId="53A527F3" w14:textId="77777777" w:rsidR="007920F8" w:rsidRPr="00B351B3" w:rsidRDefault="007920F8" w:rsidP="00FD078E">
                            <w:r>
                              <w:rPr>
                                <w:i/>
                              </w:rPr>
                              <w:t>c</w:t>
                            </w:r>
                          </w:p>
                        </w:txbxContent>
                      </v:textbox>
                    </v:shape>
                    <v:shape id="Text Box 682" o:spid="_x0000_s113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t+ozxAAA&#10;ANwAAAAPAAAAZHJzL2Rvd25yZXYueG1sRI9Ba8JAFITvBf/D8oTe6q5ig0Y3QSxCTy1NVfD2yD6T&#10;YPZtyG5N+u+7hUKPw8x8w2zz0bbiTr1vHGuYzxQI4tKZhisNx8/D0wqED8gGW8ek4Zs85NnkYYup&#10;cQN/0L0IlYgQ9ilqqEPoUil9WZNFP3MdcfSurrcYouwraXocIty2cqFUIi02HBdq7GhfU3krvqyG&#10;09v1cl6q9+rFPneDG5Vku5ZaP07H3QZEoDH8h//ar0ZDslrA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3rfqM8QAAADcAAAADwAAAAAAAAAAAAAAAACXAgAAZHJzL2Rv&#10;d25yZXYueG1sUEsFBgAAAAAEAAQA9QAAAIgDAAAAAA==&#10;" filled="f" stroked="f">
                      <v:textbox>
                        <w:txbxContent>
                          <w:p w14:paraId="7ED36B96" w14:textId="77777777" w:rsidR="007920F8" w:rsidRPr="00B351B3" w:rsidRDefault="007920F8" w:rsidP="00FD078E">
                            <w:r>
                              <w:rPr>
                                <w:i/>
                              </w:rPr>
                              <w:t>d</w:t>
                            </w:r>
                          </w:p>
                        </w:txbxContent>
                      </v:textbox>
                    </v:shape>
                  </v:group>
                  <v:group id="Group 683" o:spid="_x0000_s1135" style="position:absolute;left:12446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Wb8oUxAAAANwAAAAP&#10;AAAAAAAAAAAAAAAAAKkCAABkcnMvZG93bnJldi54bWxQSwUGAAAAAAQABAD6AAAAmgMAAAAA&#10;">
                    <v:shape id="Text Box 684" o:spid="_x0000_s1136"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NioqxQAA&#10;ANwAAAAPAAAAZHJzL2Rvd25yZXYueG1sRI9BSwMxFITvBf9DeIIXsYkitW43LUVRvLToKtjjY/N2&#10;s3TzsiSxXf+9KQg9DjPzDVOuRteLA4XYedZwO1UgiGtvOm41fH2+3MxBxIRssPdMGn4pwmp5MSmx&#10;MP7IH3SoUisyhGOBGmxKQyFlrC05jFM/EGev8cFhyjK00gQ8Zrjr5Z1SM+mw47xgcaAnS/W++nEa&#10;QmV3r9ffdfuM28Y/yKge3zdK66vLcb0AkWhM5/B/+81omM3v4XQmHw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s2KirFAAAA3AAAAA8AAAAAAAAAAAAAAAAAlwIAAGRycy9k&#10;b3ducmV2LnhtbFBLBQYAAAAABAAEAPUAAACJAwAAAAA=&#10;" fillcolor="#daeef3 [664]" strokecolor="#31849b [2408]" strokeweight="2pt">
                      <v:textbox>
                        <w:txbxContent>
                          <w:p w14:paraId="381F819E" w14:textId="77777777" w:rsidR="007920F8" w:rsidRDefault="007920F8" w:rsidP="00FD078E">
                            <w:r>
                              <w:t xml:space="preserve"> i</w:t>
                            </w:r>
                          </w:p>
                        </w:txbxContent>
                      </v:textbox>
                    </v:shape>
                    <v:shape id="Text Box 685" o:spid="_x0000_s1137"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XnJHxAAA&#10;ANwAAAAPAAAAZHJzL2Rvd25yZXYueG1sRI9Ba8JAFITvQv/D8gq96W5LDZq6CWIp9KQYW6G3R/aZ&#10;hGbfhuzWpP/eFQSPw8x8w6zy0bbiTL1vHGt4nikQxKUzDVcavg4f0wUIH5ANto5Jwz95yLOHyQpT&#10;4wbe07kIlYgQ9ilqqEPoUil9WZNFP3MdcfROrrcYouwraXocIty28kWpRFpsOC7U2NGmpvK3+LMa&#10;vrenn+Or2lXvdt4NblSS7VJq/fQ4rt9ABBrDPXxrfxoNyWIO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UV5yR8QAAADcAAAADwAAAAAAAAAAAAAAAACXAgAAZHJzL2Rv&#10;d25yZXYueG1sUEsFBgAAAAAEAAQA9QAAAIgDAAAAAA==&#10;" filled="f" stroked="f">
                      <v:textbox>
                        <w:txbxContent>
                          <w:p w14:paraId="75DFA402" w14:textId="77777777" w:rsidR="007920F8" w:rsidRPr="00B351B3" w:rsidRDefault="007920F8" w:rsidP="00FD078E">
                            <w:r>
                              <w:rPr>
                                <w:i/>
                              </w:rPr>
                              <w:t>d</w:t>
                            </w:r>
                          </w:p>
                        </w:txbxContent>
                      </v:textbox>
                    </v:shape>
                    <v:shape id="Text Box 686" o:spid="_x0000_s1138"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jOwwxAAA&#10;ANwAAAAPAAAAZHJzL2Rvd25yZXYueG1sRI9PawIxFMTvgt8hvII3TSp1sVuzIpaCJ6VqC709Nm//&#10;0M3Lsknd9dsboeBxmJnfMKv1YBtxoc7XjjU8zxQI4tyZmksN59PHdAnCB2SDjWPScCUP62w8WmFq&#10;XM+fdDmGUkQI+xQ1VCG0qZQ+r8iin7mWOHqF6yyGKLtSmg77CLeNnCuVSIs1x4UKW9pWlP8e/6yG&#10;r33x8/2iDuW7XbS9G5Rk+yq1njwNmzcQgYbwCP+3d0ZDskzgfiYeAZn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YzsMMQAAADcAAAADwAAAAAAAAAAAAAAAACXAgAAZHJzL2Rv&#10;d25yZXYueG1sUEsFBgAAAAAEAAQA9QAAAIgDAAAAAA==&#10;" filled="f" stroked="f">
                      <v:textbox>
                        <w:txbxContent>
                          <w:p w14:paraId="6DDBF210" w14:textId="77777777" w:rsidR="007920F8" w:rsidRPr="00B351B3" w:rsidRDefault="007920F8" w:rsidP="00FD078E">
                            <w:r>
                              <w:rPr>
                                <w:i/>
                              </w:rPr>
                              <w:t>a</w:t>
                            </w:r>
                          </w:p>
                        </w:txbxContent>
                      </v:textbox>
                    </v:shape>
                    <v:shape id="Text Box 687" o:spid="_x0000_s1139"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wEmrxAAA&#10;ANwAAAAPAAAAZHJzL2Rvd25yZXYueG1sRI9Pi8IwFMTvC36H8ARva+KirlajyIrgyWX9B94ezbMt&#10;Ni+libZ+e7OwsMdhZn7DzJetLcWDal841jDoKxDEqTMFZxqOh837BIQPyAZLx6ThSR6Wi87bHBPj&#10;Gv6hxz5kIkLYJ6ghD6FKpPRpThZ931XE0bu62mKIss6kqbGJcFvKD6XG0mLBcSHHir5ySm/7u9Vw&#10;2l0v56H6ztZ2VDWuVZLtVGrd67arGYhAbfgP/7W3RsN48gm/Z+IRkIs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sBJq8QAAADcAAAADwAAAAAAAAAAAAAAAACXAgAAZHJzL2Rv&#10;d25yZXYueG1sUEsFBgAAAAAEAAQA9QAAAIgDAAAAAA==&#10;" filled="f" stroked="f">
                      <v:textbox>
                        <w:txbxContent>
                          <w:p w14:paraId="695E2432" w14:textId="77777777" w:rsidR="007920F8" w:rsidRPr="00B351B3" w:rsidRDefault="007920F8" w:rsidP="00FD078E">
                            <w:r>
                              <w:rPr>
                                <w:i/>
                              </w:rPr>
                              <w:t>b</w:t>
                            </w:r>
                          </w:p>
                        </w:txbxContent>
                      </v:textbox>
                    </v:shape>
                    <v:shape id="Text Box 688" o:spid="_x0000_s1140"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93ZwQAA&#10;ANwAAAAPAAAAZHJzL2Rvd25yZXYueG1sRE/LasJAFN0X/IfhCt01M4pKGp0EsQhdKbUP6O6SuSbB&#10;zJ2QmZr4985C6PJw3ptitK24Uu8bxxpmiQJBXDrTcKXh63P/koLwAdlg65g03MhDkU+eNpgZN/AH&#10;XU+hEjGEfYYa6hC6TEpf1mTRJ64jjtzZ9RZDhH0lTY9DDLetnCu1khYbjg01drSrqbyc/qyG78P5&#10;92ehjtWbXXaDG5Vk+yq1fp6O2zWIQGP4Fz/c70bDKo1r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1/d2cEAAADcAAAADwAAAAAAAAAAAAAAAACXAgAAZHJzL2Rvd25y&#10;ZXYueG1sUEsFBgAAAAAEAAQA9QAAAIUDAAAAAA==&#10;" filled="f" stroked="f">
                      <v:textbox>
                        <w:txbxContent>
                          <w:p w14:paraId="12632179" w14:textId="77777777" w:rsidR="007920F8" w:rsidRPr="00B351B3" w:rsidRDefault="007920F8" w:rsidP="00FD078E">
                            <w:r>
                              <w:rPr>
                                <w:i/>
                              </w:rPr>
                              <w:t>c</w:t>
                            </w:r>
                          </w:p>
                        </w:txbxContent>
                      </v:textbox>
                    </v:shape>
                  </v:group>
                  <v:group id="Group 514" o:spid="_x0000_s1141" style="position:absolute;left:227711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eH/f7GAAAA3AAA&#10;AA8AAAAAAAAAAAAAAAAAqQIAAGRycy9kb3ducmV2LnhtbFBLBQYAAAAABAAEAPoAAACcAwAAAAA=&#10;">
                    <v:shape id="Text Box 436" o:spid="_x0000_s114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1Lr0wgAA&#10;ANwAAAAPAAAAZHJzL2Rvd25yZXYueG1sRE/LagIxFN0X+g/hFrqRmtiFj6lRiqXixqJTwS4vk+tk&#10;6ORmSKKOf28WhS4P5z1f9q4VFwqx8axhNFQgiCtvGq41HL4/X6YgYkI22HomDTeKsFw8PsyxMP7K&#10;e7qUqRY5hGOBGmxKXSFlrCw5jEPfEWfu5IPDlGGopQl4zeGula9KjaXDhnODxY5Wlqrf8uw0hNL+&#10;rAfHqv7Ar5OfyKhmu63S+vmpf38DkahP/+I/98ZoGM/y/HwmHwG5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UuvTCAAAA3AAAAA8AAAAAAAAAAAAAAAAAlwIAAGRycy9kb3du&#10;cmV2LnhtbFBLBQYAAAAABAAEAPUAAACGAwAAAAA=&#10;" fillcolor="#daeef3 [664]" strokecolor="#31849b [2408]" strokeweight="2pt">
                      <v:textbox>
                        <w:txbxContent>
                          <w:p w14:paraId="470C9EE7" w14:textId="77777777" w:rsidR="007920F8" w:rsidRDefault="007920F8" w:rsidP="00FD078E">
                            <w:r>
                              <w:t>-1</w:t>
                            </w:r>
                          </w:p>
                        </w:txbxContent>
                      </v:textbox>
                    </v:shape>
                    <v:shape id="Text Box 444" o:spid="_x0000_s114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vOKZxAAA&#10;ANwAAAAPAAAAZHJzL2Rvd25yZXYueG1sRI9Ba8JAFITvBf/D8oTe6q7FBo1uglSEnlqaquDtkX0m&#10;wezbkF1N+u+7hUKPw8x8w2zy0bbiTr1vHGuYzxQI4tKZhisNh6/90xKED8gGW8ek4Zs85NnkYYOp&#10;cQN/0r0IlYgQ9ilqqEPoUil9WZNFP3MdcfQurrcYouwraXocIty28lmpRFpsOC7U2NFrTeW1uFkN&#10;x/fL+bRQH9XOvnSDG5Vku5JaP07H7RpEoDH8h//ab0ZDsprD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7zimcQAAADcAAAADwAAAAAAAAAAAAAAAACXAgAAZHJzL2Rv&#10;d25yZXYueG1sUEsFBgAAAAAEAAQA9QAAAIgDAAAAAA==&#10;" filled="f" stroked="f">
                      <v:textbox>
                        <w:txbxContent>
                          <w:p w14:paraId="0121EBFD" w14:textId="77777777" w:rsidR="007920F8" w:rsidRDefault="007920F8" w:rsidP="00FD078E">
                            <w:r>
                              <w:rPr>
                                <w:i/>
                              </w:rPr>
                              <w:t>c</w:t>
                            </w:r>
                          </w:p>
                        </w:txbxContent>
                      </v:textbox>
                    </v:shape>
                    <v:shape id="Text Box 445" o:spid="_x0000_s114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bnzuxAAA&#10;ANwAAAAPAAAAZHJzL2Rvd25yZXYueG1sRI9Ba8JAFITvQv/D8gq96W7FhhrdBLEIPVWMbcHbI/tM&#10;QrNvQ3Zr0n/fFQSPw8x8w6zz0bbiQr1vHGt4nikQxKUzDVcaPo+76SsIH5ANto5Jwx95yLOHyRpT&#10;4wY+0KUIlYgQ9ilqqEPoUil9WZNFP3MdcfTOrrcYouwraXocIty2cq5UIi02HBdq7GhbU/lT/FoN&#10;Xx/n0/dC7as3+9INblSS7VJq/fQ4blYgAo3hHr61342GZDmH65l4BG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2587sQAAADcAAAADwAAAAAAAAAAAAAAAACXAgAAZHJzL2Rv&#10;d25yZXYueG1sUEsFBgAAAAAEAAQA9QAAAIgDAAAAAA==&#10;" filled="f" stroked="f">
                      <v:textbox>
                        <w:txbxContent>
                          <w:p w14:paraId="44D8BD86" w14:textId="77777777" w:rsidR="007920F8" w:rsidRDefault="007920F8" w:rsidP="00FD078E">
                            <w:r>
                              <w:rPr>
                                <w:i/>
                              </w:rPr>
                              <w:t>d</w:t>
                            </w:r>
                          </w:p>
                        </w:txbxContent>
                      </v:textbox>
                    </v:shape>
                    <v:shape id="Text Box 447" o:spid="_x0000_s114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Itl1xAAA&#10;ANwAAAAPAAAAZHJzL2Rvd25yZXYueG1sRI9Ba8JAFITvgv9heYI33dWqaOoqYin0VDGthd4e2WcS&#10;mn0bsquJ/74rCB6HmfmGWW87W4krNb50rGEyViCIM2dKzjV8f72PliB8QDZYOSYNN/Kw3fR7a0yM&#10;a/lI1zTkIkLYJ6ihCKFOpPRZQRb92NXE0Tu7xmKIssmlabCNcFvJqVILabHkuFBgTfuCsr/0YjWc&#10;Ps+/PzN1yN/svG5dpyTbldR6OOh2ryACdeEZfrQ/jIbF6gX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LZdcQAAADcAAAADwAAAAAAAAAAAAAAAACXAgAAZHJzL2Rv&#10;d25yZXYueG1sUEsFBgAAAAAEAAQA9QAAAIgDAAAAAA==&#10;" filled="f" stroked="f">
                      <v:textbox>
                        <w:txbxContent>
                          <w:p w14:paraId="6DA95051" w14:textId="77777777" w:rsidR="007920F8" w:rsidRDefault="007920F8" w:rsidP="00FD078E">
                            <w:r>
                              <w:rPr>
                                <w:i/>
                              </w:rPr>
                              <w:t>a</w:t>
                            </w:r>
                          </w:p>
                        </w:txbxContent>
                      </v:textbox>
                    </v:shape>
                    <v:shape id="Text Box 512" o:spid="_x0000_s114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y0EBwwAA&#10;ANwAAAAPAAAAZHJzL2Rvd25yZXYueG1sRI9Bi8IwFITvC/6H8ARva6KoaDWKKIInl3VV8PZonm2x&#10;eSlNtPXfm4WFPQ4z8w2zWLW2FE+qfeFYw6CvQBCnzhScaTj97D6nIHxANlg6Jg0v8rBadj4WmBjX&#10;8Dc9jyETEcI+QQ15CFUipU9zsuj7riKO3s3VFkOUdSZNjU2E21IOlZpIiwXHhRwr2uSU3o8Pq+F8&#10;uF0vI/WVbe24alyrJNuZ1LrXbddzEIHa8B/+a++NhslsBL9n4hGQy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7y0EBwwAAANwAAAAPAAAAAAAAAAAAAAAAAJcCAABkcnMvZG93&#10;bnJldi54bWxQSwUGAAAAAAQABAD1AAAAhwMAAAAA&#10;" filled="f" stroked="f">
                      <v:textbox>
                        <w:txbxContent>
                          <w:p w14:paraId="74C3E3E9" w14:textId="77777777" w:rsidR="007920F8" w:rsidRDefault="007920F8" w:rsidP="00FD078E">
                            <w:r>
                              <w:rPr>
                                <w:i/>
                              </w:rPr>
                              <w:t>b</w:t>
                            </w:r>
                          </w:p>
                        </w:txbxContent>
                      </v:textbox>
                    </v:shape>
                  </v:group>
                  <v:group id="Group 514" o:spid="_x0000_s1147" style="position:absolute;left:33274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E2EmxQAAANwAAAAPAAAAZHJzL2Rvd25yZXYueG1sRI9Bi8IwFITvwv6H8IS9&#10;adpdFLcaRcRdPIigLoi3R/Nsi81LaWJb/70RBI/DzHzDzBadKUVDtSssK4iHEQji1OqCMwX/x9/B&#10;BITzyBpLy6TgTg4W84/eDBNtW95Tc/CZCBB2CSrIva8SKV2ak0E3tBVx8C62NuiDrDOpa2wD3JTy&#10;K4rG0mDBYSHHilY5pdfDzSj4a7FdfsfrZnu9rO7n42h32sak1Ge/W05BeOr8O/xqb7SC8c8I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cxNhJsUAAADcAAAA&#10;DwAAAAAAAAAAAAAAAACpAgAAZHJzL2Rvd25yZXYueG1sUEsFBgAAAAAEAAQA+gAAAJsDAAAAAA==&#10;">
                    <v:shape id="Text Box 436" o:spid="_x0000_s114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cYcbxQAA&#10;ANwAAAAPAAAAZHJzL2Rvd25yZXYueG1sRI9BSwMxFITvgv8hPMGL2EQP23bdtJSK4qVFt4IeH5u3&#10;m8XNy5LEdv33piB4HGbmG6ZaT24QRwqx96zhbqZAEDfe9NxpeD883S5AxIRscPBMGn4ownp1eVFh&#10;afyJ3+hYp05kCMcSNdiUxlLK2FhyGGd+JM5e64PDlGXopAl4ynA3yHulCumw57xgcaStpear/nYa&#10;Qm0/n28+mu4R962fy6iWrzul9fXVtHkAkWhK/+G/9ovRUCwLOJ/JR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FxhxvFAAAA3AAAAA8AAAAAAAAAAAAAAAAAlwIAAGRycy9k&#10;b3ducmV2LnhtbFBLBQYAAAAABAAEAPUAAACJAwAAAAA=&#10;" fillcolor="#daeef3 [664]" strokecolor="#31849b [2408]" strokeweight="2pt">
                      <v:textbox>
                        <w:txbxContent>
                          <w:p w14:paraId="3F850CB9" w14:textId="77777777" w:rsidR="007920F8" w:rsidRDefault="007920F8" w:rsidP="00FD078E">
                            <w:r>
                              <w:t>-i</w:t>
                            </w:r>
                          </w:p>
                        </w:txbxContent>
                      </v:textbox>
                    </v:shape>
                    <v:shape id="Text Box 444" o:spid="_x0000_s114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Gd92xAAA&#10;ANwAAAAPAAAAZHJzL2Rvd25yZXYueG1sRI9Pa8JAFMTvgt9heYI33VXqv9RVxFLoqWJaC709ss8k&#10;NPs2ZFcTv31XEDwOM/MbZr3tbCWu1PjSsYbJWIEgzpwpOdfw/fU+WoLwAdlg5Zg03MjDdtPvrTEx&#10;ruUjXdOQiwhhn6CGIoQ6kdJnBVn0Y1cTR+/sGoshyiaXpsE2wm0lp0rNpcWS40KBNe0Lyv7Si9Vw&#10;+jz//ryoQ/5mZ3XrOiXZrqTWw0G3ewURqAvP8KP9YTTMVwu4n4lHQG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xnfdsQAAADcAAAADwAAAAAAAAAAAAAAAACXAgAAZHJzL2Rv&#10;d25yZXYueG1sUEsFBgAAAAAEAAQA9QAAAIgDAAAAAA==&#10;" filled="f" stroked="f">
                      <v:textbox>
                        <w:txbxContent>
                          <w:p w14:paraId="0B91954D" w14:textId="77777777" w:rsidR="007920F8" w:rsidRDefault="007920F8" w:rsidP="00FD078E">
                            <w:r>
                              <w:rPr>
                                <w:i/>
                              </w:rPr>
                              <w:t>b</w:t>
                            </w:r>
                          </w:p>
                        </w:txbxContent>
                      </v:textbox>
                    </v:shape>
                    <v:shape id="Text Box 445" o:spid="_x0000_s115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hksEwQAA&#10;ANwAAAAPAAAAZHJzL2Rvd25yZXYueG1sRE/Pa8IwFL4P/B/CE3ZbE0Vl7UyLOISdlDkd7PZonm1Z&#10;81KazNb/3hyEHT++3+titK24Uu8bxxpmiQJBXDrTcKXh9LV7eQXhA7LB1jFpuJGHIp88rTEzbuBP&#10;uh5DJWII+ww11CF0mZS+rMmiT1xHHLmL6y2GCPtKmh6HGG5bOVdqJS02HBtq7GhbU/l7/LMazvvL&#10;z/dCHap3u+wGNyrJNpVaP0/HzRuIQGP4Fz/cH0bDKo1r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oZLBMEAAADcAAAADwAAAAAAAAAAAAAAAACXAgAAZHJzL2Rvd25y&#10;ZXYueG1sUEsFBgAAAAAEAAQA9QAAAIUDAAAAAA==&#10;" filled="f" stroked="f">
                      <v:textbox>
                        <w:txbxContent>
                          <w:p w14:paraId="4A5CD003" w14:textId="77777777" w:rsidR="007920F8" w:rsidRDefault="007920F8" w:rsidP="00FD078E">
                            <w:r>
                              <w:rPr>
                                <w:i/>
                              </w:rPr>
                              <w:t>c</w:t>
                            </w:r>
                          </w:p>
                        </w:txbxContent>
                      </v:textbox>
                    </v:shape>
                    <v:shape id="Text Box 447" o:spid="_x0000_s115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yu6fxAAA&#10;ANwAAAAPAAAAZHJzL2Rvd25yZXYueG1sRI9Pi8IwFMTvC36H8ARva+KiYrtGkRXBk7L+Wdjbo3m2&#10;ZZuX0kRbv70RFjwOM/MbZr7sbCVu1PjSsYbRUIEgzpwpOddwOm7eZyB8QDZYOSYNd/KwXPTe5pga&#10;1/I33Q4hFxHCPkUNRQh1KqXPCrLoh64mjt7FNRZDlE0uTYNthNtKfig1lRZLjgsF1vRVUPZ3uFoN&#10;593l92es9vnaTurWdUqyTaTWg363+gQRqAuv8H97azRMkwSeZ+IRkI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crun8QAAADcAAAADwAAAAAAAAAAAAAAAACXAgAAZHJzL2Rv&#10;d25yZXYueG1sUEsFBgAAAAAEAAQA9QAAAIgDAAAAAA==&#10;" filled="f" stroked="f">
                      <v:textbox>
                        <w:txbxContent>
                          <w:p w14:paraId="03ECC369" w14:textId="77777777" w:rsidR="007920F8" w:rsidRDefault="007920F8" w:rsidP="00FD078E">
                            <w:r>
                              <w:rPr>
                                <w:i/>
                              </w:rPr>
                              <w:t>d</w:t>
                            </w:r>
                          </w:p>
                        </w:txbxContent>
                      </v:textbox>
                    </v:shape>
                    <v:shape id="Text Box 512" o:spid="_x0000_s115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G90YwQAA&#10;ANwAAAAPAAAAZHJzL2Rvd25yZXYueG1sRE/Pa8IwFL4P9j+EJ+y2JopuszPKUAY7KXZT8PZonm1Z&#10;8xKazNb/3hyEHT++34vVYFtxoS40jjWMMwWCuHSm4UrDz/fn8xuIEJENto5Jw5UCrJaPDwvMjet5&#10;T5ciViKFcMhRQx2jz6UMZU0WQ+Y8ceLOrrMYE+wqaTrsU7ht5USpF2mx4dRQo6d1TeVv8Wc1HLbn&#10;03GqdtXGznzvBiXZzqXWT6Ph4x1EpCH+i+/uL6PhVaX56Uw6AnJ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WhvdGMEAAADcAAAADwAAAAAAAAAAAAAAAACXAgAAZHJzL2Rvd25y&#10;ZXYueG1sUEsFBgAAAAAEAAQA9QAAAIUDAAAAAA==&#10;" filled="f" stroked="f">
                      <v:textbox>
                        <w:txbxContent>
                          <w:p w14:paraId="07D275D7" w14:textId="77777777" w:rsidR="007920F8" w:rsidRDefault="007920F8" w:rsidP="00FD078E">
                            <w:r>
                              <w:rPr>
                                <w:i/>
                              </w:rPr>
                              <w:t>a</w:t>
                            </w:r>
                          </w:p>
                        </w:txbxContent>
                      </v:textbox>
                    </v:shape>
                  </v:group>
                  <v:group id="Group 514" o:spid="_x0000_s1153" style="position:absolute;left:41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LD/T/GAAAA3AAA&#10;AA8AAAAAAAAAAAAAAAAAqQIAAGRycy9kb3ducmV2LnhtbFBLBQYAAAAABAAEAPoAAACcAwAAAAA=&#10;">
                    <v:shape id="Text Box 436" o:spid="_x0000_s115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oRsCxQAA&#10;ANwAAAAPAAAAZHJzL2Rvd25yZXYueG1sRI9BawIxFITvBf9DeIVeiib1oHU1irS09GLRraDHx+a5&#10;Wbp5WZJU139vCoUeh5n5hlmseteKM4XYeNbwNFIgiCtvGq417L/ehs8gYkI22HomDVeKsFoO7hZY&#10;GH/hHZ3LVIsM4VigBptSV0gZK0sO48h3xNk7+eAwZRlqaQJeMty1cqzURDpsOC9Y7OjFUvVd/jgN&#10;obTH98dDVb/i58lPZVSz7UZp/XDfr+cgEvXpP/zX/jAapmoMv2fyEZD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ChGwLFAAAA3AAAAA8AAAAAAAAAAAAAAAAAlwIAAGRycy9k&#10;b3ducmV2LnhtbFBLBQYAAAAABAAEAPUAAACJAwAAAAA=&#10;" fillcolor="#daeef3 [664]" strokecolor="#31849b [2408]" strokeweight="2pt">
                      <v:textbox>
                        <w:txbxContent>
                          <w:p w14:paraId="72717EC4" w14:textId="77777777" w:rsidR="007920F8" w:rsidRDefault="007920F8" w:rsidP="00FD078E">
                            <w:r>
                              <w:t xml:space="preserve"> C</w:t>
                            </w:r>
                          </w:p>
                        </w:txbxContent>
                      </v:textbox>
                    </v:shape>
                    <v:shape id="Text Box 444" o:spid="_x0000_s115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UNvxAAA&#10;ANwAAAAPAAAAZHJzL2Rvd25yZXYueG1sRI9bawIxFITfC/6HcIS+aaJtvaxGEUvBp4pX8O2wOe4u&#10;bk6WTequ/74pCH0cZuYbZr5sbSnuVPvCsYZBX4EgTp0pONNwPHz1JiB8QDZYOiYND/KwXHRe5pgY&#10;1/CO7vuQiQhhn6CGPIQqkdKnOVn0fVcRR+/qaoshyjqTpsYmwm0ph0qNpMWC40KOFa1zSm/7H6vh&#10;9H29nN/VNvu0H1XjWiXZTqXWr912NQMRqA3/4Wd7YzSM1Rv8nYlHQC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slDb8QAAADcAAAADwAAAAAAAAAAAAAAAACXAgAAZHJzL2Rv&#10;d25yZXYueG1sUEsFBgAAAAAEAAQA9QAAAIgDAAAAAA==&#10;" filled="f" stroked="f">
                      <v:textbox>
                        <w:txbxContent>
                          <w:p w14:paraId="6B07952A" w14:textId="77777777" w:rsidR="007920F8" w:rsidRDefault="007920F8" w:rsidP="00FD078E">
                            <w:r>
                              <w:rPr>
                                <w:i/>
                              </w:rPr>
                              <w:t>a</w:t>
                            </w:r>
                          </w:p>
                        </w:txbxContent>
                      </v:textbox>
                    </v:shape>
                    <v:shape id="Text Box 445" o:spid="_x0000_s115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INsbxAAA&#10;ANwAAAAPAAAAZHJzL2Rvd25yZXYueG1sRI9Ba8JAFITvBf/D8gRvuqvYVtNsRJRCTy2mKnh7ZJ9J&#10;aPZtyG5N+u+7BaHHYWa+YdLNYBtxo87XjjXMZwoEceFMzaWG4+frdAXCB2SDjWPS8EMeNtnoIcXE&#10;uJ4PdMtDKSKEfYIaqhDaREpfVGTRz1xLHL2r6yyGKLtSmg77CLeNXCj1JC3WHBcqbGlXUfGVf1sN&#10;p/fr5bxUH+XePra9G5Rku5ZaT8bD9gVEoCH8h+/tN6PhWS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SDbG8QAAADcAAAADwAAAAAAAAAAAAAAAACXAgAAZHJzL2Rv&#10;d25yZXYueG1sUEsFBgAAAAAEAAQA9QAAAIgDAAAAAA==&#10;" filled="f" stroked="f">
                      <v:textbox>
                        <w:txbxContent>
                          <w:p w14:paraId="17A2C5CC" w14:textId="77777777" w:rsidR="007920F8" w:rsidRDefault="007920F8" w:rsidP="00FD078E">
                            <w:r>
                              <w:rPr>
                                <w:i/>
                              </w:rPr>
                              <w:t>d</w:t>
                            </w:r>
                          </w:p>
                        </w:txbxContent>
                      </v:textbox>
                    </v:shape>
                    <v:shape id="Text Box 447" o:spid="_x0000_s115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bH6AxAAA&#10;ANwAAAAPAAAAZHJzL2Rvd25yZXYueG1sRI9Pa8JAFMTvgt9heUJvddeiVaOrSKXQk8X4B7w9ss8k&#10;mH0bsluTfvuuUPA4zMxvmOW6s5W4U+NLxxpGQwWCOHOm5FzD8fD5OgPhA7LByjFp+CUP61W/t8TE&#10;uJb3dE9DLiKEfYIaihDqREqfFWTRD11NHL2rayyGKJtcmgbbCLeVfFPqXVosOS4UWNNHQdkt/bEa&#10;Trvr5TxW3/nWTurWdUqynUutXwbdZgEiUBee4f/2l9EwVRN4nIlHQK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mx+gMQAAADcAAAADwAAAAAAAAAAAAAAAACXAgAAZHJzL2Rv&#10;d25yZXYueG1sUEsFBgAAAAAEAAQA9QAAAIgDAAAAAA==&#10;" filled="f" stroked="f">
                      <v:textbox>
                        <w:txbxContent>
                          <w:p w14:paraId="1CCF993A" w14:textId="77777777" w:rsidR="007920F8" w:rsidRDefault="007920F8" w:rsidP="00FD078E">
                            <w:r>
                              <w:rPr>
                                <w:i/>
                              </w:rPr>
                              <w:t>c</w:t>
                            </w:r>
                          </w:p>
                        </w:txbxContent>
                      </v:textbox>
                    </v:shape>
                    <v:shape id="Text Box 512" o:spid="_x0000_s115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vuD3wwAA&#10;ANwAAAAPAAAAZHJzL2Rvd25yZXYueG1sRI9Ba8JAFITvgv9heUJvumuxVlNXkUqhJ8VUBW+P7DMJ&#10;zb4N2a1J/70rCB6HmfmGWaw6W4krNb50rGE8UiCIM2dKzjUcfr6GMxA+IBusHJOGf/KwWvZ7C0yM&#10;a3lP1zTkIkLYJ6ihCKFOpPRZQRb9yNXE0bu4xmKIssmlabCNcFvJV6Wm0mLJcaHAmj4Lyn7TP6vh&#10;uL2cTxO1yzf2rW5dpyTbudT6ZdCtP0AE6sIz/Gh/Gw3vagr3M/EIyO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6vuD3wwAAANwAAAAPAAAAAAAAAAAAAAAAAJcCAABkcnMvZG93&#10;bnJldi54bWxQSwUGAAAAAAQABAD1AAAAhwMAAAAA&#10;" filled="f" stroked="f">
                      <v:textbox>
                        <w:txbxContent>
                          <w:p w14:paraId="2837A718" w14:textId="77777777" w:rsidR="007920F8" w:rsidRDefault="007920F8" w:rsidP="00FD078E">
                            <w:r>
                              <w:rPr>
                                <w:i/>
                              </w:rPr>
                              <w:t>b</w:t>
                            </w:r>
                          </w:p>
                        </w:txbxContent>
                      </v:textbox>
                    </v:shape>
                  </v:group>
                  <v:group id="Group 514" o:spid="_x0000_s1159" style="position:absolute;left:12611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cmbA0MUAAADcAAAA&#10;DwAAAAAAAAAAAAAAAACpAgAAZHJzL2Rvd25yZXYueG1sUEsFBgAAAAAEAAQA+gAAAJsDAAAAAA==&#10;">
                    <v:shape id="Text Box 436" o:spid="_x0000_s116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SSzowgAA&#10;ANwAAAAPAAAAZHJzL2Rvd25yZXYueG1sRE/LagIxFN0X/IdwhW5Ek3bhYzSKtLS4qbSjoMvL5DoZ&#10;nNwMSarTv28WhS4P573a9K4VNwqx8azhaaJAEFfeNFxrOB7exnMQMSEbbD2Thh+KsFkPHlZYGH/n&#10;L7qVqRY5hGOBGmxKXSFlrCw5jBPfEWfu4oPDlGGopQl4z+Gulc9KTaXDhnODxY5eLFXX8ttpCKU9&#10;v49OVf2K+4ufyagWnx9K68dhv12CSNSnf/Gfe2c0zFRem8/kIyDX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FJLOjCAAAA3AAAAA8AAAAAAAAAAAAAAAAAlwIAAGRycy9kb3du&#10;cmV2LnhtbFBLBQYAAAAABAAEAPUAAACGAwAAAAA=&#10;" fillcolor="#daeef3 [664]" strokecolor="#31849b [2408]" strokeweight="2pt">
                      <v:textbox>
                        <w:txbxContent>
                          <w:p w14:paraId="21C3029E" w14:textId="77777777" w:rsidR="007920F8" w:rsidRDefault="007920F8" w:rsidP="00FD078E">
                            <w:r>
                              <w:t>iC</w:t>
                            </w:r>
                          </w:p>
                        </w:txbxContent>
                      </v:textbox>
                    </v:shape>
                    <v:shape id="Text Box 444" o:spid="_x0000_s116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XSFxQAA&#10;ANwAAAAPAAAAZHJzL2Rvd25yZXYueG1sRI9La8MwEITvhf4HsYXcEqkhbRLHSggJhZ5a4jwgt8Va&#10;P6i1MpYau/++KgR6HGbmGybdDLYRN+p87VjD80SBIM6dqbnUcDq+jRcgfEA22DgmDT/kYbN+fEgx&#10;Ma7nA92yUIoIYZ+ghiqENpHS5xVZ9BPXEkevcJ3FEGVXStNhH+G2kVOlXqXFmuNChS3tKsq/sm+r&#10;4fxRXC8z9Vnu7Uvbu0FJtkup9ehp2K5ABBrCf/jefjca5moJf2fiE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shdIXFAAAA3AAAAA8AAAAAAAAAAAAAAAAAlwIAAGRycy9k&#10;b3ducmV2LnhtbFBLBQYAAAAABAAEAPUAAACJAwAAAAA=&#10;" filled="f" stroked="f">
                      <v:textbox>
                        <w:txbxContent>
                          <w:p w14:paraId="59946E82" w14:textId="77777777" w:rsidR="007920F8" w:rsidRDefault="007920F8" w:rsidP="00FD078E">
                            <w:r>
                              <w:rPr>
                                <w:i/>
                              </w:rPr>
                              <w:t>b</w:t>
                            </w:r>
                          </w:p>
                        </w:txbxContent>
                      </v:textbox>
                    </v:shape>
                    <v:shape id="Text Box 445" o:spid="_x0000_s116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wkvFwgAA&#10;ANwAAAAPAAAAZHJzL2Rvd25yZXYueG1sRE/Pa8IwFL4P/B/CE7yticPNWY1FJoKnDbtN8PZonm2x&#10;eSlNbLv/fjkMdvz4fm+y0Taip87XjjXMEwWCuHCm5lLD1+fh8RWED8gGG8ek4Yc8ZNvJwwZT4wY+&#10;UZ+HUsQQ9ilqqEJoUyl9UZFFn7iWOHJX11kMEXalNB0OMdw28kmpF2mx5thQYUtvFRW3/G41fL9f&#10;L+eF+ij39rkd3Kgk25XUejYdd2sQgcbwL/5zH42G5TzOj2fiEZ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S8XCAAAA3AAAAA8AAAAAAAAAAAAAAAAAlwIAAGRycy9kb3du&#10;cmV2LnhtbFBLBQYAAAAABAAEAPUAAACGAwAAAAA=&#10;" filled="f" stroked="f">
                      <v:textbox>
                        <w:txbxContent>
                          <w:p w14:paraId="3F0A1E66" w14:textId="77777777" w:rsidR="007920F8" w:rsidRDefault="007920F8" w:rsidP="00FD078E">
                            <w:r>
                              <w:rPr>
                                <w:i/>
                              </w:rPr>
                              <w:t>a=a</w:t>
                            </w:r>
                          </w:p>
                        </w:txbxContent>
                      </v:textbox>
                    </v:shape>
                    <v:shape id="Text Box 447" o:spid="_x0000_s116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ju5exAAA&#10;ANwAAAAPAAAAZHJzL2Rvd25yZXYueG1sRI9Ba8JAFITvhf6H5RV6q7uRqm3qJogieFLUttDbI/tM&#10;QrNvQ3Y18d+7QqHHYWa+Yeb5YBtxoc7XjjUkIwWCuHCm5lLD53H98gbCB2SDjWPScCUPefb4MMfU&#10;uJ73dDmEUkQI+xQ1VCG0qZS+qMiiH7mWOHon11kMUXalNB32EW4bOVZqKi3WHBcqbGlZUfF7OFsN&#10;X9vTz/er2pUrO2l7NyjJ9l1q/fw0LD5ABBrCf/ivvTEaZkkC9zPxCMj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sI7uXsQAAADcAAAADwAAAAAAAAAAAAAAAACXAgAAZHJzL2Rv&#10;d25yZXYueG1sUEsFBgAAAAAEAAQA9QAAAIgDAAAAAA==&#10;" filled="f" stroked="f">
                      <v:textbox>
                        <w:txbxContent>
                          <w:p w14:paraId="7C23387F" w14:textId="77777777" w:rsidR="007920F8" w:rsidRDefault="007920F8" w:rsidP="00FD078E">
                            <w:r>
                              <w:rPr>
                                <w:i/>
                              </w:rPr>
                              <w:t>d</w:t>
                            </w:r>
                          </w:p>
                        </w:txbxContent>
                      </v:textbox>
                    </v:shape>
                    <v:shape id="Text Box 512" o:spid="_x0000_s116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XHApxAAA&#10;ANwAAAAPAAAAZHJzL2Rvd25yZXYueG1sRI9Pa8JAFMTvBb/D8gRvuqvYqjEbkZZCTy3+BW+P7DMJ&#10;Zt+G7Nak375bEHocZuY3TLrpbS3u1PrKsYbpRIEgzp2puNBwPLyPlyB8QDZYOyYNP+Rhkw2eUkyM&#10;63hH930oRISwT1BDGUKTSOnzkiz6iWuIo3d1rcUQZVtI02IX4baWM6VepMWK40KJDb2WlN/231bD&#10;6fN6Oc/VV/Fmn5vO9UqyXUmtR8N+uwYRqA//4Uf7w2hYTGfwdyYeAZ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FxwKcQAAADcAAAADwAAAAAAAAAAAAAAAACXAgAAZHJzL2Rv&#10;d25yZXYueG1sUEsFBgAAAAAEAAQA9QAAAIgDAAAAAA==&#10;" filled="f" stroked="f">
                      <v:textbox>
                        <w:txbxContent>
                          <w:p w14:paraId="7564E3DE" w14:textId="77777777" w:rsidR="007920F8" w:rsidRDefault="007920F8" w:rsidP="00FD078E">
                            <w:r>
                              <w:rPr>
                                <w:i/>
                              </w:rPr>
                              <w:t>c</w:t>
                            </w:r>
                          </w:p>
                        </w:txbxContent>
                      </v:textbox>
                    </v:shape>
                  </v:group>
                  <v:group id="Group 514" o:spid="_x0000_s1165" style="position:absolute;left:2332990;top:1057275;width:983615;height:1029970" coordorigin="-17272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hFAOxgAAANwAAAAPAAAAZHJzL2Rvd25yZXYueG1sRI9Pa8JAFMTvQr/D8gq9&#10;mU0aakuaVURq6UEKaqH09sg+k2D2bciu+fPtXaHgcZiZ3zD5ajSN6KlztWUFSRSDIC6srrlU8HPc&#10;zt9AOI+ssbFMCiZysFo+zHLMtB14T/3BlyJA2GWooPK+zaR0RUUGXWRb4uCdbGfQB9mVUnc4BLhp&#10;5HMcL6TBmsNChS1tKirOh4tR8DngsE6Tj353Pm2mv+PL9+8uIaWeHsf1OwhPo7+H/9tfWsFrksL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iEUA7GAAAA3AAA&#10;AA8AAAAAAAAAAAAAAAAAqQIAAGRycy9kb3ducmV2LnhtbFBLBQYAAAAABAAEAPoAAACcAwAAAAA=&#10;">
                    <v:shape id="Text Box 436" o:spid="_x0000_s1166" type="#_x0000_t202" style="position:absolute;left:12763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3bAwxQAA&#10;ANwAAAAPAAAAZHJzL2Rvd25yZXYueG1sRI9BSwMxFITvhf6H8AQvxSYVsbo2W0RRvLToKrTHx+bt&#10;ZunmZUliu/57UxA8DjPzDbNaj64XRwqx86xhMVcgiGtvOm41fH2+XN2BiAnZYO+ZNPxQhHU5nayw&#10;MP7EH3SsUisyhGOBGmxKQyFlrC05jHM/EGev8cFhyjK00gQ8Zbjr5bVSt9Jhx3nB4kBPlupD9e00&#10;hMruX2e7un3GbeOXMqr7943S+vJifHwAkWhM/+G/9pvRsFzcwPlMP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XdsDDFAAAA3AAAAA8AAAAAAAAAAAAAAAAAlwIAAGRycy9k&#10;b3ducmV2LnhtbFBLBQYAAAAABAAEAPUAAACJAwAAAAA=&#10;" fillcolor="#daeef3 [664]" strokecolor="#31849b [2408]" strokeweight="2pt">
                      <v:textbox>
                        <w:txbxContent>
                          <w:p w14:paraId="5A38561A" w14:textId="77777777" w:rsidR="007920F8" w:rsidRDefault="007920F8" w:rsidP="00FD078E">
                            <w:r>
                              <w:t>-C</w:t>
                            </w:r>
                          </w:p>
                        </w:txbxContent>
                      </v:textbox>
                    </v:shape>
                    <v:shape id="Text Box 444" o:spid="_x0000_s1167" type="#_x0000_t202" style="position:absolute;left:53022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tehdxAAA&#10;ANwAAAAPAAAAZHJzL2Rvd25yZXYueG1sRI9Pa8JAFMTvgt9heQVvuqvUP01dRSyFnhTTWujtkX0m&#10;odm3Ibua+O1dQfA4zMxvmOW6s5W4UONLxxrGIwWCOHOm5FzDz/fncAHCB2SDlWPScCUP61W/t8TE&#10;uJYPdElDLiKEfYIaihDqREqfFWTRj1xNHL2TayyGKJtcmgbbCLeVnCg1kxZLjgsF1rQtKPtPz1bD&#10;cXf6+31V+/zDTuvWdUqyfZNaD166zTuIQF14hh/tL6NhPp7C/Uw8AnJ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7XoXcQAAADcAAAADwAAAAAAAAAAAAAAAACXAgAAZHJzL2Rv&#10;d25yZXYueG1sUEsFBgAAAAAEAAQA9QAAAIgDAAAAAA==&#10;" filled="f" stroked="f">
                      <v:textbox>
                        <w:txbxContent>
                          <w:p w14:paraId="05577EA7" w14:textId="77777777" w:rsidR="007920F8" w:rsidRDefault="007920F8" w:rsidP="00FD078E">
                            <w:r>
                              <w:rPr>
                                <w:i/>
                              </w:rPr>
                              <w:t>c</w:t>
                            </w:r>
                          </w:p>
                        </w:txbxContent>
                      </v:textbox>
                    </v:shape>
                    <v:shape id="Text Box 445" o:spid="_x0000_s1168" type="#_x0000_t202" style="position:absolute;left:17843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3YqxAAA&#10;ANwAAAAPAAAAZHJzL2Rvd25yZXYueG1sRI9Ba8JAFITvgv9heYK3uqtUa2M2IpZCT5baWvD2yD6T&#10;YPZtyK4m/nu3UPA4zMw3TLrubS2u1PrKsYbpRIEgzp2puNDw8/3+tAThA7LB2jFpuJGHdTYcpJgY&#10;1/EXXfehEBHCPkENZQhNIqXPS7LoJ64hjt7JtRZDlG0hTYtdhNtazpRaSIsVx4USG9qWlJ/3F6vh&#10;sDsdf5/VZ/Fm503neiXZvkqtx6N+swIRqA+P8H/7w2h4mS7g70w8AjK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2d2KsQAAADcAAAADwAAAAAAAAAAAAAAAACXAgAAZHJzL2Rv&#10;d25yZXYueG1sUEsFBgAAAAAEAAQA9QAAAIgDAAAAAA==&#10;" filled="f" stroked="f">
                      <v:textbox>
                        <w:txbxContent>
                          <w:p w14:paraId="5A9F99B1" w14:textId="77777777" w:rsidR="007920F8" w:rsidRDefault="007920F8" w:rsidP="00FD078E">
                            <w:r>
                              <w:rPr>
                                <w:i/>
                              </w:rPr>
                              <w:t>b</w:t>
                            </w:r>
                          </w:p>
                        </w:txbxContent>
                      </v:textbox>
                    </v:shape>
                    <v:shape id="Text Box 447" o:spid="_x0000_s1169" type="#_x0000_t202" style="position:absolute;left:-172720;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K9OxxAAA&#10;ANwAAAAPAAAAZHJzL2Rvd25yZXYueG1sRI9Ba8JAFITvgv9heYI33VVqtTEbEUuhJ0ttLXh7ZJ9J&#10;MPs2ZFcT/71bKPQ4zMw3TLrpbS1u1PrKsYbZVIEgzp2puNDw/fU2WYHwAdlg7Zg03MnDJhsOUkyM&#10;6/iTbodQiAhhn6CGMoQmkdLnJVn0U9cQR+/sWoshyraQpsUuwm0t50o9S4sVx4USG9qVlF8OV6vh&#10;uD+ffp7UR/FqF03neiXZvkitx6N+uwYRqA//4b/2u9GwnC3h90w8AjJ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CvTscQAAADcAAAADwAAAAAAAAAAAAAAAACXAgAAZHJzL2Rv&#10;d25yZXYueG1sUEsFBgAAAAAEAAQA9QAAAIgDAAAAAA==&#10;" filled="f" stroked="f">
                      <v:textbox>
                        <w:txbxContent>
                          <w:p w14:paraId="77146782" w14:textId="77777777" w:rsidR="007920F8" w:rsidRDefault="007920F8" w:rsidP="00FD078E">
                            <w:r>
                              <w:rPr>
                                <w:i/>
                              </w:rPr>
                              <w:t>a</w:t>
                            </w:r>
                          </w:p>
                        </w:txbxContent>
                      </v:textbox>
                    </v:shape>
                    <v:shape id="Text Box 512" o:spid="_x0000_s1170" type="#_x0000_t202" style="position:absolute;left:17716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tEfDwgAA&#10;ANwAAAAPAAAAZHJzL2Rvd25yZXYueG1sRE/Pa8IwFL4P/B/CE7yticPNWY1FJoKnDbtN8PZonm2x&#10;eSlNbLv/fjkMdvz4fm+y0Taip87XjjXMEwWCuHCm5lLD1+fh8RWED8gGG8ek4Yc8ZNvJwwZT4wY+&#10;UZ+HUsQQ9ilqqEJoUyl9UZFFn7iWOHJX11kMEXalNB0OMdw28kmpF2mx5thQYUtvFRW3/G41fL9f&#10;L+eF+ij39rkd3Kgk25XUejYdd2sQgcbwL/5zH42G5TyujWfiEZ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G0R8PCAAAA3AAAAA8AAAAAAAAAAAAAAAAAlwIAAGRycy9kb3du&#10;cmV2LnhtbFBLBQYAAAAABAAEAPUAAACGAwAAAAA=&#10;" filled="f" stroked="f">
                      <v:textbox>
                        <w:txbxContent>
                          <w:p w14:paraId="2FC60116" w14:textId="77777777" w:rsidR="007920F8" w:rsidRDefault="007920F8" w:rsidP="00FD078E">
                            <w:r>
                              <w:rPr>
                                <w:i/>
                              </w:rPr>
                              <w:t>d</w:t>
                            </w:r>
                          </w:p>
                        </w:txbxContent>
                      </v:textbox>
                    </v:shape>
                  </v:group>
                  <v:group id="Group 514" o:spid="_x0000_s1171" style="position:absolute;left:3470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pbGfkxgAAANwAAAAPAAAAZHJzL2Rvd25yZXYueG1sRI9ba8JAFITfC/0Pyyn4&#10;pptU7CXNKiJVfBChsVD6dsieXDB7NmTXJP57tyD0cZiZb5h0NZpG9NS52rKCeBaBIM6trrlU8H3a&#10;Tt9AOI+ssbFMCq7kYLV8fEgx0XbgL+ozX4oAYZeggsr7NpHS5RUZdDPbEgevsJ1BH2RXSt3hEOCm&#10;kc9R9CIN1hwWKmxpU1F+zi5GwW7AYT2PP/vDudhcf0+L488hJqUmT+P6A4Sn0f+H7+29VvAav8P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lsZ+TGAAAA3AAA&#10;AA8AAAAAAAAAAAAAAAAAqQIAAGRycy9kb3ducmV2LnhtbFBLBQYAAAAABAAEAPoAAACcAwAAAAA=&#10;">
                    <v:shape id="Text Box 436" o:spid="_x0000_s117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inyOwgAA&#10;ANwAAAAPAAAAZHJzL2Rvd25yZXYueG1sRE9NawIxEL0L/Q9hCr0UTeqh6tYoYmnpxaKroMdhM26W&#10;biZLkur23zcHwePjfc+XvWvFhUJsPGt4GSkQxJU3DdcaDvuP4RRETMgGW8+k4Y8iLBcPgzkWxl95&#10;R5cy1SKHcCxQg02pK6SMlSWHceQ74sydfXCYMgy1NAGvOdy1cqzUq3TYcG6w2NHaUvVT/joNobSn&#10;z+djVb/j99lPZFSz7UZp/fTYr95AJOrTXXxzfxkNk3Gen8/kIyA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SKfI7CAAAA3AAAAA8AAAAAAAAAAAAAAAAAlwIAAGRycy9kb3du&#10;cmV2LnhtbFBLBQYAAAAABAAEAPUAAACGAwAAAAA=&#10;" fillcolor="#daeef3 [664]" strokecolor="#31849b [2408]" strokeweight="2pt">
                      <v:textbox>
                        <w:txbxContent>
                          <w:p w14:paraId="4454A737" w14:textId="77777777" w:rsidR="007920F8" w:rsidRDefault="007920F8" w:rsidP="00FD078E">
                            <w:pPr>
                              <w:rPr>
                                <w:sz w:val="20"/>
                                <w:szCs w:val="20"/>
                              </w:rPr>
                            </w:pPr>
                            <w:r w:rsidRPr="00B64393">
                              <w:rPr>
                                <w:sz w:val="20"/>
                                <w:szCs w:val="20"/>
                              </w:rPr>
                              <w:t>-iC</w:t>
                            </w:r>
                          </w:p>
                          <w:p w14:paraId="7E9FD2C7" w14:textId="77777777" w:rsidR="007920F8" w:rsidRPr="00B64393" w:rsidRDefault="007920F8" w:rsidP="00FD078E">
                            <w:pPr>
                              <w:rPr>
                                <w:sz w:val="20"/>
                                <w:szCs w:val="20"/>
                              </w:rPr>
                            </w:pPr>
                            <w:r>
                              <w:rPr>
                                <w:sz w:val="20"/>
                                <w:szCs w:val="20"/>
                              </w:rPr>
                              <w:t>Ci</w:t>
                            </w:r>
                          </w:p>
                        </w:txbxContent>
                      </v:textbox>
                    </v:shape>
                    <v:shape id="Text Box 444" o:spid="_x0000_s117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iTjxAAA&#10;ANwAAAAPAAAAZHJzL2Rvd25yZXYueG1sRI9Pa8JAFMTvBb/D8gRvuqvYqjEbkZZCTy3+BW+P7DMJ&#10;Zt+G7Nak375bEHocZuY3TLrpbS3u1PrKsYbpRIEgzp2puNBwPLyPlyB8QDZYOyYNP+Rhkw2eUkyM&#10;63hH930oRISwT1BDGUKTSOnzkiz6iWuIo3d1rcUQZVtI02IX4baWM6VepMWK40KJDb2WlN/231bD&#10;6fN6Oc/VV/Fmn5vO9UqyXUmtR8N+uwYRqA//4Uf7w2hYzKbwdyYeAZ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Ik48QAAADcAAAADwAAAAAAAAAAAAAAAACXAgAAZHJzL2Rv&#10;d25yZXYueG1sUEsFBgAAAAAEAAQA9QAAAIgDAAAAAA==&#10;" filled="f" stroked="f">
                      <v:textbox>
                        <w:txbxContent>
                          <w:p w14:paraId="695DA88A" w14:textId="77777777" w:rsidR="007920F8" w:rsidRDefault="007920F8" w:rsidP="00FD078E">
                            <w:r>
                              <w:rPr>
                                <w:i/>
                              </w:rPr>
                              <w:t>d</w:t>
                            </w:r>
                          </w:p>
                        </w:txbxContent>
                      </v:textbox>
                    </v:shape>
                    <v:shape id="Text Box 445" o:spid="_x0000_s117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MLqUxQAA&#10;ANwAAAAPAAAAZHJzL2Rvd25yZXYueG1sRI9Pa8JAFMTvhX6H5RW86W6Df2rqJpQWwVNFrYK3R/aZ&#10;hGbfhuxq0m/fLQg9DjPzG2aVD7YRN+p87VjD80SBIC6cqbnU8HVYj19A+IBssHFMGn7IQ549Pqww&#10;Na7nHd32oRQRwj5FDVUIbSqlLyqy6CeuJY7exXUWQ5RdKU2HfYTbRiZKzaXFmuNChS29V1R8769W&#10;w/Hzcj5N1bb8sLO2d4OSbJdS69HT8PYKItAQ/sP39sZoWCQJ/J2JR0Bm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4wupTFAAAA3AAAAA8AAAAAAAAAAAAAAAAAlwIAAGRycy9k&#10;b3ducmV2LnhtbFBLBQYAAAAABAAEAPUAAACJAwAAAAA=&#10;" filled="f" stroked="f">
                      <v:textbox>
                        <w:txbxContent>
                          <w:p w14:paraId="2D7E75A2" w14:textId="77777777" w:rsidR="007920F8" w:rsidRDefault="007920F8" w:rsidP="00FD078E">
                            <w:r>
                              <w:rPr>
                                <w:i/>
                              </w:rPr>
                              <w:t>c</w:t>
                            </w:r>
                          </w:p>
                        </w:txbxContent>
                      </v:textbox>
                    </v:shape>
                    <v:shape id="Text Box 447" o:spid="_x0000_s117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fB8PxAAA&#10;ANwAAAAPAAAAZHJzL2Rvd25yZXYueG1sRI9La8MwEITvgfwHsYXeEqlpXnWthNIS6KmleUFui7V+&#10;EGtlLDV2/30VCOQ4zMw3TLrubS0u1PrKsYansQJBnDlTcaFhv9uMliB8QDZYOyYNf+RhvRoOUkyM&#10;6/iHLttQiAhhn6CGMoQmkdJnJVn0Y9cQRy93rcUQZVtI02IX4baWE6Xm0mLFcaHEht5Lys7bX6vh&#10;8JWfjlP1XXzYWdO5Xkm2L1Lrx4f+7RVEoD7cw7f2p9GwmDzD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4XwfD8QAAADcAAAADwAAAAAAAAAAAAAAAACXAgAAZHJzL2Rv&#10;d25yZXYueG1sUEsFBgAAAAAEAAQA9QAAAIgDAAAAAA==&#10;" filled="f" stroked="f">
                      <v:textbox>
                        <w:txbxContent>
                          <w:p w14:paraId="55B66705" w14:textId="77777777" w:rsidR="007920F8" w:rsidRDefault="007920F8" w:rsidP="00FD078E">
                            <w:r>
                              <w:rPr>
                                <w:i/>
                              </w:rPr>
                              <w:t>b</w:t>
                            </w:r>
                          </w:p>
                        </w:txbxContent>
                      </v:textbox>
                    </v:shape>
                    <v:shape id="Text Box 512" o:spid="_x0000_s117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lYd7xAAA&#10;ANwAAAAPAAAAZHJzL2Rvd25yZXYueG1sRI9Ba8JAFITvgv9heYK3uqvY1kZXEUXoydK0Frw9ss8k&#10;mH0bsquJ/94VCh6HmfmGWaw6W4krNb50rGE8UiCIM2dKzjX8/uxeZiB8QDZYOSYNN/KwWvZ7C0yM&#10;a/mbrmnIRYSwT1BDEUKdSOmzgiz6kauJo3dyjcUQZZNL02Ab4baSE6XepMWS40KBNW0Kys7pxWo4&#10;7E/Hv6n6yrf2tW5dpyTbD6n1cNCt5yACdeEZ/m9/Gg3vkyk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pWHe8QAAADcAAAADwAAAAAAAAAAAAAAAACXAgAAZHJzL2Rv&#10;d25yZXYueG1sUEsFBgAAAAAEAAQA9QAAAIgDAAAAAA==&#10;" filled="f" stroked="f">
                      <v:textbox>
                        <w:txbxContent>
                          <w:p w14:paraId="46476D96" w14:textId="77777777" w:rsidR="007920F8" w:rsidRDefault="007920F8" w:rsidP="00FD078E">
                            <w:r>
                              <w:rPr>
                                <w:i/>
                              </w:rPr>
                              <w:t>a</w:t>
                            </w:r>
                          </w:p>
                        </w:txbxContent>
                      </v:textbox>
                    </v:shape>
                  </v:group>
                </v:group>
                <v:shape id="Straight Arrow Connector 725" o:spid="_x0000_s1177" type="#_x0000_t32" style="position:absolute;left:504825;top:263525;width:260350;height:21209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r08dMQAAADcAAAADwAAAGRycy9kb3ducmV2LnhtbESPQYvCMBSE74L/ITxhL7KmytrVrlFk&#10;QRAvUhW8Ppu3bbF5KU2s3X9vBMHjMDPfMItVZyrRUuNKywrGowgEcWZ1ybmC03HzOQPhPLLGyjIp&#10;+CcHq2W/t8BE2zun1B58LgKEXYIKCu/rREqXFWTQjWxNHLw/2xj0QTa51A3eA9xUchJFsTRYclgo&#10;sKbfgrLr4WYUpLQ9XrphGjtTf5ndfLc/DzetUh+Dbv0DwlPn3+FXe6sVfE+m8DwTjoBcP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vTx0xAAAANwAAAAPAAAAAAAAAAAA&#10;AAAAAKECAABkcnMvZG93bnJldi54bWxQSwUGAAAAAAQABAD5AAAAkgMAAAAA&#10;" strokecolor="#c0504d [3205]" strokeweight="2pt">
                  <v:stroke endarrow="open"/>
                  <v:shadow on="t" opacity="24903f" mv:blur="40000f" origin=",.5" offset="0,20000emu"/>
                </v:shape>
                <v:shape id="Straight Arrow Connector 726" o:spid="_x0000_s1178" type="#_x0000_t32" style="position:absolute;left:1762125;top:1317625;width:247650;height:20764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iA8UAAADcAAAADwAAAGRycy9kb3ducmV2LnhtbESPQWvCQBSE7wX/w/IKXsRslBJt6ioi&#10;CCGXElPo9TX7moRm34bsGuO/dwuFHoeZ+YbZHSbTiZEG11pWsIpiEMSV1S3XCj7K83ILwnlkjZ1l&#10;UnAnB4f97GmHqbY3Lmi8+FoECLsUFTTe96mUrmrIoItsTxy8bzsY9EEOtdQD3gLcdHIdx4k02HJY&#10;aLCnU0PVz+VqFBSUlV/Tokic6V9M/pq/fy7Oo1Lz5+n4BsLT5P/Df+1MK9isE/g9E46A3D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m+iA8UAAADcAAAADwAAAAAAAAAA&#10;AAAAAAChAgAAZHJzL2Rvd25yZXYueG1sUEsFBgAAAAAEAAQA+QAAAJMDAAAAAA==&#10;" strokecolor="#c0504d [3205]" strokeweight="2pt">
                  <v:stroke endarrow="open"/>
                  <v:shadow on="t" opacity="24903f" mv:blur="40000f" origin=",.5" offset="0,20000emu"/>
                </v:shape>
                <w10:anchorlock/>
              </v:group>
            </w:pict>
          </mc:Fallback>
        </mc:AlternateContent>
      </w:r>
    </w:p>
    <w:p w14:paraId="19A74251" w14:textId="153918A6" w:rsidR="002F464E" w:rsidRDefault="00265815" w:rsidP="0020361E">
      <w:r>
        <w:tab/>
        <w:t xml:space="preserve">{1, iC} is a </w:t>
      </w:r>
      <w:r w:rsidR="00DE17E1">
        <w:t>reduced symmetry group</w:t>
      </w:r>
    </w:p>
    <w:p w14:paraId="4026C61C" w14:textId="77777777" w:rsidR="00B47D00" w:rsidRDefault="00B47D00" w:rsidP="0020361E"/>
    <w:p w14:paraId="40A7ECED" w14:textId="77777777" w:rsidR="002F464E" w:rsidRDefault="002F464E" w:rsidP="0020361E"/>
    <w:p w14:paraId="0EAD70F2" w14:textId="1BECCB3F" w:rsidR="00FD078E" w:rsidRDefault="00C55947" w:rsidP="0020361E">
      <w:r>
        <w:rPr>
          <w:noProof/>
        </w:rPr>
        <mc:AlternateContent>
          <mc:Choice Requires="wpg">
            <w:drawing>
              <wp:inline distT="0" distB="0" distL="0" distR="0" wp14:anchorId="374FFC95" wp14:editId="617C8265">
                <wp:extent cx="4454525" cy="2087245"/>
                <wp:effectExtent l="0" t="0" r="0" b="0"/>
                <wp:docPr id="731" name="Group 731"/>
                <wp:cNvGraphicFramePr/>
                <a:graphic xmlns:a="http://schemas.openxmlformats.org/drawingml/2006/main">
                  <a:graphicData uri="http://schemas.microsoft.com/office/word/2010/wordprocessingGroup">
                    <wpg:wgp>
                      <wpg:cNvGrpSpPr/>
                      <wpg:grpSpPr>
                        <a:xfrm>
                          <a:off x="0" y="0"/>
                          <a:ext cx="4454525" cy="2087245"/>
                          <a:chOff x="0" y="0"/>
                          <a:chExt cx="4454525" cy="2087245"/>
                        </a:xfrm>
                        <a:extLst>
                          <a:ext uri="{0CCBE362-F206-4b92-989A-16890622DB6E}">
                            <ma14:wrappingTextBoxFlag xmlns:ma14="http://schemas.microsoft.com/office/mac/drawingml/2011/main"/>
                          </a:ext>
                        </a:extLst>
                      </wpg:grpSpPr>
                      <wpg:grpSp>
                        <wpg:cNvPr id="625" name="Group 625"/>
                        <wpg:cNvGrpSpPr/>
                        <wpg:grpSpPr>
                          <a:xfrm>
                            <a:off x="0" y="0"/>
                            <a:ext cx="4454525" cy="2087245"/>
                            <a:chOff x="0" y="0"/>
                            <a:chExt cx="4454525" cy="2087245"/>
                          </a:xfrm>
                        </wpg:grpSpPr>
                        <wpg:grpSp>
                          <wpg:cNvPr id="626" name="Group 626"/>
                          <wpg:cNvGrpSpPr/>
                          <wpg:grpSpPr>
                            <a:xfrm>
                              <a:off x="0" y="0"/>
                              <a:ext cx="983615" cy="1029970"/>
                              <a:chOff x="0" y="0"/>
                              <a:chExt cx="983615" cy="1029970"/>
                            </a:xfrm>
                          </wpg:grpSpPr>
                          <wps:wsp>
                            <wps:cNvPr id="627" name="Text Box 627"/>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A381E3" w14:textId="77777777" w:rsidR="004C0B97" w:rsidRDefault="004C0B97" w:rsidP="007A340B">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28" name="Text Box 628"/>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BAD1EF" w14:textId="77777777" w:rsidR="004C0B97" w:rsidRPr="00B351B3" w:rsidRDefault="004C0B97" w:rsidP="007A340B">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9" name="Text Box 629"/>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1489F4" w14:textId="77777777" w:rsidR="004C0B97" w:rsidRPr="00B351B3" w:rsidRDefault="004C0B97" w:rsidP="007A340B">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0" name="Text Box 630"/>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D1E18" w14:textId="77777777" w:rsidR="004C0B97" w:rsidRPr="00B351B3" w:rsidRDefault="004C0B97" w:rsidP="007A340B">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1" name="Text Box 631"/>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78715C" w14:textId="77777777" w:rsidR="004C0B97" w:rsidRPr="00B351B3" w:rsidRDefault="004C0B97" w:rsidP="007A340B">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2" name="Group 632"/>
                          <wpg:cNvGrpSpPr/>
                          <wpg:grpSpPr>
                            <a:xfrm>
                              <a:off x="1244600" y="0"/>
                              <a:ext cx="983615" cy="1029970"/>
                              <a:chOff x="0" y="0"/>
                              <a:chExt cx="983615" cy="1029970"/>
                            </a:xfrm>
                          </wpg:grpSpPr>
                          <wps:wsp>
                            <wps:cNvPr id="633" name="Text Box 633"/>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A1ACD1" w14:textId="77777777" w:rsidR="004C0B97" w:rsidRDefault="004C0B97" w:rsidP="007A340B">
                                  <w: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34" name="Text Box 63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6F91F7" w14:textId="77777777" w:rsidR="004C0B97" w:rsidRPr="00B351B3" w:rsidRDefault="004C0B97" w:rsidP="007A340B">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5" name="Text Box 63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3F6182" w14:textId="77777777" w:rsidR="004C0B97" w:rsidRPr="00B351B3" w:rsidRDefault="004C0B97" w:rsidP="007A340B">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6" name="Text Box 636"/>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8C9B96" w14:textId="77777777" w:rsidR="004C0B97" w:rsidRPr="00B351B3" w:rsidRDefault="004C0B97" w:rsidP="007A340B">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Text Box 637"/>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397792" w14:textId="77777777" w:rsidR="004C0B97" w:rsidRPr="00B351B3" w:rsidRDefault="004C0B97" w:rsidP="007A340B">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8" name="Group 514"/>
                          <wpg:cNvGrpSpPr/>
                          <wpg:grpSpPr>
                            <a:xfrm>
                              <a:off x="2277110" y="0"/>
                              <a:ext cx="983615" cy="1029970"/>
                              <a:chOff x="0" y="0"/>
                              <a:chExt cx="983615" cy="1029970"/>
                            </a:xfrm>
                          </wpg:grpSpPr>
                          <wps:wsp>
                            <wps:cNvPr id="63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AD1114" w14:textId="77777777" w:rsidR="004C0B97" w:rsidRDefault="004C0B97" w:rsidP="007A340B">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4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74FB9D" w14:textId="77777777" w:rsidR="004C0B97" w:rsidRDefault="004C0B97"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E59D96" w14:textId="77777777" w:rsidR="004C0B97" w:rsidRDefault="004C0B97"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DB5E62" w14:textId="77777777" w:rsidR="004C0B97" w:rsidRDefault="004C0B97"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C095BE" w14:textId="77777777" w:rsidR="004C0B97" w:rsidRDefault="004C0B97"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44" name="Group 514"/>
                          <wpg:cNvGrpSpPr/>
                          <wpg:grpSpPr>
                            <a:xfrm>
                              <a:off x="3327400" y="0"/>
                              <a:ext cx="983615" cy="1029970"/>
                              <a:chOff x="0" y="0"/>
                              <a:chExt cx="983615" cy="1029970"/>
                            </a:xfrm>
                          </wpg:grpSpPr>
                          <wps:wsp>
                            <wps:cNvPr id="64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3D6014" w14:textId="77777777" w:rsidR="004C0B97" w:rsidRDefault="004C0B97" w:rsidP="007A340B">
                                  <w:r>
                                    <w:t>-i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4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9BD919" w14:textId="77777777" w:rsidR="004C0B97" w:rsidRDefault="004C0B97"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E47B69" w14:textId="77777777" w:rsidR="004C0B97" w:rsidRDefault="004C0B97"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5F3134" w14:textId="77777777" w:rsidR="004C0B97" w:rsidRDefault="004C0B97"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EF6B5C" w14:textId="77777777" w:rsidR="004C0B97" w:rsidRDefault="004C0B97"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50" name="Group 514"/>
                          <wpg:cNvGrpSpPr/>
                          <wpg:grpSpPr>
                            <a:xfrm>
                              <a:off x="41910" y="1057275"/>
                              <a:ext cx="983615" cy="1029970"/>
                              <a:chOff x="0" y="0"/>
                              <a:chExt cx="983615" cy="1029970"/>
                            </a:xfrm>
                          </wpg:grpSpPr>
                          <wps:wsp>
                            <wps:cNvPr id="651"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F68F98" w14:textId="77777777" w:rsidR="004C0B97" w:rsidRDefault="004C0B97" w:rsidP="007A340B">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52"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EFBEFD" w14:textId="77777777" w:rsidR="004C0B97" w:rsidRDefault="004C0B97"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3"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7EEB04" w14:textId="77777777" w:rsidR="004C0B97" w:rsidRDefault="004C0B97"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4"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0AE313" w14:textId="77777777" w:rsidR="004C0B97" w:rsidRDefault="004C0B97"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5"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B63BF2" w14:textId="77777777" w:rsidR="004C0B97" w:rsidRDefault="004C0B97"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56" name="Group 514"/>
                          <wpg:cNvGrpSpPr/>
                          <wpg:grpSpPr>
                            <a:xfrm>
                              <a:off x="1261110" y="1057275"/>
                              <a:ext cx="983615" cy="1029970"/>
                              <a:chOff x="0" y="0"/>
                              <a:chExt cx="983615" cy="1029970"/>
                            </a:xfrm>
                          </wpg:grpSpPr>
                          <wps:wsp>
                            <wps:cNvPr id="657"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26B06C" w14:textId="77777777" w:rsidR="004C0B97" w:rsidRDefault="004C0B97" w:rsidP="007A340B">
                                  <w:r>
                                    <w:t>iC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58"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4ADC4D" w14:textId="77777777" w:rsidR="004C0B97" w:rsidRDefault="004C0B97"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9"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F2513C" w14:textId="77777777" w:rsidR="004C0B97" w:rsidRDefault="004C0B97" w:rsidP="007A340B">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0"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234DC7" w14:textId="77777777" w:rsidR="004C0B97" w:rsidRDefault="004C0B97"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1"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6BA31B" w14:textId="77777777" w:rsidR="004C0B97" w:rsidRDefault="004C0B97"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62" name="Group 514"/>
                          <wpg:cNvGrpSpPr/>
                          <wpg:grpSpPr>
                            <a:xfrm>
                              <a:off x="2373630" y="1057275"/>
                              <a:ext cx="998855" cy="1029970"/>
                              <a:chOff x="-132080" y="0"/>
                              <a:chExt cx="998855" cy="1029970"/>
                            </a:xfrm>
                          </wpg:grpSpPr>
                          <wps:wsp>
                            <wps:cNvPr id="663" name="Text Box 436"/>
                            <wps:cNvSpPr txBox="1"/>
                            <wps:spPr>
                              <a:xfrm>
                                <a:off x="17843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5D3E83" w14:textId="77777777" w:rsidR="004C0B97" w:rsidRDefault="004C0B97" w:rsidP="007A340B">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64" name="Text Box 444"/>
                            <wps:cNvSpPr txBox="1"/>
                            <wps:spPr>
                              <a:xfrm>
                                <a:off x="58610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342386" w14:textId="77777777" w:rsidR="004C0B97" w:rsidRDefault="004C0B97"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5" name="Text Box 445"/>
                            <wps:cNvSpPr txBox="1"/>
                            <wps:spPr>
                              <a:xfrm>
                                <a:off x="21907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438FCB" w14:textId="77777777" w:rsidR="004C0B97" w:rsidRDefault="004C0B97"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6" name="Text Box 447"/>
                            <wps:cNvSpPr txBox="1"/>
                            <wps:spPr>
                              <a:xfrm>
                                <a:off x="-13208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F0167E" w14:textId="77777777" w:rsidR="004C0B97" w:rsidRDefault="004C0B97"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7" name="Text Box 512"/>
                            <wps:cNvSpPr txBox="1"/>
                            <wps:spPr>
                              <a:xfrm>
                                <a:off x="21780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9BBF03" w14:textId="77777777" w:rsidR="004C0B97" w:rsidRDefault="004C0B97"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68" name="Group 514"/>
                          <wpg:cNvGrpSpPr/>
                          <wpg:grpSpPr>
                            <a:xfrm>
                              <a:off x="3470910" y="1057275"/>
                              <a:ext cx="983615" cy="1029970"/>
                              <a:chOff x="0" y="0"/>
                              <a:chExt cx="983615" cy="1029970"/>
                            </a:xfrm>
                          </wpg:grpSpPr>
                          <wps:wsp>
                            <wps:cNvPr id="66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FB8465" w14:textId="77777777" w:rsidR="004C0B97" w:rsidRDefault="004C0B97" w:rsidP="007A340B">
                                  <w:pPr>
                                    <w:rPr>
                                      <w:sz w:val="20"/>
                                      <w:szCs w:val="20"/>
                                    </w:rPr>
                                  </w:pPr>
                                  <w:r w:rsidRPr="00B64393">
                                    <w:rPr>
                                      <w:sz w:val="20"/>
                                      <w:szCs w:val="20"/>
                                    </w:rPr>
                                    <w:t>-iC</w:t>
                                  </w:r>
                                </w:p>
                                <w:p w14:paraId="6912FA45" w14:textId="77777777" w:rsidR="004C0B97" w:rsidRPr="00B64393" w:rsidRDefault="004C0B97" w:rsidP="007A340B">
                                  <w:pPr>
                                    <w:rPr>
                                      <w:sz w:val="20"/>
                                      <w:szCs w:val="20"/>
                                    </w:rPr>
                                  </w:pPr>
                                  <w:r>
                                    <w:rPr>
                                      <w:sz w:val="20"/>
                                      <w:szCs w:val="20"/>
                                    </w:rPr>
                                    <w:t>Ci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7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181245" w14:textId="77777777" w:rsidR="004C0B97" w:rsidRDefault="004C0B97"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819570" w14:textId="77777777" w:rsidR="004C0B97" w:rsidRDefault="004C0B97"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4EE89D" w14:textId="77777777" w:rsidR="004C0B97" w:rsidRDefault="004C0B97"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3EC3D8" w14:textId="77777777" w:rsidR="004C0B97" w:rsidRDefault="004C0B97"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571" name="Straight Arrow Connector 571"/>
                        <wps:cNvCnPr/>
                        <wps:spPr>
                          <a:xfrm flipV="1">
                            <a:off x="231775" y="50228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s:wsp>
                        <wps:cNvPr id="727" name="Straight Arrow Connector 727"/>
                        <wps:cNvCnPr/>
                        <wps:spPr>
                          <a:xfrm flipV="1">
                            <a:off x="2498725" y="51498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s:wsp>
                        <wps:cNvPr id="728" name="Straight Arrow Connector 728"/>
                        <wps:cNvCnPr/>
                        <wps:spPr>
                          <a:xfrm flipV="1">
                            <a:off x="269875" y="156273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s:wsp>
                        <wps:cNvPr id="729" name="Straight Arrow Connector 729"/>
                        <wps:cNvCnPr/>
                        <wps:spPr>
                          <a:xfrm flipV="1">
                            <a:off x="2624455" y="156273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731" o:spid="_x0000_s1179" style="width:350.75pt;height:164.35pt;mso-position-horizontal-relative:char;mso-position-vertical-relative:line" coordsize="4454525,2087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">
                <v:group id="Group 625" o:spid="_x0000_s1180" style="position:absolute;width:4454525;height:2087245" coordsize="4454525,20872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rKjBxgAAANwAAAAPAAAAZHJzL2Rvd25yZXYueG1sRI9Ba4NAFITvhf6H5RVy&#10;a1ZTlGKzEQltySEUYgqlt4f7ohL3rbhbNf8+GyjkOMzMN8w6n00nRhpca1lBvIxAEFdWt1wr+D5+&#10;PL+CcB5ZY2eZFFzIQb55fFhjpu3EBxpLX4sAYZehgsb7PpPSVQ0ZdEvbEwfvZAeDPsihlnrAKcBN&#10;J1dRlEqDLYeFBnvaNlSdyz+j4HPCqXiJ38f9+bS9/B6Tr599TEotnubiDYSn2d/D/+2dVpCuEr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CsqMHGAAAA3AAA&#10;AA8AAAAAAAAAAAAAAAAAqQIAAGRycy9kb3ducmV2LnhtbFBLBQYAAAAABAAEAPoAAACcAwAAAAA=&#10;">
                  <v:group id="Group 626" o:spid="_x0000_s1181" style="position:absolute;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fja2xAAAANwAAAAPAAAAZHJzL2Rvd25yZXYueG1sRI9Bi8IwFITvC/6H8IS9&#10;rWldLFKNIqKyBxFWBfH2aJ5tsXkpTWzrv98Iwh6HmfmGmS97U4mWGldaVhCPIhDEmdUl5wrOp+3X&#10;FITzyBory6TgSQ6Wi8HHHFNtO/6l9uhzESDsUlRQeF+nUrqsIINuZGvi4N1sY9AH2eRSN9gFuKnk&#10;OIoSabDksFBgTeuCsvvxYRTsOuxW3/Gm3d9v6+f1NDlc9jEp9TnsVzMQnnr/H363f7SCZJzA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gfja2xAAAANwAAAAP&#10;AAAAAAAAAAAAAAAAAKkCAABkcnMvZG93bnJldi54bWxQSwUGAAAAAAQABAD6AAAAmgMAAAAA&#10;">
                    <v:shape id="Text Box 627" o:spid="_x0000_s118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gutnxQAA&#10;ANwAAAAPAAAAZHJzL2Rvd25yZXYueG1sRI9BSwMxFITvgv8hPKEXsYk9tHXb7FIqFS9Kuwp6fGxe&#10;N0s3L0sS2/XfG0HwOMzMN8y6Gl0vzhRi51nD/VSBIG686bjV8P62u1uCiAnZYO+ZNHxThKq8vlpj&#10;YfyFD3SuUysyhGOBGmxKQyFlbCw5jFM/EGfv6IPDlGVopQl4yXDXy5lSc+mw47xgcaCtpeZUfzkN&#10;obafT7cfTfuIr0e/kFE97F+U1pObcbMCkWhM/+G/9rPRMJ8t4PdMPgKy/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2C62fFAAAA3AAAAA8AAAAAAAAAAAAAAAAAlwIAAGRycy9k&#10;b3ducmV2LnhtbFBLBQYAAAAABAAEAPUAAACJAwAAAAA=&#10;" fillcolor="#daeef3 [664]" strokecolor="#31849b [2408]" strokeweight="2pt">
                      <v:textbox>
                        <w:txbxContent>
                          <w:p w14:paraId="6AA381E3" w14:textId="77777777" w:rsidR="007920F8" w:rsidRDefault="007920F8" w:rsidP="007A340B">
                            <w:r>
                              <w:t xml:space="preserve"> 1</w:t>
                            </w:r>
                          </w:p>
                        </w:txbxContent>
                      </v:textbox>
                    </v:shape>
                    <v:shape id="Text Box 628" o:spid="_x0000_s118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OYLjwQAA&#10;ANwAAAAPAAAAZHJzL2Rvd25yZXYueG1sRE/LasJAFN0X/IfhCt01M4qGNmYUUYSuKrUPcHfJXJNg&#10;5k7IjEn6985C6PJw3vlmtI3oqfO1Yw2zRIEgLpypudTw/XV4eQXhA7LBxjFp+CMPm/XkKcfMuIE/&#10;qT+FUsQQ9hlqqEJoMyl9UZFFn7iWOHIX11kMEXalNB0OMdw2cq5UKi3WHBsqbGlXUXE93ayGn4/L&#10;+XehjuXeLtvBjUqyfZNaP0/H7QpEoDH8ix/ud6Mhnce18Uw8AnJ9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TmC48EAAADcAAAADwAAAAAAAAAAAAAAAACXAgAAZHJzL2Rvd25y&#10;ZXYueG1sUEsFBgAAAAAEAAQA9QAAAIUDAAAAAA==&#10;" filled="f" stroked="f">
                      <v:textbox>
                        <w:txbxContent>
                          <w:p w14:paraId="1DBAD1EF" w14:textId="77777777" w:rsidR="007920F8" w:rsidRPr="00B351B3" w:rsidRDefault="007920F8" w:rsidP="007A340B">
                            <w:r>
                              <w:rPr>
                                <w:i/>
                              </w:rPr>
                              <w:t>a</w:t>
                            </w:r>
                          </w:p>
                        </w:txbxContent>
                      </v:textbox>
                    </v:shape>
                    <v:shape id="Text Box 629" o:spid="_x0000_s118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dSd4xAAA&#10;ANwAAAAPAAAAZHJzL2Rvd25yZXYueG1sRI9Ba8JAFITvQv/D8gq96W7FhhrdBLEIPVWMbcHbI/tM&#10;QrNvQ3Zr0n/fFQSPw8x8w6zz0bbiQr1vHGt4nikQxKUzDVcaPo+76SsIH5ANto5Jwx95yLOHyRpT&#10;4wY+0KUIlYgQ9ilqqEPoUil9WZNFP3MdcfTOrrcYouwraXocIty2cq5UIi02HBdq7GhbU/lT/FoN&#10;Xx/n0/dC7as3+9INblSS7VJq/fQ4blYgAo3hHr61342GZL6E65l4BG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nUneMQAAADcAAAADwAAAAAAAAAAAAAAAACXAgAAZHJzL2Rv&#10;d25yZXYueG1sUEsFBgAAAAAEAAQA9QAAAIgDAAAAAA==&#10;" filled="f" stroked="f">
                      <v:textbox>
                        <w:txbxContent>
                          <w:p w14:paraId="231489F4" w14:textId="77777777" w:rsidR="007920F8" w:rsidRPr="00B351B3" w:rsidRDefault="007920F8" w:rsidP="007A340B">
                            <w:r>
                              <w:rPr>
                                <w:i/>
                              </w:rPr>
                              <w:t>b</w:t>
                            </w:r>
                          </w:p>
                        </w:txbxContent>
                      </v:textbox>
                    </v:shape>
                    <v:shape id="Text Box 630" o:spid="_x0000_s118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lhg4wAAA&#10;ANwAAAAPAAAAZHJzL2Rvd25yZXYueG1sRE/LisIwFN0L8w/hDsxOE2dUtGOUQRFcKT5hdpfm2hab&#10;m9JEW//eLASXh/OezltbijvVvnCsod9TIIhTZwrONBwPq+4YhA/IBkvHpOFBHuazj84UE+Ma3tF9&#10;HzIRQ9gnqCEPoUqk9GlOFn3PVcSRu7jaYoiwzqSpsYnhtpTfSo2kxYJjQ44VLXJKr/ub1XDaXP7P&#10;A7XNlnZYNa5Vku1Eav312f79ggjUhrf45V4bDaOfOD+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ilhg4wAAAANwAAAAPAAAAAAAAAAAAAAAAAJcCAABkcnMvZG93bnJl&#10;di54bWxQSwUGAAAAAAQABAD1AAAAhAMAAAAA&#10;" filled="f" stroked="f">
                      <v:textbox>
                        <w:txbxContent>
                          <w:p w14:paraId="65FD1E18" w14:textId="77777777" w:rsidR="007920F8" w:rsidRPr="00B351B3" w:rsidRDefault="007920F8" w:rsidP="007A340B">
                            <w:r>
                              <w:rPr>
                                <w:i/>
                              </w:rPr>
                              <w:t>c</w:t>
                            </w:r>
                          </w:p>
                        </w:txbxContent>
                      </v:textbox>
                    </v:shape>
                    <v:shape id="Text Box 631" o:spid="_x0000_s118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2r2jxAAA&#10;ANwAAAAPAAAAZHJzL2Rvd25yZXYueG1sRI9Ba8JAFITvgv9heYI33dVasTEbEUuhJ0ttLXh7ZJ9J&#10;MPs2ZFcT/71bKPQ4zMw3TLrpbS1u1PrKsYbZVIEgzp2puNDw/fU2WYHwAdlg7Zg03MnDJhsOUkyM&#10;6/iTbodQiAhhn6CGMoQmkdLnJVn0U9cQR+/sWoshyraQpsUuwm0t50otpcWK40KJDe1Kyi+Hq9Vw&#10;3J9PPwv1Ubza56ZzvZJsX6TW41G/XYMI1If/8F/73WhYPs3g90w8AjJ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dq9o8QAAADcAAAADwAAAAAAAAAAAAAAAACXAgAAZHJzL2Rv&#10;d25yZXYueG1sUEsFBgAAAAAEAAQA9QAAAIgDAAAAAA==&#10;" filled="f" stroked="f">
                      <v:textbox>
                        <w:txbxContent>
                          <w:p w14:paraId="3A78715C" w14:textId="77777777" w:rsidR="007920F8" w:rsidRPr="00B351B3" w:rsidRDefault="007920F8" w:rsidP="007A340B">
                            <w:r>
                              <w:rPr>
                                <w:i/>
                              </w:rPr>
                              <w:t>d</w:t>
                            </w:r>
                          </w:p>
                        </w:txbxContent>
                      </v:textbox>
                    </v:shape>
                  </v:group>
                  <v:group id="Group 632" o:spid="_x0000_s1187" style="position:absolute;left:12446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nKZoxAAAANwAAAAPAAAAZHJzL2Rvd25yZXYueG1sRI9Bi8IwFITvwv6H8Bb2&#10;pmkVRbpGEVkXDyJYhWVvj+bZFpuX0sS2/nsjCB6HmfmGWax6U4mWGldaVhCPIhDEmdUl5wrOp+1w&#10;DsJ5ZI2VZVJwJwer5cdggYm2HR+pTX0uAoRdggoK7+tESpcVZNCNbE0cvIttDPogm1zqBrsAN5Uc&#10;R9FMGiw5LBRY06ag7JrejILfDrv1JP5p99fL5v5/mh7+9jEp9fXZr79BeOr9O/xq77SC2WQM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nKZoxAAAANwAAAAP&#10;AAAAAAAAAAAAAAAAAKkCAABkcnMvZG93bnJldi54bWxQSwUGAAAAAAQABAD6AAAAmgMAAAAA&#10;">
                    <v:shape id="Text Box 633" o:spid="_x0000_s118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YHu5xQAA&#10;ANwAAAAPAAAAZHJzL2Rvd25yZXYueG1sRI9BSwMxFITvQv9DeIIXsYkWqq7NFlEsXlp0FdrjY/N2&#10;s3TzsiSx3f57UxA8DjPzDbNYjq4XBwqx86zhdqpAENfedNxq+P56u3kAEROywd4zaThRhGU5uVhg&#10;YfyRP+lQpVZkCMcCNdiUhkLKWFtyGKd+IM5e44PDlGVopQl4zHDXyzul5tJhx3nB4kAvlup99eM0&#10;hMruVtfbun3FTePvZVSPH2ul9dXl+PwEItGY/sN/7XejYT6bwflMP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dge7nFAAAA3AAAAA8AAAAAAAAAAAAAAAAAlwIAAGRycy9k&#10;b3ducmV2LnhtbFBLBQYAAAAABAAEAPUAAACJAwAAAAA=&#10;" fillcolor="#daeef3 [664]" strokecolor="#31849b [2408]" strokeweight="2pt">
                      <v:textbox>
                        <w:txbxContent>
                          <w:p w14:paraId="39A1ACD1" w14:textId="77777777" w:rsidR="007920F8" w:rsidRDefault="007920F8" w:rsidP="007A340B">
                            <w:r>
                              <w:t xml:space="preserve"> i</w:t>
                            </w:r>
                          </w:p>
                        </w:txbxContent>
                      </v:textbox>
                    </v:shape>
                    <v:shape id="Text Box 634" o:spid="_x0000_s118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rR47xAAA&#10;ANwAAAAPAAAAZHJzL2Rvd25yZXYueG1sRI9Ba8JAFITvgv9heUJvuqu1YmM2Ii0FT5WmteDtkX0m&#10;wezbkN2a+O+7QqHHYWa+YdLtYBtxpc7XjjXMZwoEceFMzaWGr8+36RqED8gGG8ek4UYettl4lGJi&#10;XM8fdM1DKSKEfYIaqhDaREpfVGTRz1xLHL2z6yyGKLtSmg77CLeNXCi1khZrjgsVtvRSUXHJf6yG&#10;4/v59L1Uh/LVPrW9G5Rk+yy1fpgMuw2IQEP4D/+190bD6nEJ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a0eO8QAAADcAAAADwAAAAAAAAAAAAAAAACXAgAAZHJzL2Rv&#10;d25yZXYueG1sUEsFBgAAAAAEAAQA9QAAAIgDAAAAAA==&#10;" filled="f" stroked="f">
                      <v:textbox>
                        <w:txbxContent>
                          <w:p w14:paraId="0A6F91F7" w14:textId="77777777" w:rsidR="007920F8" w:rsidRPr="00B351B3" w:rsidRDefault="007920F8" w:rsidP="007A340B">
                            <w:r>
                              <w:rPr>
                                <w:i/>
                              </w:rPr>
                              <w:t>d</w:t>
                            </w:r>
                          </w:p>
                        </w:txbxContent>
                      </v:textbox>
                    </v:shape>
                    <v:shape id="Text Box 635" o:spid="_x0000_s119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4bugxAAA&#10;ANwAAAAPAAAAZHJzL2Rvd25yZXYueG1sRI9Ba8JAFITvBf/D8oTe6q5WxcZsRFoKnlpMa8HbI/tM&#10;gtm3Ibs18d+7hYLHYWa+YdLNYBtxoc7XjjVMJwoEceFMzaWG76/3pxUIH5ANNo5Jw5U8bLLRQ4qJ&#10;cT3v6ZKHUkQI+wQ1VCG0iZS+qMiin7iWOHon11kMUXalNB32EW4bOVNqKS3WHBcqbOm1ouKc/1oN&#10;h4/T8WeuPss3u2h7NyjJ9kVq/TgetmsQgYZwD/+3d0bD8nkBf2fiEZDZ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uG7oMQAAADcAAAADwAAAAAAAAAAAAAAAACXAgAAZHJzL2Rv&#10;d25yZXYueG1sUEsFBgAAAAAEAAQA9QAAAIgDAAAAAA==&#10;" filled="f" stroked="f">
                      <v:textbox>
                        <w:txbxContent>
                          <w:p w14:paraId="753F6182" w14:textId="77777777" w:rsidR="007920F8" w:rsidRPr="00B351B3" w:rsidRDefault="007920F8" w:rsidP="007A340B">
                            <w:r>
                              <w:rPr>
                                <w:i/>
                              </w:rPr>
                              <w:t>a</w:t>
                            </w:r>
                          </w:p>
                        </w:txbxContent>
                      </v:textbox>
                    </v:shape>
                    <v:shape id="Text Box 636" o:spid="_x0000_s119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MyXXxAAA&#10;ANwAAAAPAAAAZHJzL2Rvd25yZXYueG1sRI9Ba8JAFITvhf6H5RW81d1WG2rqJpSK4MmiVsHbI/tM&#10;QrNvQ3Y18d+7hYLHYWa+Yeb5YBtxoc7XjjW8jBUI4sKZmksNP7vl8zsIH5ANNo5Jw5U85NnjwxxT&#10;43re0GUbShEh7FPUUIXQplL6oiKLfuxa4uidXGcxRNmV0nTYR7ht5KtSibRYc1yosKWviorf7dlq&#10;2K9Px8NUfZcL+9b2blCS7UxqPXoaPj9ABBrCPfzfXhkNySSBvzPxCMj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jMl18QAAADcAAAADwAAAAAAAAAAAAAAAACXAgAAZHJzL2Rv&#10;d25yZXYueG1sUEsFBgAAAAAEAAQA9QAAAIgDAAAAAA==&#10;" filled="f" stroked="f">
                      <v:textbox>
                        <w:txbxContent>
                          <w:p w14:paraId="1B8C9B96" w14:textId="77777777" w:rsidR="007920F8" w:rsidRPr="00B351B3" w:rsidRDefault="007920F8" w:rsidP="007A340B">
                            <w:r>
                              <w:rPr>
                                <w:i/>
                              </w:rPr>
                              <w:t>b</w:t>
                            </w:r>
                          </w:p>
                        </w:txbxContent>
                      </v:textbox>
                    </v:shape>
                    <v:shape id="Text Box 637" o:spid="_x0000_s119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f4BMxAAA&#10;ANwAAAAPAAAAZHJzL2Rvd25yZXYueG1sRI9Ja8MwFITvhfwH8Qq5NVKXLHWthNJSyCklK+T2sJ4X&#10;Yj0ZS4ndfx8FAj0OM/MNky56W4sLtb5yrOF5pEAQZ85UXGjYbX+eZiB8QDZYOyYNf+RhMR88pJgY&#10;1/GaLptQiAhhn6CGMoQmkdJnJVn0I9cQRy93rcUQZVtI02IX4baWL0pNpMWK40KJDX2VlJ02Z6th&#10;v8qPhzf1W3zbcdO5Xkm271Lr4WP/+QEiUB/+w/f20miYvE7hdiYeATm/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ATMQAAADcAAAADwAAAAAAAAAAAAAAAACXAgAAZHJzL2Rv&#10;d25yZXYueG1sUEsFBgAAAAAEAAQA9QAAAIgDAAAAAA==&#10;" filled="f" stroked="f">
                      <v:textbox>
                        <w:txbxContent>
                          <w:p w14:paraId="7C397792" w14:textId="77777777" w:rsidR="007920F8" w:rsidRPr="00B351B3" w:rsidRDefault="007920F8" w:rsidP="007A340B">
                            <w:r>
                              <w:rPr>
                                <w:i/>
                              </w:rPr>
                              <w:t>c</w:t>
                            </w:r>
                          </w:p>
                        </w:txbxContent>
                      </v:textbox>
                    </v:shape>
                  </v:group>
                  <v:group id="Group 514" o:spid="_x0000_s1193" style="position:absolute;left:227711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7dJGCwwAAANwAAAAPAAAAZHJzL2Rvd25yZXYueG1sRE9Na8JAEL0X/A/LCL3V&#10;TSoNJboGESs9BKFaEG9DdkxCsrMhuybx33cPQo+P973OJtOKgXpXW1YQLyIQxIXVNZcKfs9fb58g&#10;nEfW2FomBQ9ykG1mL2tMtR35h4aTL0UIYZeigsr7LpXSFRUZdAvbEQfuZnuDPsC+lLrHMYSbVr5H&#10;USIN1hwaKuxoV1HRnO5GwWHEcbuM90Pe3HaP6/njeMljUup1Pm1XIDxN/l/8dH9rBckyrA1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t0kYLDAAAA3AAAAA8A&#10;AAAAAAAAAAAAAAAAqQIAAGRycy9kb3ducmV2LnhtbFBLBQYAAAAABAAEAPoAAACZAwAAAAA=&#10;">
                    <v:shape id="Text Box 436" o:spid="_x0000_s119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iExTxQAA&#10;ANwAAAAPAAAAZHJzL2Rvd25yZXYueG1sRI9BSwMxFITvBf9DeIIXsYkK1W43LUVRvLToKtjjY/N2&#10;s3TzsiSxXf+9KQg9DjPzDVOuRteLA4XYedZwO1UgiGtvOm41fH2+3DyCiAnZYO+ZNPxShNXyYlJi&#10;YfyRP+hQpVZkCMcCNdiUhkLKWFtyGKd+IM5e44PDlGVopQl4zHDXyzulZtJhx3nB4kBPlup99eM0&#10;hMruXq+/6/YZt41/kFHN3zdK66vLcb0AkWhM5/B/+81omN3P4XQmHw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aITFPFAAAA3AAAAA8AAAAAAAAAAAAAAAAAlwIAAGRycy9k&#10;b3ducmV2LnhtbFBLBQYAAAAABAAEAPUAAACJAwAAAAA=&#10;" fillcolor="#daeef3 [664]" strokecolor="#31849b [2408]" strokeweight="2pt">
                      <v:textbox>
                        <w:txbxContent>
                          <w:p w14:paraId="43AD1114" w14:textId="77777777" w:rsidR="007920F8" w:rsidRDefault="007920F8" w:rsidP="007A340B">
                            <w:r>
                              <w:t>-1</w:t>
                            </w:r>
                          </w:p>
                        </w:txbxContent>
                      </v:textbox>
                    </v:shape>
                    <v:shape id="Text Box 444" o:spid="_x0000_s119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kGtFvwAA&#10;ANwAAAAPAAAAZHJzL2Rvd25yZXYueG1sRE9Ni8IwEL0L/ocwgjdNFJW1GkUUwdMuuip4G5qxLTaT&#10;0kTb/ffmsODx8b6X69aW4kW1LxxrGA0VCOLUmYIzDeff/eALhA/IBkvHpOGPPKxX3c4SE+MaPtLr&#10;FDIRQ9gnqCEPoUqk9GlOFv3QVcSRu7vaYoiwzqSpsYnhtpRjpWbSYsGxIceKtjmlj9PTarh832/X&#10;ifrJdnZaNa5Vku1cat3vtZsFiEBt+Ij/3QejYTaJ8+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qQa0W/AAAA3AAAAA8AAAAAAAAAAAAAAAAAlwIAAGRycy9kb3ducmV2&#10;LnhtbFBLBQYAAAAABAAEAPUAAACDAwAAAAA=&#10;" filled="f" stroked="f">
                      <v:textbox>
                        <w:txbxContent>
                          <w:p w14:paraId="6174FB9D" w14:textId="77777777" w:rsidR="007920F8" w:rsidRDefault="007920F8" w:rsidP="007A340B">
                            <w:r>
                              <w:rPr>
                                <w:i/>
                              </w:rPr>
                              <w:t>c</w:t>
                            </w:r>
                          </w:p>
                        </w:txbxContent>
                      </v:textbox>
                    </v:shape>
                    <v:shape id="Text Box 445" o:spid="_x0000_s119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3M7exAAA&#10;ANwAAAAPAAAAZHJzL2Rvd25yZXYueG1sRI9Ba8JAFITvQv/D8gq96a4lDW3qKmIp9KQYW8HbI/tM&#10;QrNvQ3abxH/fFQSPw8x8wyxWo21ET52vHWuYzxQI4sKZmksN34fP6SsIH5ANNo5Jw4U8rJYPkwVm&#10;xg28pz4PpYgQ9hlqqEJoMyl9UZFFP3MtcfTOrrMYouxKaTocItw28lmpVFqsOS5U2NKmouI3/7Ma&#10;frbn0zFRu/LDvrSDG5Vk+ya1fnoc1+8gAo3hHr61v4yGNJnD9Uw8AnL5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dzO3sQAAADcAAAADwAAAAAAAAAAAAAAAACXAgAAZHJzL2Rv&#10;d25yZXYueG1sUEsFBgAAAAAEAAQA9QAAAIgDAAAAAA==&#10;" filled="f" stroked="f">
                      <v:textbox>
                        <w:txbxContent>
                          <w:p w14:paraId="5FE59D96" w14:textId="77777777" w:rsidR="007920F8" w:rsidRDefault="007920F8" w:rsidP="007A340B">
                            <w:r>
                              <w:rPr>
                                <w:i/>
                              </w:rPr>
                              <w:t>d</w:t>
                            </w:r>
                          </w:p>
                        </w:txbxContent>
                      </v:textbox>
                    </v:shape>
                    <v:shape id="Text Box 447" o:spid="_x0000_s119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DlCpwwAA&#10;ANwAAAAPAAAAZHJzL2Rvd25yZXYueG1sRI9Bi8IwFITvgv8hvAVvmqyo7HaNIorgSVF3BW+P5tmW&#10;bV5KE23990YQPA4z8w0znbe2FDeqfeFYw+dAgSBOnSk40/B7XPe/QPiAbLB0TBru5GE+63ammBjX&#10;8J5uh5CJCGGfoIY8hCqR0qc5WfQDVxFH7+JqiyHKOpOmxibCbSmHSk2kxYLjQo4VLXNK/w9Xq+Fv&#10;ezmfRmqXrey4alyrJNtvqXXvo138gAjUhnf41d4YDZPRE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DlCpwwAAANwAAAAPAAAAAAAAAAAAAAAAAJcCAABkcnMvZG93&#10;bnJldi54bWxQSwUGAAAAAAQABAD1AAAAhwMAAAAA&#10;" filled="f" stroked="f">
                      <v:textbox>
                        <w:txbxContent>
                          <w:p w14:paraId="06DB5E62" w14:textId="77777777" w:rsidR="007920F8" w:rsidRDefault="007920F8" w:rsidP="007A340B">
                            <w:r>
                              <w:rPr>
                                <w:i/>
                              </w:rPr>
                              <w:t>a</w:t>
                            </w:r>
                          </w:p>
                        </w:txbxContent>
                      </v:textbox>
                    </v:shape>
                    <v:shape id="Text Box 512" o:spid="_x0000_s119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QvUyxAAA&#10;ANwAAAAPAAAAZHJzL2Rvd25yZXYueG1sRI9Ba8JAFITvgv9heUJvuqu1YmM2Ii0FT5WmteDtkX0m&#10;wezbkN2a+O+7QqHHYWa+YdLtYBtxpc7XjjXMZwoEceFMzaWGr8+36RqED8gGG8ek4UYettl4lGJi&#10;XM8fdM1DKSKEfYIaqhDaREpfVGTRz1xLHL2z6yyGKLtSmg77CLeNXCi1khZrjgsVtvRSUXHJf6yG&#10;4/v59L1Uh/LVPrW9G5Rk+yy1fpgMuw2IQEP4D/+190bDavkI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kL1MsQAAADcAAAADwAAAAAAAAAAAAAAAACXAgAAZHJzL2Rv&#10;d25yZXYueG1sUEsFBgAAAAAEAAQA9QAAAIgDAAAAAA==&#10;" filled="f" stroked="f">
                      <v:textbox>
                        <w:txbxContent>
                          <w:p w14:paraId="28C095BE" w14:textId="77777777" w:rsidR="007920F8" w:rsidRDefault="007920F8" w:rsidP="007A340B">
                            <w:r>
                              <w:rPr>
                                <w:i/>
                              </w:rPr>
                              <w:t>b</w:t>
                            </w:r>
                          </w:p>
                        </w:txbxContent>
                      </v:textbox>
                    </v:shape>
                  </v:group>
                  <v:group id="Group 514" o:spid="_x0000_s1199" style="position:absolute;left:33274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I/6PrGAAAA3AAA&#10;AA8AAAAAAAAAAAAAAAAAqQIAAGRycy9kb3ducmV2LnhtbFBLBQYAAAAABAAEAPoAAACcAwAAAAA=&#10;">
                    <v:shape id="Text Box 436" o:spid="_x0000_s120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zUrxgAA&#10;ANwAAAAPAAAAZHJzL2Rvd25yZXYueG1sRI9BSwMxFITvgv8hvEIvYhNLrXbbtEiLxUtFV8EeH5vX&#10;zeLmZUliu/33jSB4HGbmG2ax6l0rjhRi41nD3UiBIK68abjW8PnxfPsIIiZkg61n0nCmCKvl9dUC&#10;C+NP/E7HMtUiQzgWqMGm1BVSxsqSwzjyHXH2Dj44TFmGWpqApwx3rRwrNZUOG84LFjtaW6q+yx+n&#10;IZR2v735quoNvh78g4xq9rZTWg8H/dMcRKI+/Yf/2i9Gw3RyD79n8hGQy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zUrxgAAANwAAAAPAAAAAAAAAAAAAAAAAJcCAABkcnMv&#10;ZG93bnJldi54bWxQSwUGAAAAAAQABAD1AAAAigMAAAAA&#10;" fillcolor="#daeef3 [664]" strokecolor="#31849b [2408]" strokeweight="2pt">
                      <v:textbox>
                        <w:txbxContent>
                          <w:p w14:paraId="7F3D6014" w14:textId="77777777" w:rsidR="007920F8" w:rsidRDefault="007920F8" w:rsidP="007A340B">
                            <w:r>
                              <w:t>-i</w:t>
                            </w:r>
                          </w:p>
                        </w:txbxContent>
                      </v:textbox>
                    </v:shape>
                    <v:shape id="Text Box 444" o:spid="_x0000_s120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NVaqxAAA&#10;ANwAAAAPAAAAZHJzL2Rvd25yZXYueG1sRI9Pi8IwFMTvC36H8ARva6JocbtGEUXw5LL+Wdjbo3m2&#10;xealNNHWb28WFjwOM/MbZr7sbCXu1PjSsYbRUIEgzpwpOddwOm7fZyB8QDZYOSYND/KwXPTe5pga&#10;1/I33Q8hFxHCPkUNRQh1KqXPCrLoh64mjt7FNRZDlE0uTYNthNtKjpVKpMWS40KBNa0Lyq6Hm9Vw&#10;3l9+fybqK9/Yad26Tkm2H1LrQb9bfYII1IVX+L+9MxqSSQJ/Z+IRkI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jVWqsQAAADcAAAADwAAAAAAAAAAAAAAAACXAgAAZHJzL2Rv&#10;d25yZXYueG1sUEsFBgAAAAAEAAQA9QAAAIgDAAAAAA==&#10;" filled="f" stroked="f">
                      <v:textbox>
                        <w:txbxContent>
                          <w:p w14:paraId="709BD919" w14:textId="77777777" w:rsidR="007920F8" w:rsidRDefault="007920F8" w:rsidP="007A340B">
                            <w:r>
                              <w:rPr>
                                <w:i/>
                              </w:rPr>
                              <w:t>b</w:t>
                            </w:r>
                          </w:p>
                        </w:txbxContent>
                      </v:textbox>
                    </v:shape>
                    <v:shape id="Text Box 445" o:spid="_x0000_s120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efMxxQAA&#10;ANwAAAAPAAAAZHJzL2Rvd25yZXYueG1sRI/NasMwEITvgbyD2EBvjdSQv7qWQ0go9JQStyn0tlgb&#10;29RaGUuNnbePCoUch5n5hkk3g23EhTpfO9bwNFUgiAtnai41fH68Pq5B+IBssHFMGq7kYZONRykm&#10;xvV8pEseShEh7BPUUIXQJlL6oiKLfupa4uidXWcxRNmV0nTYR7ht5EyppbRYc1yosKVdRcVP/ms1&#10;nA7n76+5ei/3dtH2blCS7bPU+mEybF9ABBrCPfzffjMalvMV/J2JR0B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V58zHFAAAA3AAAAA8AAAAAAAAAAAAAAAAAlwIAAGRycy9k&#10;b3ducmV2LnhtbFBLBQYAAAAABAAEAPUAAACJAwAAAAA=&#10;" filled="f" stroked="f">
                      <v:textbox>
                        <w:txbxContent>
                          <w:p w14:paraId="25E47B69" w14:textId="77777777" w:rsidR="007920F8" w:rsidRDefault="007920F8" w:rsidP="007A340B">
                            <w:r>
                              <w:rPr>
                                <w:i/>
                              </w:rPr>
                              <w:t>c</w:t>
                            </w:r>
                          </w:p>
                        </w:txbxContent>
                      </v:textbox>
                    </v:shape>
                    <v:shape id="Text Box 447" o:spid="_x0000_s120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5mdDvwAA&#10;ANwAAAAPAAAAZHJzL2Rvd25yZXYueG1sRE9Ni8IwEL0L/ocwgjdNFJW1GkUUwdMuuip4G5qxLTaT&#10;0kTb/ffmsODx8b6X69aW4kW1LxxrGA0VCOLUmYIzDeff/eALhA/IBkvHpOGPPKxX3c4SE+MaPtLr&#10;FDIRQ9gnqCEPoUqk9GlOFv3QVcSRu7vaYoiwzqSpsYnhtpRjpWbSYsGxIceKtjmlj9PTarh832/X&#10;ifrJdnZaNa5Vku1cat3vtZsFiEBt+Ij/3QejYTaJa+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TmZ0O/AAAA3AAAAA8AAAAAAAAAAAAAAAAAlwIAAGRycy9kb3ducmV2&#10;LnhtbFBLBQYAAAAABAAEAPUAAACDAwAAAAA=&#10;" filled="f" stroked="f">
                      <v:textbox>
                        <w:txbxContent>
                          <w:p w14:paraId="495F3134" w14:textId="77777777" w:rsidR="007920F8" w:rsidRDefault="007920F8" w:rsidP="007A340B">
                            <w:r>
                              <w:rPr>
                                <w:i/>
                              </w:rPr>
                              <w:t>d</w:t>
                            </w:r>
                          </w:p>
                        </w:txbxContent>
                      </v:textbox>
                    </v:shape>
                    <v:shape id="Text Box 512" o:spid="_x0000_s120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qsLYwwAA&#10;ANwAAAAPAAAAZHJzL2Rvd25yZXYueG1sRI9Bi8IwFITvC/6H8ARva6KoaDWKKIInl3VV8PZonm2x&#10;eSlNtPXfm4WFPQ4z8w2zWLW2FE+qfeFYw6CvQBCnzhScaTj97D6nIHxANlg6Jg0v8rBadj4WmBjX&#10;8Dc9jyETEcI+QQ15CFUipU9zsuj7riKO3s3VFkOUdSZNjU2E21IOlZpIiwXHhRwr2uSU3o8Pq+F8&#10;uF0vI/WVbe24alyrJNuZ1LrXbddzEIHa8B/+a++NhsloBr9n4hGQy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qsLYwwAAANwAAAAPAAAAAAAAAAAAAAAAAJcCAABkcnMvZG93&#10;bnJldi54bWxQSwUGAAAAAAQABAD1AAAAhwMAAAAA&#10;" filled="f" stroked="f">
                      <v:textbox>
                        <w:txbxContent>
                          <w:p w14:paraId="63EF6B5C" w14:textId="77777777" w:rsidR="007920F8" w:rsidRDefault="007920F8" w:rsidP="007A340B">
                            <w:r>
                              <w:rPr>
                                <w:i/>
                              </w:rPr>
                              <w:t>a</w:t>
                            </w:r>
                          </w:p>
                        </w:txbxContent>
                      </v:textbox>
                    </v:shape>
                  </v:group>
                  <v:group id="Group 514" o:spid="_x0000_s1205" style="position:absolute;left:41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mN14JMIAAADcAAAADwAA&#10;AAAAAAAAAAAAAACpAgAAZHJzL2Rvd25yZXYueG1sUEsFBgAAAAAEAAQA+gAAAJgDAAAAAA==&#10;">
                    <v:shape id="Text Box 436" o:spid="_x0000_s1206"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IaX1xQAA&#10;ANwAAAAPAAAAZHJzL2Rvd25yZXYueG1sRI9BSwMxFITvhf6H8AQvYpMKVl2bLaIoXlp0FdrjY/N2&#10;s3TzsiSxXf+9KQg9DjPzDbNcja4XBwqx86xhPlMgiGtvOm41fH+9Xt+DiAnZYO+ZNPxShFU5nSyx&#10;MP7In3SoUisyhGOBGmxKQyFlrC05jDM/EGev8cFhyjK00gQ8Zrjr5Y1SC+mw47xgcaBnS/W++nEa&#10;QmV3b1fbun3BTePvZFQPH2ul9eXF+PQIItGYzuH/9rvRsLidw+lMPgKy/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UhpfXFAAAA3AAAAA8AAAAAAAAAAAAAAAAAlwIAAGRycy9k&#10;b3ducmV2LnhtbFBLBQYAAAAABAAEAPUAAACJAwAAAAA=&#10;" fillcolor="#daeef3 [664]" strokecolor="#31849b [2408]" strokeweight="2pt">
                      <v:textbox>
                        <w:txbxContent>
                          <w:p w14:paraId="72F68F98" w14:textId="77777777" w:rsidR="007920F8" w:rsidRDefault="007920F8" w:rsidP="007A340B">
                            <w:r>
                              <w:t xml:space="preserve"> C</w:t>
                            </w:r>
                          </w:p>
                        </w:txbxContent>
                      </v:textbox>
                    </v:shape>
                    <v:shape id="Text Box 444" o:spid="_x0000_s1207"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18Z0xAAA&#10;ANwAAAAPAAAAZHJzL2Rvd25yZXYueG1sRI9Ba8JAFITvQv/D8gredLdiQpu6SlEKniqmreDtkX0m&#10;odm3IbtN4r/vCkKPw8x8w6w2o21ET52vHWt4misQxIUzNZcavj7fZ88gfEA22DgmDVfysFk/TFaY&#10;GTfwkfo8lCJC2GeooQqhzaT0RUUW/dy1xNG7uM5iiLIrpelwiHDbyIVSqbRYc1yosKVtRcVP/ms1&#10;fH9czqelOpQ7m7SDG5Vk+yK1nj6Ob68gAo3hP3xv742GNFnA7Uw8AnL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NfGdMQAAADcAAAADwAAAAAAAAAAAAAAAACXAgAAZHJzL2Rv&#10;d25yZXYueG1sUEsFBgAAAAAEAAQA9QAAAIgDAAAAAA==&#10;" filled="f" stroked="f">
                      <v:textbox>
                        <w:txbxContent>
                          <w:p w14:paraId="77EFBEFD" w14:textId="77777777" w:rsidR="007920F8" w:rsidRDefault="007920F8" w:rsidP="007A340B">
                            <w:r>
                              <w:rPr>
                                <w:i/>
                              </w:rPr>
                              <w:t>a</w:t>
                            </w:r>
                          </w:p>
                        </w:txbxContent>
                      </v:textbox>
                    </v:shape>
                    <v:shape id="Text Box 445" o:spid="_x0000_s1208"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m2PvxAAA&#10;ANwAAAAPAAAAZHJzL2Rvd25yZXYueG1sRI9Ba8JAFITvBf/D8oTe6q5WxcZsRFoKnlpMa8HbI/tM&#10;gtm3Ibs18d+7hYLHYWa+YdLNYBtxoc7XjjVMJwoEceFMzaWG76/3pxUIH5ANNo5Jw5U8bLLRQ4qJ&#10;cT3v6ZKHUkQI+wQ1VCG0iZS+qMiin7iWOHon11kMUXalNB32EW4bOVNqKS3WHBcqbOm1ouKc/1oN&#10;h4/T8WeuPss3u2h7NyjJ9kVq/TgetmsQgYZwD/+3d0bDcvEMf2fiEZDZ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5tj78QAAADcAAAADwAAAAAAAAAAAAAAAACXAgAAZHJzL2Rv&#10;d25yZXYueG1sUEsFBgAAAAAEAAQA9QAAAIgDAAAAAA==&#10;" filled="f" stroked="f">
                      <v:textbox>
                        <w:txbxContent>
                          <w:p w14:paraId="437EEB04" w14:textId="77777777" w:rsidR="007920F8" w:rsidRDefault="007920F8" w:rsidP="007A340B">
                            <w:r>
                              <w:rPr>
                                <w:i/>
                              </w:rPr>
                              <w:t>d</w:t>
                            </w:r>
                          </w:p>
                        </w:txbxContent>
                      </v:textbox>
                    </v:shape>
                    <v:shape id="Text Box 447" o:spid="_x0000_s1209"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cvubwwAA&#10;ANwAAAAPAAAAZHJzL2Rvd25yZXYueG1sRI9Pi8IwFMTvC36H8ARva+KiotUosiLsSVn/gbdH82yL&#10;zUtpou1+eyMseBxm5jfMfNnaUjyo9oVjDYO+AkGcOlNwpuF42HxOQPiAbLB0TBr+yMNy0fmYY2Jc&#10;w7/02IdMRAj7BDXkIVSJlD7NyaLvu4o4eldXWwxR1pk0NTYRbkv5pdRYWiw4LuRY0XdO6W1/txpO&#10;2+vlPFS7bG1HVeNaJdlOpda9bruagQjUhnf4v/1jNIxHQ3idiUdAL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cvubwwAAANwAAAAPAAAAAAAAAAAAAAAAAJcCAABkcnMvZG93&#10;bnJldi54bWxQSwUGAAAAAAQABAD1AAAAhwMAAAAA&#10;" filled="f" stroked="f">
                      <v:textbox>
                        <w:txbxContent>
                          <w:p w14:paraId="770AE313" w14:textId="77777777" w:rsidR="007920F8" w:rsidRDefault="007920F8" w:rsidP="007A340B">
                            <w:r>
                              <w:rPr>
                                <w:i/>
                              </w:rPr>
                              <w:t>c</w:t>
                            </w:r>
                          </w:p>
                        </w:txbxContent>
                      </v:textbox>
                    </v:shape>
                    <v:shape id="Text Box 512" o:spid="_x0000_s1210"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Pl4AxAAA&#10;ANwAAAAPAAAAZHJzL2Rvd25yZXYueG1sRI9Ba8JAFITvBf/D8oTemt2WRmp0E8RS6EnRtoK3R/aZ&#10;hGbfhuzWpP/eFQSPw8x8wyyL0bbiTL1vHGt4ThQI4tKZhisN318fT28gfEA22DomDf/kocgnD0vM&#10;jBt4R+d9qESEsM9QQx1Cl0npy5os+sR1xNE7ud5iiLKvpOlxiHDbyhelZtJiw3Ghxo7WNZW/+z+r&#10;4WdzOh5e1bZ6t2k3uFFJtnOp9eN0XC1ABBrDPXxrfxoNszSF65l4BGR+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z5eAMQAAADcAAAADwAAAAAAAAAAAAAAAACXAgAAZHJzL2Rv&#10;d25yZXYueG1sUEsFBgAAAAAEAAQA9QAAAIgDAAAAAA==&#10;" filled="f" stroked="f">
                      <v:textbox>
                        <w:txbxContent>
                          <w:p w14:paraId="77B63BF2" w14:textId="77777777" w:rsidR="007920F8" w:rsidRDefault="007920F8" w:rsidP="007A340B">
                            <w:r>
                              <w:rPr>
                                <w:i/>
                              </w:rPr>
                              <w:t>b</w:t>
                            </w:r>
                          </w:p>
                        </w:txbxContent>
                      </v:textbox>
                    </v:shape>
                  </v:group>
                  <v:group id="Group 514" o:spid="_x0000_s1211" style="position:absolute;left:12611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4eEXLxAAAANwAAAAP&#10;AAAAAAAAAAAAAAAAAKkCAABkcnMvZG93bnJldi54bWxQSwUGAAAAAAQABAD6AAAAmgMAAAAA&#10;">
                    <v:shape id="Text Box 436" o:spid="_x0000_s121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JgaxQAA&#10;ANwAAAAPAAAAZHJzL2Rvd25yZXYueG1sRI9BawIxFITvBf9DeIVeiiYWqnVrFGlp6aXSroIeH5vn&#10;ZnHzsiSpbv+9EQo9DjPzDTNf9q4VJwqx8axhPFIgiCtvGq41bDdvwycQMSEbbD2Thl+KsFwMbuZY&#10;GH/mbzqVqRYZwrFADTalrpAyVpYcxpHviLN38MFhyjLU0gQ8Z7hr5YNSE+mw4bxgsaMXS9Wx/HEa&#10;Qmn37/e7qn7F9cFPZVSzr0+l9d1tv3oGkahP/+G/9ofRMHmcwvVMPgJyc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EmBrFAAAA3AAAAA8AAAAAAAAAAAAAAAAAlwIAAGRycy9k&#10;b3ducmV2LnhtbFBLBQYAAAAABAAEAPUAAACJAwAAAAA=&#10;" fillcolor="#daeef3 [664]" strokecolor="#31849b [2408]" strokeweight="2pt">
                      <v:textbox>
                        <w:txbxContent>
                          <w:p w14:paraId="2526B06C" w14:textId="77777777" w:rsidR="007920F8" w:rsidRDefault="007920F8" w:rsidP="007A340B">
                            <w:r>
                              <w:t>iC</w:t>
                            </w:r>
                          </w:p>
                        </w:txbxContent>
                      </v:textbox>
                    </v:shape>
                    <v:shape id="Text Box 444" o:spid="_x0000_s121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P/GewAAA&#10;ANwAAAAPAAAAZHJzL2Rvd25yZXYueG1sRE/LisIwFN0P+A/hCrMbE2UUrUYRRZiVMvUB7i7NtS02&#10;N6WJtvP3ZiHM8nDei1VnK/GkxpeONQwHCgRx5kzJuYbTcfc1BeEDssHKMWn4Iw+rZe9jgYlxLf/S&#10;Mw25iCHsE9RQhFAnUvqsIIt+4GriyN1cYzFE2OTSNNjGcFvJkVITabHk2FBgTZuCsnv6sBrO+9v1&#10;8q0O+daO69Z1SrKdSa0/+916DiJQF/7Fb/eP0TAZx7XxTDwCcvk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BP/GewAAAANwAAAAPAAAAAAAAAAAAAAAAAJcCAABkcnMvZG93bnJl&#10;di54bWxQSwUGAAAAAAQABAD1AAAAhAMAAAAA&#10;" filled="f" stroked="f">
                      <v:textbox>
                        <w:txbxContent>
                          <w:p w14:paraId="584ADC4D" w14:textId="77777777" w:rsidR="007920F8" w:rsidRDefault="007920F8" w:rsidP="007A340B">
                            <w:r>
                              <w:rPr>
                                <w:i/>
                              </w:rPr>
                              <w:t>b</w:t>
                            </w:r>
                          </w:p>
                        </w:txbxContent>
                      </v:textbox>
                    </v:shape>
                    <v:shape id="Text Box 445" o:spid="_x0000_s121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1QFxAAA&#10;ANwAAAAPAAAAZHJzL2Rvd25yZXYueG1sRI9Ba8JAFITvQv/D8gq96W5LDTW6CWIp9KQY24K3R/aZ&#10;hGbfhuzWpP/eFQSPw8x8w6zy0bbiTL1vHGt4nikQxKUzDVcavg4f0zcQPiAbbB2Thn/ykGcPkxWm&#10;xg28p3MRKhEh7FPUUIfQpVL6siaLfuY64uidXG8xRNlX0vQ4RLht5YtSibTYcFyosaNNTeVv8Wc1&#10;fG9Px59Xtave7bwb3Kgk24XU+ulxXC9BBBrDPXxrfxoNyXwB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NUBcQAAADcAAAADwAAAAAAAAAAAAAAAACXAgAAZHJzL2Rv&#10;d25yZXYueG1sUEsFBgAAAAAEAAQA9QAAAIgDAAAAAA==&#10;" filled="f" stroked="f">
                      <v:textbox>
                        <w:txbxContent>
                          <w:p w14:paraId="4AF2513C" w14:textId="77777777" w:rsidR="007920F8" w:rsidRDefault="007920F8" w:rsidP="007A340B">
                            <w:r>
                              <w:rPr>
                                <w:i/>
                              </w:rPr>
                              <w:t>a=a</w:t>
                            </w:r>
                          </w:p>
                        </w:txbxContent>
                      </v:textbox>
                    </v:shape>
                    <v:shape id="Text Box 447" o:spid="_x0000_s121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JTclwAAA&#10;ANwAAAAPAAAAZHJzL2Rvd25yZXYueG1sRE9Ni8IwEL0L/ocwgjdNlLXsdo0iyoInRd0VvA3N2JZt&#10;JqWJtv57cxA8Pt73fNnZStyp8aVjDZOxAkGcOVNyruH39DP6BOEDssHKMWl4kIflot+bY2pcywe6&#10;H0MuYgj7FDUUIdSplD4ryKIfu5o4clfXWAwRNrk0DbYx3FZyqlQiLZYcGwqsaV1Q9n+8WQ1/u+vl&#10;/KH2+cbO6tZ1SrL9kloPB93qG0SgLrzFL/fWaEiSOD+eiUdAL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xJTclwAAAANwAAAAPAAAAAAAAAAAAAAAAAJcCAABkcnMvZG93bnJl&#10;di54bWxQSwUGAAAAAAQABAD1AAAAhAMAAAAA&#10;" filled="f" stroked="f">
                      <v:textbox>
                        <w:txbxContent>
                          <w:p w14:paraId="4D234DC7" w14:textId="77777777" w:rsidR="007920F8" w:rsidRDefault="007920F8" w:rsidP="007A340B">
                            <w:r>
                              <w:rPr>
                                <w:i/>
                              </w:rPr>
                              <w:t>d</w:t>
                            </w:r>
                          </w:p>
                        </w:txbxContent>
                      </v:textbox>
                    </v:shape>
                    <v:shape id="Text Box 512" o:spid="_x0000_s121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aZK+xAAA&#10;ANwAAAAPAAAAZHJzL2Rvd25yZXYueG1sRI9Pa8JAFMTvgt9heUJvuhuxwaauIorQU0v9U+jtkX0m&#10;wezbkF2T9Nt3CwWPw8z8hlltBluLjlpfOdaQzBQI4tyZigsN59NhugThA7LB2jFp+CEPm/V4tMLM&#10;uJ4/qTuGQkQI+ww1lCE0mZQ+L8min7mGOHpX11oMUbaFNC32EW5rOVcqlRYrjgslNrQrKb8d71bD&#10;5f36/bVQH8XePje9G5Rk+yK1fpoM21cQgYbwCP+334yGNE3g70w8AnL9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mmSvsQAAADcAAAADwAAAAAAAAAAAAAAAACXAgAAZHJzL2Rv&#10;d25yZXYueG1sUEsFBgAAAAAEAAQA9QAAAIgDAAAAAA==&#10;" filled="f" stroked="f">
                      <v:textbox>
                        <w:txbxContent>
                          <w:p w14:paraId="5E6BA31B" w14:textId="77777777" w:rsidR="007920F8" w:rsidRDefault="007920F8" w:rsidP="007A340B">
                            <w:r>
                              <w:rPr>
                                <w:i/>
                              </w:rPr>
                              <w:t>c</w:t>
                            </w:r>
                          </w:p>
                        </w:txbxContent>
                      </v:textbox>
                    </v:shape>
                  </v:group>
                  <v:group id="Group 514" o:spid="_x0000_s1217" style="position:absolute;left:2373630;top:1057275;width:998855;height:1029970" coordorigin="-132080" coordsize="99885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L4l1xAAAANwAAAAPAAAAZHJzL2Rvd25yZXYueG1sRI9Bi8IwFITvC/6H8IS9&#10;rWldLFKNIqKyBxFWBfH2aJ5tsXkpTWzrv98Iwh6HmfmGmS97U4mWGldaVhCPIhDEmdUl5wrOp+3X&#10;FITzyBory6TgSQ6Wi8HHHFNtO/6l9uhzESDsUlRQeF+nUrqsIINuZGvi4N1sY9AH2eRSN9gFuKnk&#10;OIoSabDksFBgTeuCsvvxYRTsOuxW3/Gm3d9v6+f1NDlc9jEp9TnsVzMQnnr/H363f7SCJBnD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JL4l1xAAAANwAAAAP&#10;AAAAAAAAAAAAAAAAAKkCAABkcnMvZG93bnJldi54bWxQSwUGAAAAAAQABAD6AAAAmgMAAAAA&#10;">
                    <v:shape id="Text Box 436" o:spid="_x0000_s1218" type="#_x0000_t202" style="position:absolute;left:17843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01SkxQAA&#10;ANwAAAAPAAAAZHJzL2Rvd25yZXYueG1sRI9BSwMxFITvgv8hPMFLcRMVtrptWkRRvLS0q2CPj83r&#10;ZnHzsiSxXf+9KRQ8DjPzDTNfjq4XBwqx86zhtlAgiBtvOm41fH683jyAiAnZYO+ZNPxShOXi8mKO&#10;lfFH3tKhTq3IEI4VarApDZWUsbHkMBZ+IM7e3geHKcvQShPwmOGul3dKldJhx3nB4kDPlprv+sdp&#10;CLXdvU2+mvYF13s/lVE9blZK6+ur8WkGItGY/sPn9rvRUJb3cDqTj4Bc/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TTVKTFAAAA3AAAAA8AAAAAAAAAAAAAAAAAlwIAAGRycy9k&#10;b3ducmV2LnhtbFBLBQYAAAAABAAEAPUAAACJAwAAAAA=&#10;" fillcolor="#daeef3 [664]" strokecolor="#31849b [2408]" strokeweight="2pt">
                      <v:textbox>
                        <w:txbxContent>
                          <w:p w14:paraId="625D3E83" w14:textId="77777777" w:rsidR="007920F8" w:rsidRDefault="007920F8" w:rsidP="007A340B">
                            <w:r>
                              <w:t>-C</w:t>
                            </w:r>
                          </w:p>
                        </w:txbxContent>
                      </v:textbox>
                    </v:shape>
                    <v:shape id="Text Box 444" o:spid="_x0000_s1219" type="#_x0000_t202" style="position:absolute;left:58610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HjEmxAAA&#10;ANwAAAAPAAAAZHJzL2Rvd25yZXYueG1sRI9Pi8IwFMTvC36H8ARva6JocbtGEUXw5LL+Wdjbo3m2&#10;xealNNHWb28WFjwOM/MbZr7sbCXu1PjSsYbRUIEgzpwpOddwOm7fZyB8QDZYOSYND/KwXPTe5pga&#10;1/I33Q8hFxHCPkUNRQh1KqXPCrLoh64mjt7FNRZDlE0uTYNthNtKjpVKpMWS40KBNa0Lyq6Hm9Vw&#10;3l9+fybqK9/Yad26Tkm2H1LrQb9bfYII1IVX+L+9MxqSZAJ/Z+IRkI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4xJsQAAADcAAAADwAAAAAAAAAAAAAAAACXAgAAZHJzL2Rv&#10;d25yZXYueG1sUEsFBgAAAAAEAAQA9QAAAIgDAAAAAA==&#10;" filled="f" stroked="f">
                      <v:textbox>
                        <w:txbxContent>
                          <w:p w14:paraId="2E342386" w14:textId="77777777" w:rsidR="007920F8" w:rsidRDefault="007920F8" w:rsidP="007A340B">
                            <w:r>
                              <w:rPr>
                                <w:i/>
                              </w:rPr>
                              <w:t>c</w:t>
                            </w:r>
                          </w:p>
                        </w:txbxContent>
                      </v:textbox>
                    </v:shape>
                    <v:shape id="Text Box 445" o:spid="_x0000_s1220" type="#_x0000_t202" style="position:absolute;left:21907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UpS9wwAA&#10;ANwAAAAPAAAAZHJzL2Rvd25yZXYueG1sRI9Pi8IwFMTvgt8hPMGbTVa07HaNIsqCJ0X3D+zt0Tzb&#10;ss1LabK2fnsjCB6HmfkNs1j1thYXan3lWMNLokAQ585UXGj4+vyYvILwAdlg7Zg0XMnDajkcLDAz&#10;ruMjXU6hEBHCPkMNZQhNJqXPS7LoE9cQR+/sWoshyraQpsUuwm0tp0ql0mLFcaHEhjYl5X+nf6vh&#10;e3/+/ZmpQ7G186ZzvZJs36TW41G/fgcRqA/P8KO9MxrSdA73M/EIyO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UpS9wwAAANwAAAAPAAAAAAAAAAAAAAAAAJcCAABkcnMvZG93&#10;bnJldi54bWxQSwUGAAAAAAQABAD1AAAAhwMAAAAA&#10;" filled="f" stroked="f">
                      <v:textbox>
                        <w:txbxContent>
                          <w:p w14:paraId="21438FCB" w14:textId="77777777" w:rsidR="007920F8" w:rsidRDefault="007920F8" w:rsidP="007A340B">
                            <w:r>
                              <w:rPr>
                                <w:i/>
                              </w:rPr>
                              <w:t>b</w:t>
                            </w:r>
                          </w:p>
                        </w:txbxContent>
                      </v:textbox>
                    </v:shape>
                    <v:shape id="Text Box 447" o:spid="_x0000_s1221" type="#_x0000_t202" style="position:absolute;left:-132080;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gArKxAAA&#10;ANwAAAAPAAAAZHJzL2Rvd25yZXYueG1sRI/NasMwEITvhbyD2EBvtZSSmsSJEkJLoKeWOj+Q22Jt&#10;bBNrZSzVdt++KhRyHGbmG2a9HW0jeup87VjDLFEgiAtnai41HA/7pwUIH5ANNo5Jww952G4mD2vM&#10;jBv4i/o8lCJC2GeooQqhzaT0RUUWfeJa4uhdXWcxRNmV0nQ4RLht5LNSqbRYc1yosKXXiopb/m01&#10;nD6ul/NcfZZv9qUd3Kgk26XU+nE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YAKysQAAADcAAAADwAAAAAAAAAAAAAAAACXAgAAZHJzL2Rv&#10;d25yZXYueG1sUEsFBgAAAAAEAAQA9QAAAIgDAAAAAA==&#10;" filled="f" stroked="f">
                      <v:textbox>
                        <w:txbxContent>
                          <w:p w14:paraId="37F0167E" w14:textId="77777777" w:rsidR="007920F8" w:rsidRDefault="007920F8" w:rsidP="007A340B">
                            <w:r>
                              <w:rPr>
                                <w:i/>
                              </w:rPr>
                              <w:t>a</w:t>
                            </w:r>
                          </w:p>
                        </w:txbxContent>
                      </v:textbox>
                    </v:shape>
                    <v:shape id="Text Box 512" o:spid="_x0000_s1222" type="#_x0000_t202" style="position:absolute;left:21780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9RxAAA&#10;ANwAAAAPAAAAZHJzL2Rvd25yZXYueG1sRI9Ba8JAFITvhf6H5RW81d0WjTV1E0pF8GRRq+DtkX0m&#10;odm3Ibua+O/dQqHHYWa+YRb5YBtxpc7XjjW8jBUI4sKZmksN3/vV8xsIH5ANNo5Jw4085NnjwwJT&#10;43re0nUXShEh7FPUUIXQplL6oiKLfuxa4uidXWcxRNmV0nTYR7ht5KtSibRYc1yosKXPioqf3cVq&#10;OGzOp+NEfZVLO217NyjJdi61Hj0NH+8gAg3hP/zXXhsNSTKD3zPxCMjs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syvUcQAAADcAAAADwAAAAAAAAAAAAAAAACXAgAAZHJzL2Rv&#10;d25yZXYueG1sUEsFBgAAAAAEAAQA9QAAAIgDAAAAAA==&#10;" filled="f" stroked="f">
                      <v:textbox>
                        <w:txbxContent>
                          <w:p w14:paraId="109BBF03" w14:textId="77777777" w:rsidR="007920F8" w:rsidRDefault="007920F8" w:rsidP="007A340B">
                            <w:r>
                              <w:rPr>
                                <w:i/>
                              </w:rPr>
                              <w:t>d</w:t>
                            </w:r>
                          </w:p>
                        </w:txbxContent>
                      </v:textbox>
                    </v:shape>
                  </v:group>
                  <v:group id="Group 514" o:spid="_x0000_s1223" style="position:absolute;left:3470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x76fwgAAANwAAAAPAAAAZHJzL2Rvd25yZXYueG1sRE9Ni8IwEL0L/ocwgjdN&#10;u4tFqlFEdhcPIlgXFm9DM7bFZlKabFv/vTkIHh/ve70dTC06al1lWUE8j0AQ51ZXXCj4vXzPliCc&#10;R9ZYWyYFD3Kw3YxHa0y17flMXeYLEULYpaig9L5JpXR5SQbd3DbEgbvZ1qAPsC2kbrEP4aaWH1GU&#10;SIMVh4YSG9qXlN+zf6Pgp8d+9xl/dcf7bf+4Xhanv2NMSk0nw24FwtPg3+KX+6AVJElYG86EI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Me+n8IAAADcAAAADwAA&#10;AAAAAAAAAAAAAACpAgAAZHJzL2Rvd25yZXYueG1sUEsFBgAAAAAEAAQA+gAAAJgDAAAAAA==&#10;">
                    <v:shape id="Text Box 436" o:spid="_x0000_s122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O2NOxQAA&#10;ANwAAAAPAAAAZHJzL2Rvd25yZXYueG1sRI9BSwMxFITvgv8hPMGL2EQP23bdtJSK4qVFt4IeH5u3&#10;m8XNy5LEdv33piB4HGbmG6ZaT24QRwqx96zhbqZAEDfe9NxpeD883S5AxIRscPBMGn4ownp1eVFh&#10;afyJ3+hYp05kCMcSNdiUxlLK2FhyGGd+JM5e64PDlGXopAl4ynA3yHulCumw57xgcaStpear/nYa&#10;Qm0/n28+mu4R962fy6iWrzul9fXVtHkAkWhK/+G/9ovRUBRLOJ/JR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U7Y07FAAAA3AAAAA8AAAAAAAAAAAAAAAAAlwIAAGRycy9k&#10;b3ducmV2LnhtbFBLBQYAAAAABAAEAPUAAACJAwAAAAA=&#10;" fillcolor="#daeef3 [664]" strokecolor="#31849b [2408]" strokeweight="2pt">
                      <v:textbox>
                        <w:txbxContent>
                          <w:p w14:paraId="41FB8465" w14:textId="77777777" w:rsidR="007920F8" w:rsidRDefault="007920F8" w:rsidP="007A340B">
                            <w:pPr>
                              <w:rPr>
                                <w:sz w:val="20"/>
                                <w:szCs w:val="20"/>
                              </w:rPr>
                            </w:pPr>
                            <w:r w:rsidRPr="00B64393">
                              <w:rPr>
                                <w:sz w:val="20"/>
                                <w:szCs w:val="20"/>
                              </w:rPr>
                              <w:t>-iC</w:t>
                            </w:r>
                          </w:p>
                          <w:p w14:paraId="6912FA45" w14:textId="77777777" w:rsidR="007920F8" w:rsidRPr="00B64393" w:rsidRDefault="007920F8" w:rsidP="007A340B">
                            <w:pPr>
                              <w:rPr>
                                <w:sz w:val="20"/>
                                <w:szCs w:val="20"/>
                              </w:rPr>
                            </w:pPr>
                            <w:r>
                              <w:rPr>
                                <w:sz w:val="20"/>
                                <w:szCs w:val="20"/>
                              </w:rPr>
                              <w:t>Ci</w:t>
                            </w:r>
                          </w:p>
                        </w:txbxContent>
                      </v:textbox>
                    </v:shape>
                    <v:shape id="Text Box 444" o:spid="_x0000_s122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KH4wAAA&#10;ANwAAAAPAAAAZHJzL2Rvd25yZXYueG1sRE/LisIwFN0L8w/hDsxOE4fx1THKoAiuFJ8wu0tzbYvN&#10;TWmirX9vFoLLw3lP560txZ1qXzjW0O8pEMSpMwVnGo6HVXcMwgdkg6Vj0vAgD/PZR2eKiXEN7+i+&#10;D5mIIewT1JCHUCVS+jQni77nKuLIXVxtMURYZ9LU2MRwW8pvpYbSYsGxIceKFjml1/3NajhtLv/n&#10;H7XNlnZQNa5Vku1Eav312f79ggjUhrf45V4bDcNRnB/PxCMgZ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0/KH4wAAAANwAAAAPAAAAAAAAAAAAAAAAAJcCAABkcnMvZG93bnJl&#10;di54bWxQSwUGAAAAAAQABAD1AAAAhAMAAAAA&#10;" filled="f" stroked="f">
                      <v:textbox>
                        <w:txbxContent>
                          <w:p w14:paraId="18181245" w14:textId="77777777" w:rsidR="007920F8" w:rsidRDefault="007920F8" w:rsidP="007A340B">
                            <w:r>
                              <w:rPr>
                                <w:i/>
                              </w:rPr>
                              <w:t>d</w:t>
                            </w:r>
                          </w:p>
                        </w:txbxContent>
                      </v:textbox>
                    </v:shape>
                    <v:shape id="Text Box 445" o:spid="_x0000_s122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sARjxAAA&#10;ANwAAAAPAAAAZHJzL2Rvd25yZXYueG1sRI9Ba8JAFITvgv9heYK3uqtUa2M2IpZCT5baWvD2yD6T&#10;YPZtyK4m/nu3UPA4zMw3TLrubS2u1PrKsYbpRIEgzp2puNDw8/3+tAThA7LB2jFpuJGHdTYcpJgY&#10;1/EXXfehEBHCPkENZQhNIqXPS7LoJ64hjt7JtRZDlG0hTYtdhNtazpRaSIsVx4USG9qWlJ/3F6vh&#10;sDsdf5/VZ/Fm503neiXZvkqtx6N+swIRqA+P8H/7w2hYvEzh70w8AjK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7AEY8QAAADcAAAADwAAAAAAAAAAAAAAAACXAgAAZHJzL2Rv&#10;d25yZXYueG1sUEsFBgAAAAAEAAQA9QAAAIgDAAAAAA==&#10;" filled="f" stroked="f">
                      <v:textbox>
                        <w:txbxContent>
                          <w:p w14:paraId="6E819570" w14:textId="77777777" w:rsidR="007920F8" w:rsidRDefault="007920F8" w:rsidP="007A340B">
                            <w:r>
                              <w:rPr>
                                <w:i/>
                              </w:rPr>
                              <w:t>c</w:t>
                            </w:r>
                          </w:p>
                        </w:txbxContent>
                      </v:textbox>
                    </v:shape>
                    <v:shape id="Text Box 447" o:spid="_x0000_s122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YpoUwwAA&#10;ANwAAAAPAAAAZHJzL2Rvd25yZXYueG1sRI9BawIxFITvgv8hPMGbJkq1djWKWAo9KbW14O2xee4u&#10;bl6WTXTXf28EweMwM98wi1VrS3Gl2heONYyGCgRx6kzBmYa/36/BDIQPyAZLx6ThRh5Wy25ngYlx&#10;Df/QdR8yESHsE9SQh1AlUvo0J4t+6Cri6J1cbTFEWWfS1NhEuC3lWKmptFhwXMixok1O6Xl/sRoO&#10;29Px/03tsk87qRrXKsn2Q2rd77XrOYhAbXiFn+1vo2H6Pob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YpoUwwAAANwAAAAPAAAAAAAAAAAAAAAAAJcCAABkcnMvZG93&#10;bnJldi54bWxQSwUGAAAAAAQABAD1AAAAhwMAAAAA&#10;" filled="f" stroked="f">
                      <v:textbox>
                        <w:txbxContent>
                          <w:p w14:paraId="7C4EE89D" w14:textId="77777777" w:rsidR="007920F8" w:rsidRDefault="007920F8" w:rsidP="007A340B">
                            <w:r>
                              <w:rPr>
                                <w:i/>
                              </w:rPr>
                              <w:t>b</w:t>
                            </w:r>
                          </w:p>
                        </w:txbxContent>
                      </v:textbox>
                    </v:shape>
                    <v:shape id="Text Box 512" o:spid="_x0000_s122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Lj+PxAAA&#10;ANwAAAAPAAAAZHJzL2Rvd25yZXYueG1sRI9Ja8MwFITvhfwH8Qq5NVKXLHWthNJSyCklK+T2sJ4X&#10;Yj0ZS4ndfx8FAj0OM/MNky56W4sLtb5yrOF5pEAQZ85UXGjYbX+eZiB8QDZYOyYNf+RhMR88pJgY&#10;1/GaLptQiAhhn6CGMoQmkdJnJVn0I9cQRy93rcUQZVtI02IX4baWL0pNpMWK40KJDX2VlJ02Z6th&#10;v8qPhzf1W3zbcdO5Xkm271Lr4WP/+QEiUB/+w/f20miYTF/hdiYeATm/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hC4/j8QAAADcAAAADwAAAAAAAAAAAAAAAACXAgAAZHJzL2Rv&#10;d25yZXYueG1sUEsFBgAAAAAEAAQA9QAAAIgDAAAAAA==&#10;" filled="f" stroked="f">
                      <v:textbox>
                        <w:txbxContent>
                          <w:p w14:paraId="7A3EC3D8" w14:textId="77777777" w:rsidR="007920F8" w:rsidRDefault="007920F8" w:rsidP="007A340B">
                            <w:r>
                              <w:rPr>
                                <w:i/>
                              </w:rPr>
                              <w:t>a</w:t>
                            </w:r>
                          </w:p>
                        </w:txbxContent>
                      </v:textbox>
                    </v:shape>
                  </v:group>
                </v:group>
                <v:shape id="Straight Arrow Connector 571" o:spid="_x0000_s1229" type="#_x0000_t32" style="position:absolute;left:231775;top:502285;width:539750;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1X6xsYAAADcAAAADwAAAGRycy9kb3ducmV2LnhtbESPQWvCQBSE7wX/w/IEb3WjoJXoKiLW&#10;lgoRoxdvj+wzCWbfptmtSf99VxB6HGbmG2ax6kwl7tS40rKC0TACQZxZXXKu4Hx6f52BcB5ZY2WZ&#10;FPySg9Wy97LAWNuWj3RPfS4ChF2MCgrv61hKlxVk0A1tTRy8q20M+iCbXOoG2wA3lRxH0VQaLDks&#10;FFjTpqDslv4YBR/nZHq9Je12f7h85d+7ZOzSaqfUoN+t5yA8df4//Gx/agWTtxE8zoQjIJ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NV+sbGAAAA3AAAAA8AAAAAAAAA&#10;AAAAAAAAoQIAAGRycy9kb3ducmV2LnhtbFBLBQYAAAAABAAEAPkAAACUAwAAAAA=&#10;" strokecolor="#c0504d [3205]" strokeweight="2pt">
                  <v:stroke startarrow="open" startarrowlength="short" endarrow="open"/>
                  <v:shadow on="t" opacity="24903f" mv:blur="40000f" origin=",.5" offset="0,20000emu"/>
                </v:shape>
                <v:shape id="Straight Arrow Connector 727" o:spid="_x0000_s1230" type="#_x0000_t32" style="position:absolute;left:2498725;top:514985;width:539750;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YeG1cYAAADcAAAADwAAAGRycy9kb3ducmV2LnhtbESPQWvCQBSE7wX/w/IEb3VjDlqiq4hY&#10;LRUiRi/eHtlnEsy+TbNbk/57t1DocZiZb5jFqje1eFDrKssKJuMIBHFudcWFgsv5/fUNhPPIGmvL&#10;pOCHHKyWg5cFJtp2fKJH5gsRIOwSVFB63yRSurwkg25sG+Lg3Wxr0AfZFlK32AW4qWUcRVNpsOKw&#10;UGJDm5Lye/ZtFOwv6fR2T7vt4Xj9LL52aeyyeqfUaNiv5yA89f4//Nf+0Apm8Qx+z4QjIJd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2HhtXGAAAA3AAAAA8AAAAAAAAA&#10;AAAAAAAAoQIAAGRycy9kb3ducmV2LnhtbFBLBQYAAAAABAAEAPkAAACUAwAAAAA=&#10;" strokecolor="#c0504d [3205]" strokeweight="2pt">
                  <v:stroke startarrow="open" startarrowlength="short" endarrow="open"/>
                  <v:shadow on="t" opacity="24903f" mv:blur="40000f" origin=",.5" offset="0,20000emu"/>
                </v:shape>
                <v:shape id="Straight Arrow Connector 728" o:spid="_x0000_s1231" type="#_x0000_t32" style="position:absolute;left:269875;top:1562735;width:539750;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BgSp8QAAADcAAAADwAAAGRycy9kb3ducmV2LnhtbERPy2rCQBTdC/2H4Ra6M5NmYSV1IqVU&#10;Ky1Emrrp7pK5eWDmTsyMJv69syi4PJz3aj2ZTlxocK1lBc9RDIK4tLrlWsHhdzNfgnAeWWNnmRRc&#10;ycE6e5itMNV25B+6FL4WIYRdigoa7/tUSlc2ZNBFticOXGUHgz7AoZZ6wDGEm04mcbyQBlsODQ32&#10;9N5QeSzORsHnIV9Ux3z8+N7/fdWnbZ64otsq9fQ4vb2C8DT5u/jfvdMKXpKwNpwJR0Bm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sGBKnxAAAANwAAAAPAAAAAAAAAAAA&#10;AAAAAKECAABkcnMvZG93bnJldi54bWxQSwUGAAAAAAQABAD5AAAAkgMAAAAA&#10;" strokecolor="#c0504d [3205]" strokeweight="2pt">
                  <v:stroke startarrow="open" startarrowlength="short" endarrow="open"/>
                  <v:shadow on="t" opacity="24903f" mv:blur="40000f" origin=",.5" offset="0,20000emu"/>
                </v:shape>
                <v:shape id="Straight Arrow Connector 729" o:spid="_x0000_s1232" type="#_x0000_t32" style="position:absolute;left:2624455;top:1562735;width:539750;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1S3PMYAAADcAAAADwAAAGRycy9kb3ducmV2LnhtbESPQWvCQBSE7wX/w/IEb3VjDtpGV5FS&#10;bbGQ0tSLt0f2mQSzb2N2NfHfuwWhx2FmvmEWq97U4kqtqywrmIwjEMS51RUXCva/m+cXEM4ja6wt&#10;k4IbOVgtB08LTLTt+IeumS9EgLBLUEHpfZNI6fKSDLqxbYiDd7StQR9kW0jdYhfgppZxFE2lwYrD&#10;QokNvZWUn7KLUfCxT6fHU9q9f30fdsV5m8Yuq7dKjYb9eg7CU+//w4/2p1Ywi1/h70w4AnJ5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NUtzzGAAAA3AAAAA8AAAAAAAAA&#10;AAAAAAAAoQIAAGRycy9kb3ducmV2LnhtbFBLBQYAAAAABAAEAPkAAACUAwAAAAA=&#10;" strokecolor="#c0504d [3205]" strokeweight="2pt">
                  <v:stroke startarrow="open" startarrowlength="short" endarrow="open"/>
                  <v:shadow on="t" opacity="24903f" mv:blur="40000f" origin=",.5" offset="0,20000emu"/>
                </v:shape>
                <w10:anchorlock/>
              </v:group>
            </w:pict>
          </mc:Fallback>
        </mc:AlternateContent>
      </w:r>
    </w:p>
    <w:p w14:paraId="2ED2B002" w14:textId="51188F56" w:rsidR="00FD078E" w:rsidRDefault="008E1BBA" w:rsidP="0020361E">
      <w:r>
        <w:tab/>
        <w:t>{1, -1, C, -C} is a reduced symmetry group</w:t>
      </w:r>
    </w:p>
    <w:p w14:paraId="63B70A20" w14:textId="0D281412" w:rsidR="00FD078E" w:rsidRDefault="00FD078E" w:rsidP="0020361E"/>
    <w:p w14:paraId="0C80B1C0" w14:textId="46309398" w:rsidR="00111334" w:rsidRPr="00111334" w:rsidRDefault="00111334" w:rsidP="00111334">
      <w:pPr>
        <w:pStyle w:val="Heading1"/>
      </w:pPr>
      <w:bookmarkStart w:id="29" w:name="OLE_LINK268"/>
      <w:bookmarkStart w:id="30" w:name="OLE_LINK269"/>
      <w:bookmarkStart w:id="31" w:name="OLE_LINK58"/>
      <w:bookmarkStart w:id="32" w:name="OLE_LINK59"/>
      <w:r>
        <w:t>Symmetries of a Sphere</w:t>
      </w:r>
    </w:p>
    <w:p w14:paraId="402FCA7F" w14:textId="77777777" w:rsidR="00111334" w:rsidRDefault="00111334" w:rsidP="0020361E">
      <w:pPr>
        <w:rPr>
          <w:color w:val="008000"/>
        </w:rPr>
      </w:pPr>
    </w:p>
    <w:p w14:paraId="1F1371AB" w14:textId="3C64F31A" w:rsidR="008A191A" w:rsidRDefault="008A191A" w:rsidP="0020361E">
      <w:pPr>
        <w:rPr>
          <w:color w:val="008000"/>
        </w:rPr>
      </w:pPr>
      <w:r>
        <w:rPr>
          <w:color w:val="008000"/>
        </w:rPr>
        <w:t>D</w:t>
      </w:r>
      <w:bookmarkEnd w:id="29"/>
      <w:bookmarkEnd w:id="30"/>
      <w:r>
        <w:rPr>
          <w:color w:val="008000"/>
        </w:rPr>
        <w:t>efinitions:</w:t>
      </w:r>
    </w:p>
    <w:p w14:paraId="07CF0EC1" w14:textId="4855FB14" w:rsidR="00111334" w:rsidRDefault="00111334" w:rsidP="0020361E">
      <w:pPr>
        <w:rPr>
          <w:b/>
        </w:rPr>
      </w:pPr>
      <w:r>
        <w:t xml:space="preserve">A group G whose underlying set is continuous is called a </w:t>
      </w:r>
      <w:r>
        <w:rPr>
          <w:b/>
        </w:rPr>
        <w:t>Lie Group.</w:t>
      </w:r>
    </w:p>
    <w:p w14:paraId="258E01AA" w14:textId="1E56359A" w:rsidR="00111334" w:rsidRDefault="00111334" w:rsidP="0020361E">
      <w:r>
        <w:rPr>
          <w:b/>
        </w:rPr>
        <w:t>SO(3)</w:t>
      </w:r>
      <w:r>
        <w:t xml:space="preserve"> is the group of non-reflective symmetries of a 3-sphere</w:t>
      </w:r>
    </w:p>
    <w:p w14:paraId="67F56915" w14:textId="0F765066" w:rsidR="00111334" w:rsidRDefault="00111334" w:rsidP="0020361E">
      <w:r>
        <w:rPr>
          <w:b/>
        </w:rPr>
        <w:t xml:space="preserve">O(3) </w:t>
      </w:r>
      <w:r>
        <w:t xml:space="preserve">is the </w:t>
      </w:r>
      <w:r w:rsidR="00074FDE">
        <w:rPr>
          <w:b/>
        </w:rPr>
        <w:t>Orthogonal</w:t>
      </w:r>
      <w:r w:rsidRPr="00111334">
        <w:rPr>
          <w:b/>
        </w:rPr>
        <w:t xml:space="preserve"> Group</w:t>
      </w:r>
      <w:r>
        <w:t>. It consists of both the reflective and non-reflective symmetries of a sphere.</w:t>
      </w:r>
    </w:p>
    <w:p w14:paraId="22C4CE31" w14:textId="77777777" w:rsidR="00B47D00" w:rsidRDefault="00B47D00" w:rsidP="00B47D00"/>
    <w:p w14:paraId="78D3F508" w14:textId="70465426" w:rsidR="00111334" w:rsidRDefault="00111334" w:rsidP="00B47D00">
      <w:r>
        <w:t xml:space="preserve">O(3) = SO(3) </w:t>
      </w:r>
      <w:r w:rsidR="002A6787" w:rsidRPr="002A6787">
        <w:rPr>
          <w:position w:val="-8"/>
        </w:rPr>
        <w:object w:dxaOrig="220" w:dyaOrig="300" w14:anchorId="7E67B171">
          <v:shape id="_x0000_i1070" type="#_x0000_t75" style="width:11pt;height:15pt" o:ole="">
            <v:imagedata r:id="rId98" o:title=""/>
          </v:shape>
          <o:OLEObject Type="Embed" ProgID="Equation.DSMT4" ShapeID="_x0000_i1070" DrawAspect="Content" ObjectID="_1459433811" r:id="rId99"/>
        </w:object>
      </w:r>
      <w:r w:rsidR="005C409E">
        <w:t xml:space="preserve"> T, the disjoint union of </w:t>
      </w:r>
      <w:r w:rsidR="00906D8A">
        <w:t>O(3) with the coset of reflective symmetries</w:t>
      </w:r>
    </w:p>
    <w:p w14:paraId="7326F342" w14:textId="77777777" w:rsidR="00B47D00" w:rsidRDefault="00B47D00" w:rsidP="00B47D00">
      <w:pPr>
        <w:rPr>
          <w:position w:val="-16"/>
        </w:rPr>
      </w:pPr>
      <w:bookmarkStart w:id="33" w:name="OLE_LINK12"/>
      <w:bookmarkStart w:id="34" w:name="OLE_LINK13"/>
    </w:p>
    <w:bookmarkEnd w:id="33"/>
    <w:bookmarkEnd w:id="34"/>
    <w:p w14:paraId="6B01FD69" w14:textId="379B1BEA" w:rsidR="009A11EC" w:rsidRPr="009A11EC" w:rsidRDefault="00472F18" w:rsidP="00B47D00">
      <w:r w:rsidRPr="009A11EC">
        <w:rPr>
          <w:position w:val="-16"/>
        </w:rPr>
        <w:object w:dxaOrig="3300" w:dyaOrig="440" w14:anchorId="3A732279">
          <v:shape id="_x0000_i1071" type="#_x0000_t75" style="width:165pt;height:22pt" o:ole="">
            <v:imagedata r:id="rId100" o:title=""/>
          </v:shape>
          <o:OLEObject Type="Embed" ProgID="Equation.DSMT4" ShapeID="_x0000_i1071" DrawAspect="Content" ObjectID="_1459433812" r:id="rId101"/>
        </w:object>
      </w:r>
      <w:r w:rsidR="003E709B">
        <w:rPr>
          <w:position w:val="-16"/>
        </w:rPr>
        <w:t xml:space="preserve"> </w:t>
      </w:r>
      <w:r w:rsidR="009A11EC">
        <w:t xml:space="preserve">where </w:t>
      </w:r>
      <w:r w:rsidR="009A11EC" w:rsidRPr="002767C5">
        <w:rPr>
          <w:b/>
          <w:color w:val="C60015"/>
        </w:rPr>
        <w:t>R</w:t>
      </w:r>
      <w:r w:rsidR="009A11EC">
        <w:t xml:space="preserve"> is the reflection operator on the sphere. </w:t>
      </w:r>
    </w:p>
    <w:p w14:paraId="494B5B7F" w14:textId="77777777" w:rsidR="009A11EC" w:rsidRDefault="009A11EC" w:rsidP="0020361E"/>
    <w:p w14:paraId="35D2467A" w14:textId="0F050A65" w:rsidR="00111334" w:rsidRDefault="00B47D00" w:rsidP="0020361E">
      <w:r>
        <w:t xml:space="preserve">Recall problem [12.7]: </w:t>
      </w:r>
      <w:r w:rsidR="007272DA">
        <w:t>SO(3) is group isomorphic to the s</w:t>
      </w:r>
      <w:r w:rsidR="009A11EC">
        <w:t xml:space="preserve">olid sphere </w:t>
      </w:r>
      <w:bookmarkStart w:id="35" w:name="OLE_LINK77"/>
      <w:bookmarkStart w:id="36" w:name="OLE_LINK270"/>
      <w:bookmarkStart w:id="37" w:name="OLE_LINK259"/>
      <w:bookmarkStart w:id="38" w:name="OLE_LINK258"/>
      <w:r w:rsidR="002767C5">
        <w:rPr>
          <w:rFonts w:ascii="Euclid Math One" w:hAnsi="Euclid Math One" w:cs="Arial"/>
          <w:b/>
          <w:color w:val="D20019"/>
        </w:rPr>
        <w:sym w:font="Euclid Math One" w:char="F052"/>
      </w:r>
      <w:bookmarkEnd w:id="35"/>
      <w:bookmarkEnd w:id="36"/>
      <w:bookmarkEnd w:id="37"/>
      <w:bookmarkEnd w:id="38"/>
      <w:r w:rsidR="009A11EC">
        <w:t xml:space="preserve"> of radius </w:t>
      </w:r>
      <w:r w:rsidR="009A11EC" w:rsidRPr="009A11EC">
        <w:rPr>
          <w:rFonts w:ascii="Symbol" w:hAnsi="Symbol"/>
          <w:i/>
        </w:rPr>
        <w:t></w:t>
      </w:r>
      <w:r w:rsidR="009A11EC">
        <w:t xml:space="preserve"> with antipodal points identified.</w:t>
      </w:r>
    </w:p>
    <w:p w14:paraId="43AFCBB4" w14:textId="2117996F" w:rsidR="009A11EC" w:rsidRDefault="003D45C2" w:rsidP="0020361E">
      <w:r>
        <w:rPr>
          <w:color w:val="008000"/>
        </w:rPr>
        <w:lastRenderedPageBreak/>
        <w:t>Theorem</w:t>
      </w:r>
      <w:r w:rsidR="009A11EC">
        <w:t xml:space="preserve">. </w:t>
      </w:r>
      <w:r>
        <w:t xml:space="preserve">(Problem [13.7]) </w:t>
      </w:r>
      <w:r w:rsidR="009A11EC">
        <w:t>SO(3) and {1, R} are the only normal subgroups of O(3)</w:t>
      </w:r>
      <w:r>
        <w:t xml:space="preserve">, where </w:t>
      </w:r>
      <w:r w:rsidRPr="00BA0948">
        <w:rPr>
          <w:b/>
          <w:color w:val="C60015"/>
        </w:rPr>
        <w:t>1</w:t>
      </w:r>
      <w:r>
        <w:t xml:space="preserve"> is the null rotation</w:t>
      </w:r>
      <w:r w:rsidR="009A11EC">
        <w:t xml:space="preserve">. (Penrose </w:t>
      </w:r>
      <w:r>
        <w:t>overlooked</w:t>
      </w:r>
      <w:r w:rsidR="009A11EC">
        <w:t xml:space="preserve"> that the latter group is normal.)</w:t>
      </w:r>
      <w:bookmarkEnd w:id="31"/>
      <w:bookmarkEnd w:id="32"/>
    </w:p>
    <w:p w14:paraId="68F01412" w14:textId="77777777" w:rsidR="001B788C" w:rsidRDefault="001B788C" w:rsidP="0020361E"/>
    <w:p w14:paraId="11BF6D65" w14:textId="5C2388DB" w:rsidR="001D6E1F" w:rsidRDefault="0056165A" w:rsidP="0020361E">
      <w:pPr>
        <w:rPr>
          <w:color w:val="008000"/>
        </w:rPr>
      </w:pPr>
      <w:r w:rsidRPr="000A1CD1">
        <w:rPr>
          <w:noProof/>
        </w:rPr>
        <mc:AlternateContent>
          <mc:Choice Requires="wpg">
            <w:drawing>
              <wp:anchor distT="0" distB="0" distL="114300" distR="114300" simplePos="0" relativeHeight="251689984" behindDoc="0" locked="0" layoutInCell="1" allowOverlap="1" wp14:anchorId="7D037938" wp14:editId="00A351E2">
                <wp:simplePos x="0" y="0"/>
                <wp:positionH relativeFrom="column">
                  <wp:posOffset>4333240</wp:posOffset>
                </wp:positionH>
                <wp:positionV relativeFrom="paragraph">
                  <wp:posOffset>88265</wp:posOffset>
                </wp:positionV>
                <wp:extent cx="1007745" cy="988060"/>
                <wp:effectExtent l="50800" t="25400" r="84455" b="104140"/>
                <wp:wrapTight wrapText="bothSides">
                  <wp:wrapPolygon edited="0">
                    <wp:start x="6533" y="-555"/>
                    <wp:lineTo x="-1089" y="0"/>
                    <wp:lineTo x="-1089" y="15548"/>
                    <wp:lineTo x="544" y="17769"/>
                    <wp:lineTo x="5989" y="22766"/>
                    <wp:lineTo x="7078" y="23321"/>
                    <wp:lineTo x="14699" y="23321"/>
                    <wp:lineTo x="21233" y="18324"/>
                    <wp:lineTo x="21233" y="17769"/>
                    <wp:lineTo x="22866" y="9440"/>
                    <wp:lineTo x="22866" y="7774"/>
                    <wp:lineTo x="17422" y="1666"/>
                    <wp:lineTo x="15244" y="-555"/>
                    <wp:lineTo x="6533" y="-555"/>
                  </wp:wrapPolygon>
                </wp:wrapTight>
                <wp:docPr id="13" name="Group 13"/>
                <wp:cNvGraphicFramePr/>
                <a:graphic xmlns:a="http://schemas.openxmlformats.org/drawingml/2006/main">
                  <a:graphicData uri="http://schemas.microsoft.com/office/word/2010/wordprocessingGroup">
                    <wpg:wgp>
                      <wpg:cNvGrpSpPr/>
                      <wpg:grpSpPr>
                        <a:xfrm>
                          <a:off x="0" y="0"/>
                          <a:ext cx="1007745" cy="988060"/>
                          <a:chOff x="0" y="0"/>
                          <a:chExt cx="1007745" cy="988060"/>
                        </a:xfrm>
                        <a:extLst>
                          <a:ext uri="{0CCBE362-F206-4b92-989A-16890622DB6E}">
                            <ma14:wrappingTextBoxFlag xmlns:ma14="http://schemas.microsoft.com/office/mac/drawingml/2011/main"/>
                          </a:ext>
                        </a:extLst>
                      </wpg:grpSpPr>
                      <wpg:grpSp>
                        <wpg:cNvPr id="14" name="Group 14"/>
                        <wpg:cNvGrpSpPr/>
                        <wpg:grpSpPr>
                          <a:xfrm>
                            <a:off x="0" y="0"/>
                            <a:ext cx="1007745" cy="988060"/>
                            <a:chOff x="0" y="0"/>
                            <a:chExt cx="1735455" cy="1701800"/>
                          </a:xfrm>
                          <a:extLst>
                            <a:ext uri="{0CCBE362-F206-4b92-989A-16890622DB6E}">
                              <ma14:wrappingTextBoxFlag xmlns:ma14="http://schemas.microsoft.com/office/mac/drawingml/2011/main"/>
                            </a:ext>
                          </a:extLst>
                        </wpg:grpSpPr>
                        <wps:wsp>
                          <wps:cNvPr id="20" name="Oval 20"/>
                          <wps:cNvSpPr/>
                          <wps:spPr>
                            <a:xfrm>
                              <a:off x="25400" y="0"/>
                              <a:ext cx="1701800" cy="1701800"/>
                            </a:xfrm>
                            <a:prstGeom prst="ellipse">
                              <a:avLst/>
                            </a:prstGeom>
                            <a:gradFill flip="none" rotWithShape="1">
                              <a:gsLst>
                                <a:gs pos="0">
                                  <a:schemeClr val="tx2">
                                    <a:lumMod val="20000"/>
                                    <a:lumOff val="80000"/>
                                  </a:schemeClr>
                                </a:gs>
                                <a:gs pos="100000">
                                  <a:schemeClr val="accent1">
                                    <a:tint val="50000"/>
                                    <a:shade val="100000"/>
                                    <a:satMod val="350000"/>
                                  </a:schemeClr>
                                </a:gs>
                              </a:gsLst>
                              <a:path path="rect">
                                <a:fillToRect l="100000" t="100000"/>
                              </a:path>
                              <a:tileRect r="-100000" b="-100000"/>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0" y="482600"/>
                              <a:ext cx="1735455" cy="736600"/>
                            </a:xfrm>
                            <a:prstGeom prst="ellipse">
                              <a:avLst/>
                            </a:prstGeom>
                            <a:gradFill flip="none" rotWithShape="1">
                              <a:gsLst>
                                <a:gs pos="0">
                                  <a:schemeClr val="bg2">
                                    <a:lumMod val="75000"/>
                                    <a:alpha val="22000"/>
                                  </a:schemeClr>
                                </a:gs>
                                <a:gs pos="100000">
                                  <a:schemeClr val="accent1">
                                    <a:tint val="50000"/>
                                    <a:shade val="100000"/>
                                    <a:satMod val="350000"/>
                                  </a:schemeClr>
                                </a:gs>
                              </a:gsLst>
                              <a:path path="shape">
                                <a:fillToRect l="50000" t="50000" r="50000" b="50000"/>
                              </a:path>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Oval 674"/>
                          <wps:cNvSpPr/>
                          <wps:spPr>
                            <a:xfrm>
                              <a:off x="1139190" y="295275"/>
                              <a:ext cx="92710" cy="9271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 name="Oval 32"/>
                        <wps:cNvSpPr/>
                        <wps:spPr>
                          <a:xfrm>
                            <a:off x="714375" y="49466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338455" y="16954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44"/>
                        <wps:cNvSpPr/>
                        <wps:spPr>
                          <a:xfrm>
                            <a:off x="160655" y="49974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462915" y="78422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3" o:spid="_x0000_s1026" style="position:absolute;margin-left:341.2pt;margin-top:6.95pt;width:79.35pt;height:77.8pt;z-index:251689984;mso-width-relative:margin;mso-height-relative:margin" coordsize="1007745,9880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">
                <v:group id="Group 14" o:spid="_x0000_s1027" style="position:absolute;width:1007745;height:988060" coordsize="1735455,1701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BsQZwQAAANsAAAAPAAAAZHJzL2Rvd25yZXYueG1sRE9Ni8IwEL0L+x/CLHjT&#10;tLsqS9coIq54EEFdEG9DM7bFZlKa2NZ/bwTB2zze50znnSlFQ7UrLCuIhxEI4tTqgjMF/8e/wQ8I&#10;55E1lpZJwZ0czGcfvSkm2ra8p+bgMxFC2CWoIPe+SqR0aU4G3dBWxIG72NqgD7DOpK6xDeGmlF9R&#10;NJEGCw4NOVa0zCm9Hm5GwbrFdvEdr5rt9bK8n4/j3Wkbk1L9z27xC8JT59/il3ujw/wR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SBsQZwQAAANsAAAAPAAAA&#10;AAAAAAAAAAAAAKkCAABkcnMvZG93bnJldi54bWxQSwUGAAAAAAQABAD6AAAAlwMAAAAA&#10;">
                  <v:oval id="Oval 20" o:spid="_x0000_s1028" style="position:absolute;left:25400;width:1701800;height:1701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AxZVwgAA&#10;ANsAAAAPAAAAZHJzL2Rvd25yZXYueG1sRE/Pa8IwFL4P/B/CE7wMm7aMIdUoInTuNDY3pMdH82yL&#10;zUtJsrb775fDYMeP7/fuMJtejOR8Z1lBlqQgiGurO24UfH2W6w0IH5A19pZJwQ95OOwXDzsstJ34&#10;g8ZLaEQMYV+ggjaEoZDS1y0Z9IkdiCN3s85giNA1UjucYrjpZZ6mz9Jgx7GhxYFOLdX3y7dRMM1m&#10;OGeP12zzUtL9/S19qkpXKbVazsctiEBz+Bf/uV+1gjyuj1/iD5D7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EDFlXCAAAA2wAAAA8AAAAAAAAAAAAAAAAAlwIAAGRycy9kb3du&#10;cmV2LnhtbFBLBQYAAAAABAAEAPUAAACGAwAAAAA=&#10;" fillcolor="#c6d9f1 [671]" strokecolor="#4579b8 [3044]">
                    <v:fill color2="#a7bfde [1620]" rotate="t" focusposition="1,1" focussize="" focus="100%" type="gradientRadial">
                      <o:fill v:ext="view" type="gradientCenter"/>
                    </v:fill>
                    <v:shadow on="t" opacity="22937f" mv:blur="40000f" origin=",.5" offset="0,23000emu"/>
                  </v:oval>
                  <v:oval id="Oval 26" o:spid="_x0000_s1029" style="position:absolute;top:482600;width:1735455;height:736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O/f3xQAA&#10;ANsAAAAPAAAAZHJzL2Rvd25yZXYueG1sRI9Pa8JAFMTvBb/D8gRvuvFPg0RXiS2CSKE07cXbI/ua&#10;pGbfht1V02/fFYQeh5n5DbPe9qYVV3K+saxgOklAEJdWN1wp+Prcj5cgfEDW2FomBb/kYbsZPK0x&#10;0/bGH3QtQiUihH2GCuoQukxKX9Zk0E9sRxy9b+sMhihdJbXDW4SbVs6SJJUGG44LNXb0UlN5Li5G&#10;QXJ4Dm6xO89zn55ejz/vb3kxXyo1Gvb5CkSgPvyHH+2DVjBL4f4l/gC5+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I79/fFAAAA2wAAAA8AAAAAAAAAAAAAAAAAlwIAAGRycy9k&#10;b3ducmV2LnhtbFBLBQYAAAAABAAEAPUAAACJAwAAAAA=&#10;" fillcolor="#c4bc96 [2414]" strokecolor="#4579b8 [3044]">
                    <v:fill opacity="14417f" color2="#a7bfde [1620]" rotate="t" focusposition=".5,.5" focussize="" focus="100%" type="gradientRadial"/>
                    <v:shadow on="t" opacity="22937f" mv:blur="40000f" origin=",.5" offset="0,23000emu"/>
                  </v:oval>
                  <v:oval id="Oval 674" o:spid="_x0000_s1030" style="position:absolute;left:1139190;top:295275;width:92710;height:927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4ZFRwgAA&#10;ANwAAAAPAAAAZHJzL2Rvd25yZXYueG1sRI/dagIxEIXvC75DmELvaralWNkaRQSh3hSqPsC4mW5W&#10;N5Mlmbrx7ZtCoZeH8/NxFqvse3WlmLrABp6mFSjiJtiOWwPHw/ZxDioJssU+MBm4UYLVcnK3wNqG&#10;kT/pupdWlRFONRpwIkOtdWoceUzTMBAX7ytEj1JkbLWNOJZx3+vnqpppjx0XgsOBNo6ay/7bF+4p&#10;jodMkl11Fnve7T7SbUvGPNzn9RsooSz/4b/2uzUwe32B3zPlCOjl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PhkVHCAAAA3AAAAA8AAAAAAAAAAAAAAAAAlwIAAGRycy9kb3du&#10;cmV2LnhtbFBLBQYAAAAABAAEAPUAAACGAwAAAAA=&#10;" fillcolor="black [3213]" strokecolor="#4579b8 [3044]">
                    <v:shadow on="t" opacity="22937f" mv:blur="40000f" origin=",.5" offset="0,23000emu"/>
                  </v:oval>
                </v:group>
                <v:oval id="Oval 32" o:spid="_x0000_s1031" style="position:absolute;left:714375;top:494665;width:53340;height:533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nNhJwAAA&#10;ANsAAAAPAAAAZHJzL2Rvd25yZXYueG1sRI/dagIxEIXvhb5DmELvNFsLUrZGKQVBbwS1DzDdTDdr&#10;N5Mlmbrx7U2h4OXh/Hyc5Tr7Xl0opi6wgedZBYq4Cbbj1sDnaTN9BZUE2WIfmAxcKcF69TBZYm3D&#10;yAe6HKVVZYRTjQacyFBrnRpHHtMsDMTF+w7RoxQZW20jjmXc93peVQvtseNCcDjQh6Pm5/jrC/cr&#10;jqdMkl11Fnve7fbpuiFjnh7z+xsooSz38H97aw28zOHvS/kBen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mnNhJwAAAANsAAAAPAAAAAAAAAAAAAAAAAJcCAABkcnMvZG93bnJl&#10;di54bWxQSwUGAAAAAAQABAD1AAAAhAMAAAAA&#10;" fillcolor="black [3213]" strokecolor="#4579b8 [3044]">
                  <v:shadow on="t" opacity="22937f" mv:blur="40000f" origin=",.5" offset="0,23000emu"/>
                </v:oval>
                <v:oval id="Oval 38" o:spid="_x0000_s1032" style="position:absolute;left:338455;top:169545;width:53340;height:533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dO+jvQAA&#10;ANsAAAAPAAAAZHJzL2Rvd25yZXYueG1sRE/NSgMxEL4LvkMYwZvNqiCyNi2lULAXwdYHGDfjZutm&#10;siRjN3175yB4/Pj+l+saR3OmXIbEDu4XDRjiLvmBewcfx93dM5giyB7HxOTgQgXWq+urJbY+zfxO&#10;54P0RkO4tOggiEyttaULFLEs0kSs3FfKEUVh7q3POGt4HO1D0zzZiANrQ8CJtoG678NP1N7PPB8r&#10;SQ3NSfxpv38rlx05d3tTNy9ghKr8i//cr97Bo47VL/oD7OoX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HdO+jvQAAANsAAAAPAAAAAAAAAAAAAAAAAJcCAABkcnMvZG93bnJldi54&#10;bWxQSwUGAAAAAAQABAD1AAAAgQMAAAAA&#10;" fillcolor="black [3213]" strokecolor="#4579b8 [3044]">
                  <v:shadow on="t" opacity="22937f" mv:blur="40000f" origin=",.5" offset="0,23000emu"/>
                </v:oval>
                <v:oval id="Oval 44" o:spid="_x0000_s1033" style="position:absolute;left:160655;top:499745;width:53340;height:533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P5bbwAAA&#10;ANsAAAAPAAAAZHJzL2Rvd25yZXYueG1sRI/dagIxEIXvC32HMIXe1WyLlLIaRQSh3hSqfYBxM25W&#10;N5Mlmbrx7RtB6OXh/Hyc+TL7Xl0opi6wgddJBYq4Cbbj1sDPfvPyASoJssU+MBm4UoLl4vFhjrUN&#10;I3/TZSetKiOcajTgRIZa69Q48pgmYSAu3jFEj1JkbLWNOJZx3+u3qnrXHjsuBIcDrR01592vL9xD&#10;HPeZJLvqJPa03X6l64aMeX7KqxkooSz/4Xv70xqYTuH2pfwAvfg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eP5bbwAAAANsAAAAPAAAAAAAAAAAAAAAAAJcCAABkcnMvZG93bnJl&#10;di54bWxQSwUGAAAAAAQABAD1AAAAhAMAAAAA&#10;" fillcolor="black [3213]" strokecolor="#4579b8 [3044]">
                  <v:shadow on="t" opacity="22937f" mv:blur="40000f" origin=",.5" offset="0,23000emu"/>
                </v:oval>
                <v:oval id="Oval 50" o:spid="_x0000_s1034" style="position:absolute;left:462915;top:784225;width:53340;height:533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3QYFvQAA&#10;ANsAAAAPAAAAZHJzL2Rvd25yZXYueG1sRE/NSgMxEL4LvkMYwZvNKiiyNi2lULAXwdYHGDfjZutm&#10;siRjN3175yB4/Pj+l+saR3OmXIbEDu4XDRjiLvmBewcfx93dM5giyB7HxOTgQgXWq+urJbY+zfxO&#10;54P0RkO4tOggiEyttaULFLEs0kSs3FfKEUVh7q3POGt4HO1D0zzZiANrQ8CJtoG678NP1N7PPB8r&#10;SQ3NSfxpv38rlx05d3tTNy9ghKr8i//cr97Bo67XL/oD7OoX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k3QYFvQAAANsAAAAPAAAAAAAAAAAAAAAAAJcCAABkcnMvZG93bnJldi54&#10;bWxQSwUGAAAAAAQABAD1AAAAgQMAAAAA&#10;" fillcolor="black [3213]" strokecolor="#4579b8 [3044]">
                  <v:shadow on="t" opacity="22937f" mv:blur="40000f" origin=",.5" offset="0,23000emu"/>
                </v:oval>
                <w10:wrap type="tight"/>
              </v:group>
            </w:pict>
          </mc:Fallback>
        </mc:AlternateContent>
      </w:r>
      <w:r w:rsidRPr="000A1CD1">
        <w:rPr>
          <w:noProof/>
        </w:rPr>
        <mc:AlternateContent>
          <mc:Choice Requires="wpg">
            <w:drawing>
              <wp:anchor distT="0" distB="0" distL="114300" distR="114300" simplePos="0" relativeHeight="251691008" behindDoc="0" locked="0" layoutInCell="1" allowOverlap="1" wp14:anchorId="32145396" wp14:editId="148901E1">
                <wp:simplePos x="0" y="0"/>
                <wp:positionH relativeFrom="column">
                  <wp:posOffset>2788920</wp:posOffset>
                </wp:positionH>
                <wp:positionV relativeFrom="paragraph">
                  <wp:posOffset>115570</wp:posOffset>
                </wp:positionV>
                <wp:extent cx="1007745" cy="988060"/>
                <wp:effectExtent l="50800" t="25400" r="84455" b="104140"/>
                <wp:wrapTight wrapText="bothSides">
                  <wp:wrapPolygon edited="0">
                    <wp:start x="6533" y="-555"/>
                    <wp:lineTo x="-1089" y="0"/>
                    <wp:lineTo x="-1089" y="15548"/>
                    <wp:lineTo x="544" y="17769"/>
                    <wp:lineTo x="5989" y="22766"/>
                    <wp:lineTo x="7078" y="23321"/>
                    <wp:lineTo x="14699" y="23321"/>
                    <wp:lineTo x="21233" y="18324"/>
                    <wp:lineTo x="21233" y="17769"/>
                    <wp:lineTo x="22866" y="9440"/>
                    <wp:lineTo x="22866" y="7774"/>
                    <wp:lineTo x="17422" y="1666"/>
                    <wp:lineTo x="15244" y="-555"/>
                    <wp:lineTo x="6533" y="-555"/>
                  </wp:wrapPolygon>
                </wp:wrapTight>
                <wp:docPr id="520" name="Group 520"/>
                <wp:cNvGraphicFramePr/>
                <a:graphic xmlns:a="http://schemas.openxmlformats.org/drawingml/2006/main">
                  <a:graphicData uri="http://schemas.microsoft.com/office/word/2010/wordprocessingGroup">
                    <wpg:wgp>
                      <wpg:cNvGrpSpPr/>
                      <wpg:grpSpPr>
                        <a:xfrm>
                          <a:off x="0" y="0"/>
                          <a:ext cx="1007745" cy="988060"/>
                          <a:chOff x="0" y="0"/>
                          <a:chExt cx="1735455" cy="1701800"/>
                        </a:xfrm>
                        <a:extLst>
                          <a:ext uri="{0CCBE362-F206-4b92-989A-16890622DB6E}">
                            <ma14:wrappingTextBoxFlag xmlns:ma14="http://schemas.microsoft.com/office/mac/drawingml/2011/main"/>
                          </a:ext>
                        </a:extLst>
                      </wpg:grpSpPr>
                      <wps:wsp>
                        <wps:cNvPr id="515" name="Oval 515"/>
                        <wps:cNvSpPr/>
                        <wps:spPr>
                          <a:xfrm>
                            <a:off x="25400" y="0"/>
                            <a:ext cx="1701800" cy="1701800"/>
                          </a:xfrm>
                          <a:prstGeom prst="ellipse">
                            <a:avLst/>
                          </a:prstGeom>
                          <a:gradFill flip="none" rotWithShape="1">
                            <a:gsLst>
                              <a:gs pos="0">
                                <a:schemeClr val="tx2">
                                  <a:lumMod val="20000"/>
                                  <a:lumOff val="80000"/>
                                </a:schemeClr>
                              </a:gs>
                              <a:gs pos="100000">
                                <a:schemeClr val="accent1">
                                  <a:tint val="50000"/>
                                  <a:shade val="100000"/>
                                  <a:satMod val="350000"/>
                                </a:schemeClr>
                              </a:gs>
                            </a:gsLst>
                            <a:path path="rect">
                              <a:fillToRect l="100000" t="100000"/>
                            </a:path>
                            <a:tileRect r="-100000" b="-100000"/>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Oval 516"/>
                        <wps:cNvSpPr/>
                        <wps:spPr>
                          <a:xfrm>
                            <a:off x="0" y="482600"/>
                            <a:ext cx="1735455" cy="736600"/>
                          </a:xfrm>
                          <a:prstGeom prst="ellipse">
                            <a:avLst/>
                          </a:prstGeom>
                          <a:gradFill flip="none" rotWithShape="1">
                            <a:gsLst>
                              <a:gs pos="0">
                                <a:schemeClr val="bg2">
                                  <a:lumMod val="75000"/>
                                  <a:alpha val="22000"/>
                                </a:schemeClr>
                              </a:gs>
                              <a:gs pos="100000">
                                <a:schemeClr val="accent1">
                                  <a:tint val="50000"/>
                                  <a:shade val="100000"/>
                                  <a:satMod val="350000"/>
                                </a:schemeClr>
                              </a:gs>
                            </a:gsLst>
                            <a:path path="shape">
                              <a:fillToRect l="50000" t="50000" r="50000" b="50000"/>
                            </a:path>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Oval 518"/>
                        <wps:cNvSpPr/>
                        <wps:spPr>
                          <a:xfrm>
                            <a:off x="1139190" y="295275"/>
                            <a:ext cx="92710" cy="9271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Straight Arrow Connector 519"/>
                        <wps:cNvCnPr/>
                        <wps:spPr>
                          <a:xfrm flipV="1">
                            <a:off x="795655" y="381000"/>
                            <a:ext cx="364067" cy="43180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520" o:spid="_x0000_s1026" style="position:absolute;margin-left:219.6pt;margin-top:9.1pt;width:79.35pt;height:77.8pt;z-index:251691008" coordsize="1735455,1701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">
                <v:oval id="Oval 515" o:spid="_x0000_s1027" style="position:absolute;left:25400;width:1701800;height:1701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y5SFxQAA&#10;ANwAAAAPAAAAZHJzL2Rvd25yZXYueG1sRI9Ba8JAFITvQv/D8gq9FN2kqEh0lVKIeirVFvH4yD6T&#10;YPZt2F1N/PddQfA4zMw3zGLVm0ZcyfnasoJ0lIAgLqyuuVTw95sPZyB8QNbYWCYFN/KwWr4MFphp&#10;2/GOrvtQighhn6GCKoQ2k9IXFRn0I9sSR+9kncEQpSuldthFuGnkR5JMpcGa40KFLX1VVJz3F6Og&#10;6027Sd8P6Wyd0/nnOxkfc3dU6u21/5yDCNSHZ/jR3moFk3QC9zPxCMj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LlIXFAAAA3AAAAA8AAAAAAAAAAAAAAAAAlwIAAGRycy9k&#10;b3ducmV2LnhtbFBLBQYAAAAABAAEAPUAAACJAwAAAAA=&#10;" fillcolor="#c6d9f1 [671]" strokecolor="#4579b8 [3044]">
                  <v:fill color2="#a7bfde [1620]" rotate="t" focusposition="1,1" focussize="" focus="100%" type="gradientRadial">
                    <o:fill v:ext="view" type="gradientCenter"/>
                  </v:fill>
                  <v:shadow on="t" opacity="22937f" mv:blur="40000f" origin=",.5" offset="0,23000emu"/>
                </v:oval>
                <v:oval id="Oval 516" o:spid="_x0000_s1028" style="position:absolute;top:482600;width:1735455;height:736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B0GbxgAA&#10;ANwAAAAPAAAAZHJzL2Rvd25yZXYueG1sRI9Ba8JAFITvhf6H5RV6qxu1BomukloEkYIYvXh7ZJ9J&#10;avZt2F01/fduodDjMDPfMPNlb1pxI+cbywqGgwQEcWl1w5WC42H9NgXhA7LG1jIp+CEPy8Xz0xwz&#10;be+8p1sRKhEh7DNUUIfQZVL6siaDfmA74uidrTMYonSV1A7vEW5aOUqSVBpsOC7U2NGqpvJSXI2C&#10;ZDMJ7v3jMs59evrcfu++8mI8Ver1pc9nIAL14T/8195oBZNhCr9n4hGQiw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cB0GbxgAAANwAAAAPAAAAAAAAAAAAAAAAAJcCAABkcnMv&#10;ZG93bnJldi54bWxQSwUGAAAAAAQABAD1AAAAigMAAAAA&#10;" fillcolor="#c4bc96 [2414]" strokecolor="#4579b8 [3044]">
                  <v:fill opacity="14417f" color2="#a7bfde [1620]" rotate="t" focusposition=".5,.5" focussize="" focus="100%" type="gradientRadial"/>
                  <v:shadow on="t" opacity="22937f" mv:blur="40000f" origin=",.5" offset="0,23000emu"/>
                </v:oval>
                <v:oval id="Oval 518" o:spid="_x0000_s1029" style="position:absolute;left:1139190;top:295275;width:92710;height:927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" fillcolor="black [3213]" strokecolor="#4579b8 [3044]">
                  <v:shadow on="t" opacity="22937f" mv:blur="40000f" origin=",.5" offset="0,23000emu"/>
                </v:oval>
                <v:shape id="Straight Arrow Connector 519" o:spid="_x0000_s1030" type="#_x0000_t32" style="position:absolute;left:795655;top:381000;width:364067;height:431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FiSLcQAAADcAAAADwAAAGRycy9kb3ducmV2LnhtbESPQYvCMBSE7wv+h/AEL2JTF1e0NooI&#10;gnhZqgt7fTbPtti8lCZb6783C4LHYWa+YdJNb2rRUesqywqmUQyCOLe64kLBz3k/WYBwHlljbZkU&#10;PMjBZj34SDHR9s4ZdSdfiABhl6CC0vsmkdLlJRl0kW2Ig3e1rUEfZFtI3eI9wE0tP+N4Lg1WHBZK&#10;bGhXUn47/RkFGR3Ol36czZ1pZua4PH7/jvedUqNhv12B8NT7d/jVPmgFX9Ml/J8JR0Cu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cWJItxAAAANwAAAAPAAAAAAAAAAAA&#10;AAAAAKECAABkcnMvZG93bnJldi54bWxQSwUGAAAAAAQABAD5AAAAkgMAAAAA&#10;" strokecolor="#c0504d [3205]" strokeweight="2pt">
                  <v:stroke endarrow="open"/>
                  <v:shadow on="t" opacity="24903f" mv:blur="40000f" origin=",.5" offset="0,20000emu"/>
                </v:shape>
                <w10:wrap type="tight"/>
              </v:group>
            </w:pict>
          </mc:Fallback>
        </mc:AlternateContent>
      </w:r>
      <w:r w:rsidR="0073389B" w:rsidRPr="001B788C">
        <w:rPr>
          <w:color w:val="008000"/>
        </w:rPr>
        <w:t>Examples</w:t>
      </w:r>
      <w:r w:rsidR="0073389B">
        <w:rPr>
          <w:color w:val="008000"/>
        </w:rPr>
        <w:t>.</w:t>
      </w:r>
      <w:r w:rsidR="0073389B" w:rsidRPr="0073389B">
        <w:t xml:space="preserve"> </w:t>
      </w:r>
      <w:r w:rsidR="001B788C" w:rsidRPr="0073389B">
        <w:t>Reduced Symmetry Group</w:t>
      </w:r>
      <w:r w:rsidR="0073389B" w:rsidRPr="00436E61">
        <w:t>s</w:t>
      </w:r>
      <w:r w:rsidR="001B788C" w:rsidRPr="00436E61">
        <w:t xml:space="preserve"> </w:t>
      </w:r>
    </w:p>
    <w:p w14:paraId="77D479CE" w14:textId="68ED400B" w:rsidR="001D6E1F" w:rsidRDefault="001D6E1F" w:rsidP="0020361E">
      <w:pPr>
        <w:rPr>
          <w:color w:val="008000"/>
        </w:rPr>
      </w:pPr>
    </w:p>
    <w:p w14:paraId="6F8A0E50" w14:textId="4F542761" w:rsidR="009D2A09" w:rsidRPr="009D2A09" w:rsidRDefault="003E6B55" w:rsidP="0020361E">
      <w:r>
        <w:t>The set</w:t>
      </w:r>
      <w:r w:rsidR="009D2A09">
        <w:t xml:space="preserve"> of rotations that fix </w:t>
      </w:r>
      <w:r>
        <w:t>a</w:t>
      </w:r>
      <w:r w:rsidR="009D2A09">
        <w:t xml:space="preserve"> point </w:t>
      </w:r>
      <w:r w:rsidR="00896B91">
        <w:t xml:space="preserve">on the sphere </w:t>
      </w:r>
      <w:r>
        <w:t>forms</w:t>
      </w:r>
      <w:r w:rsidR="009D2A09">
        <w:t xml:space="preserve"> </w:t>
      </w:r>
      <w:r>
        <w:t>a</w:t>
      </w:r>
      <w:r w:rsidR="009D2A09">
        <w:t xml:space="preserve"> </w:t>
      </w:r>
      <w:r>
        <w:t>non-normal sub</w:t>
      </w:r>
      <w:r w:rsidR="009D2A09">
        <w:t>group</w:t>
      </w:r>
      <w:r>
        <w:t>. It is the set of rotations</w:t>
      </w:r>
      <w:r w:rsidR="009D2A09">
        <w:t xml:space="preserve"> having the arrow as its axis.</w:t>
      </w:r>
      <w:r w:rsidR="000A1CD1" w:rsidRPr="000A1CD1">
        <w:rPr>
          <w:noProof/>
        </w:rPr>
        <w:t xml:space="preserve"> </w:t>
      </w:r>
    </w:p>
    <w:p w14:paraId="34D6511C" w14:textId="77777777" w:rsidR="001D6E1F" w:rsidRPr="000A1CD1" w:rsidRDefault="001D6E1F" w:rsidP="0020361E"/>
    <w:p w14:paraId="0EE04637" w14:textId="6A7789F4" w:rsidR="009D2A09" w:rsidRPr="000A1CD1" w:rsidRDefault="000A1CD1" w:rsidP="0020361E">
      <w:r w:rsidRPr="000A1CD1">
        <w:t xml:space="preserve">Marking </w:t>
      </w:r>
      <w:r w:rsidR="00896B91">
        <w:t xml:space="preserve">the sphere with </w:t>
      </w:r>
      <w:r w:rsidRPr="000A1CD1">
        <w:t xml:space="preserve">vertices of a regular </w:t>
      </w:r>
      <w:r w:rsidR="006314D4">
        <w:t>polyhedra</w:t>
      </w:r>
      <w:r w:rsidRPr="000A1CD1">
        <w:t xml:space="preserve"> reduces to the finite</w:t>
      </w:r>
      <w:r>
        <w:t xml:space="preserve"> group of rotations of the sphere that take each vertex to one of the others.</w:t>
      </w:r>
      <w:r w:rsidR="003E6B55">
        <w:t xml:space="preserve"> Such reduced symmetry groups are non-normal.</w:t>
      </w:r>
    </w:p>
    <w:p w14:paraId="54535F96" w14:textId="26D08E78" w:rsidR="00721575" w:rsidRPr="00111334" w:rsidRDefault="00721575" w:rsidP="00721575">
      <w:pPr>
        <w:pStyle w:val="Heading1"/>
      </w:pPr>
      <w:bookmarkStart w:id="39" w:name="OLE_LINK28"/>
      <w:bookmarkStart w:id="40" w:name="OLE_LINK31"/>
      <w:r w:rsidRPr="0056165A">
        <w:t>L</w:t>
      </w:r>
      <w:r>
        <w:t>i</w:t>
      </w:r>
      <w:bookmarkEnd w:id="39"/>
      <w:bookmarkEnd w:id="40"/>
      <w:r>
        <w:t>near Transformations and Matrices</w:t>
      </w:r>
    </w:p>
    <w:p w14:paraId="1D86EC8A" w14:textId="77777777" w:rsidR="00721575" w:rsidRDefault="00721575" w:rsidP="00721575">
      <w:pPr>
        <w:rPr>
          <w:color w:val="008000"/>
        </w:rPr>
      </w:pPr>
    </w:p>
    <w:p w14:paraId="0A7E890C" w14:textId="77777777" w:rsidR="00722CCA" w:rsidRDefault="00721575" w:rsidP="00BE474D">
      <w:pPr>
        <w:tabs>
          <w:tab w:val="left" w:pos="6660"/>
          <w:tab w:val="left" w:pos="7560"/>
          <w:tab w:val="left" w:pos="8370"/>
        </w:tabs>
      </w:pPr>
      <w:bookmarkStart w:id="41" w:name="OLE_LINK17"/>
      <w:bookmarkStart w:id="42" w:name="OLE_LINK18"/>
      <w:r>
        <w:rPr>
          <w:color w:val="008000"/>
        </w:rPr>
        <w:t xml:space="preserve">Definition. </w:t>
      </w:r>
      <w:r>
        <w:t xml:space="preserve">Let </w:t>
      </w:r>
      <w:r w:rsidR="00655202">
        <w:t xml:space="preserve">V and W be vector spaces. </w:t>
      </w:r>
    </w:p>
    <w:p w14:paraId="6A068166" w14:textId="335C5A6A" w:rsidR="00BE474D" w:rsidRDefault="00BE474D" w:rsidP="00DD5B36">
      <w:pPr>
        <w:pStyle w:val="ListParagraph"/>
        <w:numPr>
          <w:ilvl w:val="0"/>
          <w:numId w:val="8"/>
        </w:numPr>
        <w:tabs>
          <w:tab w:val="left" w:pos="6660"/>
          <w:tab w:val="left" w:pos="7560"/>
          <w:tab w:val="left" w:pos="8370"/>
        </w:tabs>
      </w:pPr>
      <w:r w:rsidRPr="00DD5B36">
        <w:rPr>
          <w:i/>
        </w:rPr>
        <w:t>f</w:t>
      </w:r>
      <w:r>
        <w:t xml:space="preserve"> : V</w:t>
      </w:r>
      <w:r w:rsidRPr="004371E3">
        <w:rPr>
          <w:position w:val="-4"/>
        </w:rPr>
        <w:object w:dxaOrig="300" w:dyaOrig="200" w14:anchorId="4B3FDBF3">
          <v:shape id="_x0000_i1072" type="#_x0000_t75" style="width:15pt;height:10pt" o:ole="">
            <v:imagedata r:id="rId102" o:title=""/>
          </v:shape>
          <o:OLEObject Type="Embed" ProgID="Equation.DSMT4" ShapeID="_x0000_i1072" DrawAspect="Content" ObjectID="_1459433813" r:id="rId103"/>
        </w:object>
      </w:r>
      <w:r>
        <w:t xml:space="preserve"> W is a </w:t>
      </w:r>
      <w:r w:rsidRPr="00DD5B36">
        <w:rPr>
          <w:b/>
        </w:rPr>
        <w:t>homomorphism</w:t>
      </w:r>
      <w:r>
        <w:t xml:space="preserve"> if i</w:t>
      </w:r>
      <w:r w:rsidRPr="00265815">
        <w:rPr>
          <w:i/>
        </w:rPr>
        <w:t>t</w:t>
      </w:r>
      <w:r>
        <w:t xml:space="preserve"> preserves the vector space structure:</w:t>
      </w:r>
    </w:p>
    <w:p w14:paraId="169F05E4" w14:textId="35CBAF8C" w:rsidR="00BE474D" w:rsidRPr="00322176" w:rsidRDefault="00BE474D" w:rsidP="00667779">
      <w:pPr>
        <w:pStyle w:val="ListParagraph"/>
        <w:numPr>
          <w:ilvl w:val="1"/>
          <w:numId w:val="8"/>
        </w:numPr>
        <w:tabs>
          <w:tab w:val="left" w:pos="7560"/>
          <w:tab w:val="left" w:pos="8370"/>
        </w:tabs>
        <w:ind w:left="1260"/>
      </w:pPr>
      <w:r w:rsidRPr="00DD5B36">
        <w:rPr>
          <w:i/>
        </w:rPr>
        <w:t>f</w:t>
      </w:r>
      <w:r w:rsidRPr="00DD5B36">
        <w:rPr>
          <w:i/>
          <w:sz w:val="8"/>
          <w:szCs w:val="8"/>
        </w:rPr>
        <w:t xml:space="preserve"> </w:t>
      </w:r>
      <w:r w:rsidRPr="00DD5B36">
        <w:rPr>
          <w:sz w:val="8"/>
          <w:szCs w:val="8"/>
        </w:rPr>
        <w:t xml:space="preserve"> </w:t>
      </w:r>
      <w:r>
        <w:t>(</w:t>
      </w:r>
      <w:r w:rsidRPr="00DD5B36">
        <w:rPr>
          <w:i/>
        </w:rPr>
        <w:t>a</w:t>
      </w:r>
      <w:r w:rsidRPr="00DD5B36">
        <w:rPr>
          <w:i/>
          <w:sz w:val="8"/>
          <w:szCs w:val="8"/>
        </w:rPr>
        <w:t xml:space="preserve"> </w:t>
      </w:r>
      <w:r w:rsidRPr="00DD5B36">
        <w:rPr>
          <w:i/>
        </w:rPr>
        <w:t>u</w:t>
      </w:r>
      <w:r>
        <w:t xml:space="preserve"> +</w:t>
      </w:r>
      <w:r w:rsidRPr="00DD5B36">
        <w:rPr>
          <w:i/>
        </w:rPr>
        <w:t xml:space="preserve"> b</w:t>
      </w:r>
      <w:r w:rsidRPr="00DD5B36">
        <w:rPr>
          <w:i/>
          <w:sz w:val="8"/>
          <w:szCs w:val="8"/>
        </w:rPr>
        <w:t xml:space="preserve"> </w:t>
      </w:r>
      <w:r w:rsidRPr="00DD5B36">
        <w:rPr>
          <w:i/>
        </w:rPr>
        <w:t>v</w:t>
      </w:r>
      <w:r>
        <w:t xml:space="preserve">) = </w:t>
      </w:r>
      <w:r w:rsidRPr="00DD5B36">
        <w:rPr>
          <w:i/>
        </w:rPr>
        <w:t>a</w:t>
      </w:r>
      <w:r w:rsidRPr="00DD5B36">
        <w:rPr>
          <w:i/>
          <w:sz w:val="8"/>
          <w:szCs w:val="8"/>
        </w:rPr>
        <w:t xml:space="preserve"> </w:t>
      </w:r>
      <w:r w:rsidRPr="00DD5B36">
        <w:rPr>
          <w:i/>
        </w:rPr>
        <w:t>f</w:t>
      </w:r>
      <w:r w:rsidRPr="00DD5B36">
        <w:rPr>
          <w:i/>
          <w:sz w:val="8"/>
          <w:szCs w:val="8"/>
        </w:rPr>
        <w:t xml:space="preserve"> </w:t>
      </w:r>
      <w:r>
        <w:t>(</w:t>
      </w:r>
      <w:r w:rsidRPr="00DD5B36">
        <w:rPr>
          <w:i/>
        </w:rPr>
        <w:t>u</w:t>
      </w:r>
      <w:r>
        <w:t xml:space="preserve">) + </w:t>
      </w:r>
      <w:r w:rsidRPr="00DD5B36">
        <w:rPr>
          <w:i/>
        </w:rPr>
        <w:t>b</w:t>
      </w:r>
      <w:r w:rsidRPr="00DD5B36">
        <w:rPr>
          <w:i/>
          <w:sz w:val="8"/>
          <w:szCs w:val="8"/>
        </w:rPr>
        <w:t xml:space="preserve"> </w:t>
      </w:r>
      <w:r w:rsidRPr="00DD5B36">
        <w:rPr>
          <w:i/>
        </w:rPr>
        <w:t>f</w:t>
      </w:r>
      <w:r w:rsidRPr="00DD5B36">
        <w:rPr>
          <w:i/>
          <w:sz w:val="8"/>
          <w:szCs w:val="8"/>
        </w:rPr>
        <w:t xml:space="preserve"> </w:t>
      </w:r>
      <w:r>
        <w:t xml:space="preserve">(v) for all vectors </w:t>
      </w:r>
      <w:r w:rsidRPr="00DD5B36">
        <w:rPr>
          <w:i/>
        </w:rPr>
        <w:t>u</w:t>
      </w:r>
      <w:r>
        <w:t xml:space="preserve"> and </w:t>
      </w:r>
      <w:r w:rsidRPr="00DD5B36">
        <w:rPr>
          <w:i/>
        </w:rPr>
        <w:t>v</w:t>
      </w:r>
      <w:r>
        <w:t xml:space="preserve"> and scalars </w:t>
      </w:r>
      <w:r w:rsidRPr="00DD5B36">
        <w:rPr>
          <w:i/>
        </w:rPr>
        <w:t>a</w:t>
      </w:r>
      <w:r>
        <w:t xml:space="preserve"> and </w:t>
      </w:r>
      <w:r w:rsidRPr="00DD5B36">
        <w:rPr>
          <w:i/>
        </w:rPr>
        <w:t>b</w:t>
      </w:r>
      <w:r>
        <w:t>.</w:t>
      </w:r>
    </w:p>
    <w:p w14:paraId="7905722A" w14:textId="77777777" w:rsidR="00722CCA" w:rsidRDefault="00BE474D" w:rsidP="00DD5B36">
      <w:pPr>
        <w:pStyle w:val="ListParagraph"/>
        <w:numPr>
          <w:ilvl w:val="0"/>
          <w:numId w:val="8"/>
        </w:numPr>
      </w:pPr>
      <w:r w:rsidRPr="00DD5B36">
        <w:rPr>
          <w:b/>
        </w:rPr>
        <w:t>Hom(V,W)</w:t>
      </w:r>
      <w:r>
        <w:t xml:space="preserve"> is the set of homomorphisms from V to W. </w:t>
      </w:r>
    </w:p>
    <w:p w14:paraId="66FDFE40" w14:textId="77777777" w:rsidR="00722CCA" w:rsidRPr="00DD5B36" w:rsidRDefault="00BE474D" w:rsidP="00DD5B36">
      <w:pPr>
        <w:pStyle w:val="ListParagraph"/>
        <w:numPr>
          <w:ilvl w:val="0"/>
          <w:numId w:val="8"/>
        </w:numPr>
        <w:rPr>
          <w:rFonts w:cstheme="minorHAnsi"/>
        </w:rPr>
      </w:pPr>
      <w:r w:rsidRPr="00DD5B36">
        <w:rPr>
          <w:rFonts w:ascii="Lucida Handwriting" w:hAnsi="Lucida Handwriting"/>
          <w:b/>
        </w:rPr>
        <w:t>A</w:t>
      </w:r>
      <w:r w:rsidRPr="00DD5B36">
        <w:rPr>
          <w:rFonts w:cstheme="minorHAnsi"/>
          <w:b/>
        </w:rPr>
        <w:t>(V) </w:t>
      </w:r>
      <w:r w:rsidRPr="00DD5B36">
        <w:rPr>
          <w:rFonts w:cstheme="minorHAnsi"/>
        </w:rPr>
        <w:t xml:space="preserve">= Hom(V,V). </w:t>
      </w:r>
    </w:p>
    <w:p w14:paraId="593E7E08" w14:textId="7576B1EE" w:rsidR="00BE474D" w:rsidRDefault="00BE474D" w:rsidP="00DD5B36">
      <w:pPr>
        <w:pStyle w:val="ListParagraph"/>
        <w:numPr>
          <w:ilvl w:val="0"/>
          <w:numId w:val="8"/>
        </w:numPr>
      </w:pPr>
      <w:r w:rsidRPr="00DD5B36">
        <w:rPr>
          <w:rFonts w:cstheme="minorHAnsi"/>
        </w:rPr>
        <w:t xml:space="preserve">A </w:t>
      </w:r>
      <w:r w:rsidRPr="00DD5B36">
        <w:rPr>
          <w:rFonts w:cstheme="minorHAnsi"/>
          <w:b/>
        </w:rPr>
        <w:t>linear transformation</w:t>
      </w:r>
      <w:r w:rsidRPr="00DD5B36">
        <w:rPr>
          <w:rFonts w:cstheme="minorHAnsi"/>
        </w:rPr>
        <w:t xml:space="preserve"> is a member </w:t>
      </w:r>
      <w:r w:rsidR="00265815" w:rsidRPr="00265815">
        <w:rPr>
          <w:i/>
        </w:rPr>
        <w:t>T</w:t>
      </w:r>
      <w:r w:rsidRPr="005A278A">
        <w:rPr>
          <w:position w:val="-6"/>
        </w:rPr>
        <w:object w:dxaOrig="200" w:dyaOrig="240" w14:anchorId="6BE5CD6B">
          <v:shape id="_x0000_i1073" type="#_x0000_t75" style="width:10pt;height:12pt" o:ole="">
            <v:imagedata r:id="rId104" o:title=""/>
          </v:shape>
          <o:OLEObject Type="Embed" ProgID="Equation.DSMT4" ShapeID="_x0000_i1073" DrawAspect="Content" ObjectID="_1459433814" r:id="rId105"/>
        </w:object>
      </w:r>
      <w:r w:rsidRPr="005A278A">
        <w:t xml:space="preserve"> </w:t>
      </w:r>
      <w:bookmarkStart w:id="43" w:name="OLE_LINK141"/>
      <w:bookmarkStart w:id="44" w:name="OLE_LINK142"/>
      <w:r w:rsidRPr="00DD5B36">
        <w:rPr>
          <w:rFonts w:ascii="Lucida Handwriting" w:hAnsi="Lucida Handwriting"/>
        </w:rPr>
        <w:t>A</w:t>
      </w:r>
      <w:r w:rsidRPr="00DD5B36">
        <w:rPr>
          <w:rFonts w:cstheme="minorHAnsi"/>
        </w:rPr>
        <w:t>(V).</w:t>
      </w:r>
      <w:bookmarkEnd w:id="43"/>
      <w:bookmarkEnd w:id="44"/>
    </w:p>
    <w:p w14:paraId="719D9086" w14:textId="3059DB70" w:rsidR="001D6E1F" w:rsidRDefault="00722CCA" w:rsidP="00667779">
      <w:pPr>
        <w:pStyle w:val="ListParagraph"/>
        <w:numPr>
          <w:ilvl w:val="1"/>
          <w:numId w:val="8"/>
        </w:numPr>
        <w:ind w:left="1260"/>
      </w:pPr>
      <w:r>
        <w:t>That is, a</w:t>
      </w:r>
      <w:r w:rsidR="00915A62">
        <w:t xml:space="preserve"> </w:t>
      </w:r>
      <w:r w:rsidR="00915A62" w:rsidRPr="00722CCA">
        <w:t>linear transformation</w:t>
      </w:r>
      <w:r w:rsidR="00915A62">
        <w:t xml:space="preserve"> is a function </w:t>
      </w:r>
      <w:r w:rsidR="003776D8" w:rsidRPr="005043C6">
        <w:rPr>
          <w:position w:val="-10"/>
        </w:rPr>
        <w:object w:dxaOrig="1020" w:dyaOrig="320" w14:anchorId="283A0188">
          <v:shape id="_x0000_i1074" type="#_x0000_t75" style="width:51pt;height:16pt" o:ole="">
            <v:imagedata r:id="rId106" o:title=""/>
          </v:shape>
          <o:OLEObject Type="Embed" ProgID="Equation.DSMT4" ShapeID="_x0000_i1074" DrawAspect="Content" ObjectID="_1459433815" r:id="rId107"/>
        </w:object>
      </w:r>
      <w:r w:rsidR="00915A62">
        <w:t xml:space="preserve">  </w:t>
      </w:r>
      <w:r w:rsidR="005043C6">
        <w:t xml:space="preserve">such that </w:t>
      </w:r>
      <w:r w:rsidR="00265815" w:rsidRPr="00265815">
        <w:rPr>
          <w:i/>
        </w:rPr>
        <w:t>T</w:t>
      </w:r>
      <w:r w:rsidR="005043C6">
        <w:t>(</w:t>
      </w:r>
      <w:r w:rsidR="005043C6" w:rsidRPr="00DD5B36">
        <w:rPr>
          <w:i/>
        </w:rPr>
        <w:t>a</w:t>
      </w:r>
      <w:r w:rsidR="00C003C6" w:rsidRPr="00DD5B36">
        <w:rPr>
          <w:i/>
        </w:rPr>
        <w:t>u </w:t>
      </w:r>
      <w:r w:rsidR="005043C6" w:rsidRPr="005043C6">
        <w:t>+</w:t>
      </w:r>
      <w:r w:rsidR="00C003C6" w:rsidRPr="00DD5B36">
        <w:rPr>
          <w:i/>
        </w:rPr>
        <w:t> </w:t>
      </w:r>
      <w:r w:rsidR="005043C6" w:rsidRPr="00DD5B36">
        <w:rPr>
          <w:i/>
        </w:rPr>
        <w:t>b</w:t>
      </w:r>
      <w:r w:rsidR="00C003C6" w:rsidRPr="00DD5B36">
        <w:rPr>
          <w:i/>
        </w:rPr>
        <w:t>v</w:t>
      </w:r>
      <w:r w:rsidR="00C003C6">
        <w:t>) </w:t>
      </w:r>
      <w:r w:rsidR="005043C6">
        <w:t xml:space="preserve">= </w:t>
      </w:r>
      <w:r w:rsidR="005043C6" w:rsidRPr="00DD5B36">
        <w:rPr>
          <w:i/>
        </w:rPr>
        <w:t>a</w:t>
      </w:r>
      <w:r w:rsidR="00265815" w:rsidRPr="00265815">
        <w:rPr>
          <w:i/>
        </w:rPr>
        <w:t>T</w:t>
      </w:r>
      <w:r w:rsidR="00C003C6" w:rsidRPr="00DD5B36">
        <w:rPr>
          <w:i/>
        </w:rPr>
        <w:t>u</w:t>
      </w:r>
      <w:r w:rsidR="005043C6">
        <w:t xml:space="preserve"> + </w:t>
      </w:r>
      <w:r w:rsidR="005043C6" w:rsidRPr="00DD5B36">
        <w:rPr>
          <w:i/>
        </w:rPr>
        <w:t>b</w:t>
      </w:r>
      <w:r w:rsidR="00265815" w:rsidRPr="00265815">
        <w:rPr>
          <w:i/>
        </w:rPr>
        <w:t>T</w:t>
      </w:r>
      <w:r w:rsidR="00C003C6" w:rsidRPr="00DD5B36">
        <w:rPr>
          <w:i/>
        </w:rPr>
        <w:t>v</w:t>
      </w:r>
      <w:r w:rsidR="005043C6">
        <w:t xml:space="preserve">. </w:t>
      </w:r>
    </w:p>
    <w:p w14:paraId="723C86F3" w14:textId="77777777" w:rsidR="005043C6" w:rsidRDefault="005043C6" w:rsidP="00721575"/>
    <w:p w14:paraId="5FDEB9DA" w14:textId="089DCE3A" w:rsidR="00915929" w:rsidRDefault="00915929" w:rsidP="00915929">
      <w:r>
        <w:rPr>
          <w:color w:val="008000"/>
        </w:rPr>
        <w:t>Theorem</w:t>
      </w:r>
      <w:r w:rsidR="005043C6">
        <w:rPr>
          <w:color w:val="008000"/>
        </w:rPr>
        <w:t>.</w:t>
      </w:r>
      <w:r>
        <w:rPr>
          <w:color w:val="008000"/>
        </w:rPr>
        <w:t xml:space="preserve"> </w:t>
      </w:r>
      <w:r w:rsidRPr="00915929">
        <w:t>[13.12</w:t>
      </w:r>
      <w:r w:rsidR="0035409B">
        <w:t>, 13.13</w:t>
      </w:r>
      <w:r w:rsidRPr="00915929">
        <w:t>]</w:t>
      </w:r>
      <w:r w:rsidR="005043C6">
        <w:t xml:space="preserve"> Let V = </w:t>
      </w:r>
      <w:bookmarkStart w:id="45" w:name="OLE_LINK113"/>
      <w:bookmarkStart w:id="46" w:name="OLE_LINK114"/>
      <w:bookmarkStart w:id="47" w:name="OLE_LINK29"/>
      <w:bookmarkStart w:id="48" w:name="OLE_LINK30"/>
      <w:r w:rsidR="005043C6">
        <w:rPr>
          <w:rFonts w:ascii="Lucida Sans Unicode" w:hAnsi="Lucida Sans Unicode" w:cs="Lucida Sans Unicode"/>
        </w:rPr>
        <w:t>ℝ</w:t>
      </w:r>
      <w:bookmarkEnd w:id="45"/>
      <w:bookmarkEnd w:id="46"/>
      <w:bookmarkEnd w:id="47"/>
      <w:bookmarkEnd w:id="48"/>
      <w:r w:rsidR="00D806A8" w:rsidRPr="00D806A8">
        <w:rPr>
          <w:position w:val="6"/>
          <w:vertAlign w:val="superscript"/>
        </w:rPr>
        <w:t>3</w:t>
      </w:r>
      <w:r w:rsidR="005043C6">
        <w:t xml:space="preserve">, using </w:t>
      </w:r>
      <w:bookmarkStart w:id="49" w:name="OLE_LINK23"/>
      <w:bookmarkStart w:id="50" w:name="OLE_LINK24"/>
      <w:r w:rsidR="005043C6">
        <w:t>(</w:t>
      </w:r>
      <w:r w:rsidR="005043C6">
        <w:rPr>
          <w:i/>
        </w:rPr>
        <w:t>x</w:t>
      </w:r>
      <w:r w:rsidR="00A8297F">
        <w:rPr>
          <w:i/>
          <w:vertAlign w:val="superscript"/>
        </w:rPr>
        <w:t>1</w:t>
      </w:r>
      <w:r w:rsidR="005043C6">
        <w:t xml:space="preserve">, </w:t>
      </w:r>
      <w:r w:rsidR="005043C6">
        <w:rPr>
          <w:i/>
        </w:rPr>
        <w:t>x</w:t>
      </w:r>
      <w:r w:rsidR="00A8297F">
        <w:rPr>
          <w:i/>
          <w:vertAlign w:val="superscript"/>
        </w:rPr>
        <w:t>2</w:t>
      </w:r>
      <w:r w:rsidR="005043C6">
        <w:t xml:space="preserve">, </w:t>
      </w:r>
      <w:r w:rsidR="00A8297F">
        <w:rPr>
          <w:i/>
        </w:rPr>
        <w:t>x</w:t>
      </w:r>
      <w:r w:rsidR="00A8297F">
        <w:rPr>
          <w:i/>
          <w:vertAlign w:val="superscript"/>
        </w:rPr>
        <w:t>2</w:t>
      </w:r>
      <w:r w:rsidR="005043C6">
        <w:t>)</w:t>
      </w:r>
      <w:bookmarkEnd w:id="49"/>
      <w:bookmarkEnd w:id="50"/>
      <w:r w:rsidR="005043C6">
        <w:t xml:space="preserve"> instead of (</w:t>
      </w:r>
      <w:r w:rsidR="005043C6">
        <w:rPr>
          <w:i/>
        </w:rPr>
        <w:t>x</w:t>
      </w:r>
      <w:r w:rsidR="005043C6">
        <w:t xml:space="preserve">, </w:t>
      </w:r>
      <w:r w:rsidR="005043C6">
        <w:rPr>
          <w:i/>
        </w:rPr>
        <w:t>y</w:t>
      </w:r>
      <w:r w:rsidR="005043C6">
        <w:t xml:space="preserve">, </w:t>
      </w:r>
      <w:r w:rsidR="005043C6">
        <w:rPr>
          <w:i/>
        </w:rPr>
        <w:t>z</w:t>
      </w:r>
      <w:r w:rsidR="005043C6">
        <w:t>).</w:t>
      </w:r>
      <w:r w:rsidR="00A8297F">
        <w:t xml:space="preserve"> </w:t>
      </w:r>
      <w:r>
        <w:t xml:space="preserve">Then a linear transformation </w:t>
      </w:r>
      <w:r w:rsidR="00265815" w:rsidRPr="00265815">
        <w:rPr>
          <w:i/>
        </w:rPr>
        <w:t>T</w:t>
      </w:r>
      <w:r>
        <w:t xml:space="preserve"> takes the form </w:t>
      </w:r>
      <w:r w:rsidR="003776D8" w:rsidRPr="0004565F">
        <w:rPr>
          <w:position w:val="-14"/>
        </w:rPr>
        <w:object w:dxaOrig="3260" w:dyaOrig="420" w14:anchorId="7F7EE174">
          <v:shape id="_x0000_i1075" type="#_x0000_t75" style="width:163pt;height:21pt" o:ole="">
            <v:imagedata r:id="rId108" o:title=""/>
          </v:shape>
          <o:OLEObject Type="Embed" ProgID="Equation.DSMT4" ShapeID="_x0000_i1075" DrawAspect="Content" ObjectID="_1459433816" r:id="rId109"/>
        </w:object>
      </w:r>
      <w:r w:rsidR="0004565F">
        <w:t>.</w:t>
      </w:r>
    </w:p>
    <w:p w14:paraId="6D4A113E" w14:textId="77777777" w:rsidR="00004F53" w:rsidRDefault="00004F53" w:rsidP="00915929"/>
    <w:p w14:paraId="41543EBF" w14:textId="41411091" w:rsidR="00074FDE" w:rsidRDefault="004275DD" w:rsidP="00721575">
      <w:r>
        <w:rPr>
          <w:color w:val="008000"/>
        </w:rPr>
        <w:t>Note</w:t>
      </w:r>
      <w:r w:rsidR="00861063">
        <w:rPr>
          <w:color w:val="008000"/>
        </w:rPr>
        <w:t xml:space="preserve"> </w:t>
      </w:r>
      <w:r>
        <w:rPr>
          <w:color w:val="008000"/>
        </w:rPr>
        <w:t xml:space="preserve">. </w:t>
      </w:r>
      <w:r w:rsidR="00074FDE">
        <w:t>Linear transformations are represented by matrices</w:t>
      </w:r>
      <w:r w:rsidR="00BB3093">
        <w:t>:</w:t>
      </w:r>
    </w:p>
    <w:p w14:paraId="25499769" w14:textId="77777777" w:rsidR="00B33705" w:rsidRDefault="00B33705" w:rsidP="00721575"/>
    <w:p w14:paraId="32004482" w14:textId="384D545E" w:rsidR="00BB3093" w:rsidRPr="005043C6" w:rsidRDefault="00BB3093" w:rsidP="00721575">
      <w:r>
        <w:tab/>
      </w:r>
      <w:r w:rsidR="003776D8" w:rsidRPr="00B33705">
        <w:rPr>
          <w:position w:val="-66"/>
        </w:rPr>
        <w:object w:dxaOrig="5860" w:dyaOrig="1440" w14:anchorId="18A4763F">
          <v:shape id="_x0000_i1076" type="#_x0000_t75" style="width:293pt;height:1in" o:ole="">
            <v:imagedata r:id="rId110" o:title=""/>
          </v:shape>
          <o:OLEObject Type="Embed" ProgID="Equation.DSMT4" ShapeID="_x0000_i1076" DrawAspect="Content" ObjectID="_1459433817" r:id="rId111"/>
        </w:object>
      </w:r>
      <w:r w:rsidR="00B33705">
        <w:t xml:space="preserve"> </w:t>
      </w:r>
      <w:r>
        <w:t xml:space="preserve"> </w:t>
      </w:r>
    </w:p>
    <w:bookmarkEnd w:id="41"/>
    <w:bookmarkEnd w:id="42"/>
    <w:p w14:paraId="44BE6961" w14:textId="37115651" w:rsidR="001D6E1F" w:rsidRDefault="001D6E1F" w:rsidP="0020361E"/>
    <w:p w14:paraId="65631E97" w14:textId="129839FB" w:rsidR="00896B91" w:rsidRDefault="008725F4" w:rsidP="0020361E">
      <w:r>
        <w:rPr>
          <w:noProof/>
        </w:rPr>
        <mc:AlternateContent>
          <mc:Choice Requires="wpg">
            <w:drawing>
              <wp:anchor distT="0" distB="0" distL="114300" distR="114300" simplePos="0" relativeHeight="251758592" behindDoc="1" locked="0" layoutInCell="1" allowOverlap="1" wp14:anchorId="74F50236" wp14:editId="421EB2A8">
                <wp:simplePos x="0" y="0"/>
                <wp:positionH relativeFrom="column">
                  <wp:posOffset>1935480</wp:posOffset>
                </wp:positionH>
                <wp:positionV relativeFrom="paragraph">
                  <wp:posOffset>60960</wp:posOffset>
                </wp:positionV>
                <wp:extent cx="314960" cy="711200"/>
                <wp:effectExtent l="0" t="25400" r="0" b="0"/>
                <wp:wrapNone/>
                <wp:docPr id="1131" name="Group 1131"/>
                <wp:cNvGraphicFramePr/>
                <a:graphic xmlns:a="http://schemas.openxmlformats.org/drawingml/2006/main">
                  <a:graphicData uri="http://schemas.microsoft.com/office/word/2010/wordprocessingGroup">
                    <wpg:wgp>
                      <wpg:cNvGrpSpPr/>
                      <wpg:grpSpPr>
                        <a:xfrm>
                          <a:off x="0" y="0"/>
                          <a:ext cx="314960" cy="711200"/>
                          <a:chOff x="0" y="0"/>
                          <a:chExt cx="314960" cy="711200"/>
                        </a:xfrm>
                      </wpg:grpSpPr>
                      <wps:wsp>
                        <wps:cNvPr id="540" name="Straight Connector 540"/>
                        <wps:cNvCnPr/>
                        <wps:spPr>
                          <a:xfrm>
                            <a:off x="144780" y="0"/>
                            <a:ext cx="5080" cy="39243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41" name="Text Box 686"/>
                        <wps:cNvSpPr txBox="1"/>
                        <wps:spPr>
                          <a:xfrm>
                            <a:off x="0" y="325120"/>
                            <a:ext cx="314960" cy="3860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9DDF51" w14:textId="77777777" w:rsidR="004C0B97" w:rsidRPr="00C23B61" w:rsidRDefault="004C0B97" w:rsidP="00896B91">
                              <w:pPr>
                                <w:rPr>
                                  <w:b/>
                                  <w:sz w:val="32"/>
                                  <w:szCs w:val="32"/>
                                </w:rPr>
                              </w:pPr>
                              <w:r w:rsidRPr="00C23B61">
                                <w:rPr>
                                  <w:b/>
                                  <w:sz w:val="32"/>
                                  <w:szCs w:val="32"/>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31" o:spid="_x0000_s1233" style="position:absolute;margin-left:152.4pt;margin-top:4.8pt;width:24.8pt;height:56pt;z-index:-251557888;mso-position-horizontal-relative:text;mso-position-vertical-relative:text" coordsize="314960,711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">
                <v:line id="Straight Connector 540" o:spid="_x0000_s1234" style="position:absolute;visibility:visible;mso-wrap-style:square" from="144780,0" to="149860,3924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MtCcEAAADcAAAADwAAAGRycy9kb3ducmV2LnhtbERPyWrDMBC9B/oPYgq5JXJDWho3SjCB&#10;Qk4GZ6HXQZpYptbItVTb6ddXh0KPj7dv95NrxUB9aDwreFpmIIi1Nw3XCi7n98UriBCRDbaeScGd&#10;Aux3D7Mt5saPXNFwirVIIRxyVGBj7HIpg7bkMCx9R5y4m+8dxgT7WpoexxTuWrnKshfpsOHUYLGj&#10;gyX9efp2CvTlo75+FVxW581V/2BpSmeNUvPHqXgDEWmK/+I/99EoeF6n+elMOgJy9w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Iky0JwQAAANwAAAAPAAAAAAAAAAAAAAAA&#10;AKECAABkcnMvZG93bnJldi54bWxQSwUGAAAAAAQABAD5AAAAjwMAAAAA&#10;" strokecolor="#4f81bd [3204]" strokeweight="2pt">
                  <v:shadow on="t" opacity="24903f" mv:blur="40000f" origin=",.5" offset="0,20000emu"/>
                </v:line>
                <v:shape id="Text Box 686" o:spid="_x0000_s1235" type="#_x0000_t202" style="position:absolute;top:325120;width:314960;height:386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ixAAA&#10;ANwAAAAPAAAAZHJzL2Rvd25yZXYueG1sRI9Ba8JAFITvBf/D8oTe6q4lKRpdRSyFnixNVfD2yD6T&#10;YPZtyG6T+O+7hUKPw8x8w6y3o21ET52vHWuYzxQI4sKZmksNx6+3pwUIH5ANNo5Jw508bDeThzVm&#10;xg38SX0eShEh7DPUUIXQZlL6oiKLfuZa4uhdXWcxRNmV0nQ4RLht5LNSL9JizXGhwpb2FRW3/Ntq&#10;OB2ul3OiPspXm7aDG5Vku5RaP07H3QpEoDH8h//a70ZDmszh90w8AnL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vmvosQAAADcAAAADwAAAAAAAAAAAAAAAACXAgAAZHJzL2Rv&#10;d25yZXYueG1sUEsFBgAAAAAEAAQA9QAAAIgDAAAAAA==&#10;" filled="f" stroked="f">
                  <v:textbox>
                    <w:txbxContent>
                      <w:p w14:paraId="649DDF51" w14:textId="77777777" w:rsidR="007920F8" w:rsidRPr="00C23B61" w:rsidRDefault="007920F8" w:rsidP="00896B91">
                        <w:pPr>
                          <w:rPr>
                            <w:b/>
                            <w:sz w:val="32"/>
                            <w:szCs w:val="32"/>
                          </w:rPr>
                        </w:pPr>
                        <w:r w:rsidRPr="00C23B61">
                          <w:rPr>
                            <w:b/>
                            <w:sz w:val="32"/>
                            <w:szCs w:val="32"/>
                          </w:rPr>
                          <w:t>x</w:t>
                        </w:r>
                      </w:p>
                    </w:txbxContent>
                  </v:textbox>
                </v:shape>
              </v:group>
            </w:pict>
          </mc:Fallback>
        </mc:AlternateContent>
      </w:r>
      <w:r w:rsidR="008A2A37">
        <w:rPr>
          <w:noProof/>
        </w:rPr>
        <mc:AlternateContent>
          <mc:Choice Requires="wpg">
            <w:drawing>
              <wp:anchor distT="0" distB="0" distL="114300" distR="114300" simplePos="0" relativeHeight="251755520" behindDoc="1" locked="0" layoutInCell="1" allowOverlap="1" wp14:anchorId="3766C6B2" wp14:editId="09F6F6A7">
                <wp:simplePos x="0" y="0"/>
                <wp:positionH relativeFrom="column">
                  <wp:posOffset>2626360</wp:posOffset>
                </wp:positionH>
                <wp:positionV relativeFrom="paragraph">
                  <wp:posOffset>10160</wp:posOffset>
                </wp:positionV>
                <wp:extent cx="314960" cy="758144"/>
                <wp:effectExtent l="0" t="25400" r="15240" b="4445"/>
                <wp:wrapNone/>
                <wp:docPr id="1130" name="Group 1130"/>
                <wp:cNvGraphicFramePr/>
                <a:graphic xmlns:a="http://schemas.openxmlformats.org/drawingml/2006/main">
                  <a:graphicData uri="http://schemas.microsoft.com/office/word/2010/wordprocessingGroup">
                    <wpg:wgp>
                      <wpg:cNvGrpSpPr/>
                      <wpg:grpSpPr>
                        <a:xfrm>
                          <a:off x="0" y="0"/>
                          <a:ext cx="314960" cy="758144"/>
                          <a:chOff x="0" y="0"/>
                          <a:chExt cx="314960" cy="758144"/>
                        </a:xfrm>
                      </wpg:grpSpPr>
                      <wps:wsp>
                        <wps:cNvPr id="538" name="Text Box 538"/>
                        <wps:cNvSpPr txBox="1"/>
                        <wps:spPr>
                          <a:xfrm>
                            <a:off x="0" y="373380"/>
                            <a:ext cx="314960" cy="384764"/>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A2A367" w14:textId="77777777" w:rsidR="004C0B97" w:rsidRPr="00C23B61" w:rsidRDefault="004C0B97" w:rsidP="00896B91">
                              <w:pPr>
                                <w:rPr>
                                  <w:b/>
                                  <w:sz w:val="32"/>
                                  <w:szCs w:val="32"/>
                                </w:rPr>
                              </w:pPr>
                              <w:r w:rsidRPr="00C23B61">
                                <w:rPr>
                                  <w:b/>
                                  <w:sz w:val="32"/>
                                  <w:szCs w:val="32"/>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0" name="Group 530"/>
                        <wpg:cNvGrpSpPr/>
                        <wpg:grpSpPr>
                          <a:xfrm>
                            <a:off x="39370" y="0"/>
                            <a:ext cx="215900" cy="468630"/>
                            <a:chOff x="0" y="0"/>
                            <a:chExt cx="215900" cy="470233"/>
                          </a:xfrm>
                          <a:extLst>
                            <a:ext uri="{0CCBE362-F206-4b92-989A-16890622DB6E}">
                              <ma14:wrappingTextBoxFlag xmlns:ma14="http://schemas.microsoft.com/office/mac/drawingml/2011/main"/>
                            </a:ext>
                          </a:extLst>
                        </wpg:grpSpPr>
                        <wps:wsp>
                          <wps:cNvPr id="531" name="Isosceles Triangle 531"/>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Straight Connector 533"/>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37" name="Straight Connector 537"/>
                          <wps:cNvCnPr>
                            <a:stCxn id="531" idx="0"/>
                          </wps:cNvCnPr>
                          <wps:spPr>
                            <a:xfrm flipH="1">
                              <a:off x="107315" y="363220"/>
                              <a:ext cx="635" cy="107013"/>
                            </a:xfrm>
                            <a:prstGeom prst="line">
                              <a:avLst/>
                            </a:prstGeom>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id="Group 1130" o:spid="_x0000_s1236" style="position:absolute;margin-left:206.8pt;margin-top:.8pt;width:24.8pt;height:59.7pt;z-index:-251560960;mso-position-horizontal-relative:text;mso-position-vertical-relative:text" coordsize="314960,75814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">
                <v:shape id="Text Box 538" o:spid="_x0000_s1237" type="#_x0000_t202" style="position:absolute;top:373380;width:314960;height:3847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xXVCwAAA&#10;ANwAAAAPAAAAZHJzL2Rvd25yZXYueG1sRE/LisIwFN0L8w/hDsxOE2dUtGOUQRFcKT5hdpfm2hab&#10;m9JEW//eLASXh/OezltbijvVvnCsod9TIIhTZwrONBwPq+4YhA/IBkvHpOFBHuazj84UE+Ma3tF9&#10;HzIRQ9gnqCEPoUqk9GlOFn3PVcSRu7jaYoiwzqSpsYnhtpTfSo2kxYJjQ44VLXJKr/ub1XDaXP7P&#10;A7XNlnZYNa5Vku1Eav312f79ggjUhrf45V4bDcOfuDa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xXVCwAAAANwAAAAPAAAAAAAAAAAAAAAAAJcCAABkcnMvZG93bnJl&#10;di54bWxQSwUGAAAAAAQABAD1AAAAhAMAAAAA&#10;" filled="f" stroked="f">
                  <v:textbox>
                    <w:txbxContent>
                      <w:p w14:paraId="6FA2A367" w14:textId="77777777" w:rsidR="007920F8" w:rsidRPr="00C23B61" w:rsidRDefault="007920F8" w:rsidP="00896B91">
                        <w:pPr>
                          <w:rPr>
                            <w:b/>
                            <w:sz w:val="32"/>
                            <w:szCs w:val="32"/>
                          </w:rPr>
                        </w:pPr>
                        <w:r w:rsidRPr="00C23B61">
                          <w:rPr>
                            <w:b/>
                            <w:sz w:val="32"/>
                            <w:szCs w:val="32"/>
                          </w:rPr>
                          <w:t>x</w:t>
                        </w:r>
                      </w:p>
                    </w:txbxContent>
                  </v:textbox>
                </v:shape>
                <v:group id="Group 530" o:spid="_x0000_s1238" style="position:absolute;left:39370;width:215900;height:468630" coordsize="215900,4702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J/z4wwAAANwAAAAPAAAAZHJzL2Rvd25yZXYueG1sRE9Na8JAEL0X/A/LCL3V&#10;TSopJboGESs9BKFaEG9DdkxCsrMhuybx33cPBY+P973OJtOKgXpXW1YQLyIQxIXVNZcKfs9fb58g&#10;nEfW2FomBQ9ykG1mL2tMtR35h4aTL0UIYZeigsr7LpXSFRUZdAvbEQfuZnuDPsC+lLrHMYSbVr5H&#10;0Yc0WHNoqLCjXUVFc7obBYcRx+0y3g95c9s9rufkeMljUup1Pm1XIDxN/in+d39rBckyzA9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J4n/PjDAAAA3AAAAA8A&#10;AAAAAAAAAAAAAAAAqQIAAGRycy9kb3ducmV2LnhtbFBLBQYAAAAABAAEAPoAAACZAwAAAAA=&#10;">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31" o:spid="_x0000_s1239"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VITlxQAA&#10;ANwAAAAPAAAAZHJzL2Rvd25yZXYueG1sRI/NasMwEITvhbyD2EAupZHj0sS4kU0IpIReSn4g18Xa&#10;2qbWykiK7b59VSj0OMzONzvbcjKdGMj51rKC1TIBQVxZ3XKt4Ho5PGUgfEDW2FkmBd/koSxmD1vM&#10;tR35RMM51CJC2OeooAmhz6X0VUMG/dL2xNH7tM5giNLVUjscI9x0Mk2StTTYcmxosKd9Q9XX+W7i&#10;G8fHt9Tup1t2NaeP7Na5dxw2Si3m0+4VRKAp/B//pY9awcvzCn7HRALI4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tUhOX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533" o:spid="_x0000_s1240"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EfAA8MAAADcAAAADwAAAGRycy9kb3ducmV2LnhtbESPT2sCMRTE74LfITzBm2atVNqtUaQg&#10;eFrwH70+ktfN0s3Luom6+ukbQfA4zMxvmPmyc7W4UBsqzwom4wwEsfam4lLBYb8efYAIEdlg7ZkU&#10;3CjActHvzTE3/spbuuxiKRKEQ44KbIxNLmXQlhyGsW+Ik/frW4cxybaUpsVrgrtavmXZTDqsOC1Y&#10;bOjbkv7bnZ0Cffgpj6cVF9v951HfsTCFs0ap4aBbfYGI1MVX+NneGAXv0yk8zqQjIB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BHwAPDAAAA3AAAAA8AAAAAAAAAAAAA&#10;AAAAoQIAAGRycy9kb3ducmV2LnhtbFBLBQYAAAAABAAEAPkAAACRAwAAAAA=&#10;" strokecolor="#4f81bd [3204]" strokeweight="2pt">
                    <v:shadow on="t" opacity="24903f" mv:blur="40000f" origin=",.5" offset="0,20000emu"/>
                  </v:line>
                  <v:line id="Straight Connector 537" o:spid="_x0000_s1241" style="position:absolute;flip:x;visibility:visible;mso-wrap-style:square" from="107315,363220" to="107950,4702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mB0Q8YAAADcAAAADwAAAGRycy9kb3ducmV2LnhtbESPwW7CMBBE70j9B2srcSsOhVJIMagC&#10;teIAB1I+YGVv46jxOordJOXr60qVOI5m5o1mvR1cLTpqQ+VZwXSSgSDW3lRcKrh8vD0sQYSIbLD2&#10;TAp+KMB2czdaY258z2fqiliKBOGQowIbY5NLGbQlh2HiG+LkffrWYUyyLaVpsU9wV8vHLFtIhxWn&#10;BYsN7Szpr+LbKZgdOz1dNbbq9eq8e58X18PJ7ZUa3w+vLyAiDfEW/m8fjIKn2TP8nUlHQG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pgdEPGAAAA3AAAAA8AAAAAAAAA&#10;AAAAAAAAoQIAAGRycy9kb3ducmV2LnhtbFBLBQYAAAAABAAEAPkAAACUAwAAAAA=&#10;" strokecolor="#4f81bd [3204]" strokeweight="2pt">
                    <v:shadow on="t" opacity="24903f" mv:blur="40000f" origin=",.5" offset="0,20000emu"/>
                  </v:line>
                </v:group>
              </v:group>
            </w:pict>
          </mc:Fallback>
        </mc:AlternateContent>
      </w:r>
    </w:p>
    <w:p w14:paraId="26131EC6" w14:textId="5177D4C3" w:rsidR="003B6109" w:rsidRDefault="003B6109" w:rsidP="00896B91">
      <w:pPr>
        <w:tabs>
          <w:tab w:val="left" w:pos="3600"/>
        </w:tabs>
      </w:pPr>
      <w:r>
        <w:t xml:space="preserve">In diagrammatic form this is </w:t>
      </w:r>
      <w:r w:rsidR="00896B91">
        <w:tab/>
      </w:r>
      <w:r w:rsidR="002466EA" w:rsidRPr="003B6109">
        <w:rPr>
          <w:position w:val="-4"/>
        </w:rPr>
        <w:object w:dxaOrig="300" w:dyaOrig="200" w14:anchorId="69ADAA76">
          <v:shape id="_x0000_i1077" type="#_x0000_t75" style="width:15pt;height:10pt" o:ole="">
            <v:imagedata r:id="rId112" o:title=""/>
          </v:shape>
          <o:OLEObject Type="Embed" ProgID="Equation.DSMT4" ShapeID="_x0000_i1077" DrawAspect="Content" ObjectID="_1459433818" r:id="rId113"/>
        </w:object>
      </w:r>
      <w:r>
        <w:t xml:space="preserve"> </w:t>
      </w:r>
    </w:p>
    <w:p w14:paraId="469045EE" w14:textId="65CEBA90" w:rsidR="003B6109" w:rsidRDefault="003B6109" w:rsidP="0020361E"/>
    <w:p w14:paraId="1DF696D4" w14:textId="77777777" w:rsidR="00C23B61" w:rsidRDefault="00C23B61" w:rsidP="0020361E">
      <w:pPr>
        <w:rPr>
          <w:color w:val="008000"/>
        </w:rPr>
      </w:pPr>
    </w:p>
    <w:p w14:paraId="0D6ECCDF" w14:textId="77777777" w:rsidR="00C23B61" w:rsidRDefault="00C23B61" w:rsidP="0020361E">
      <w:pPr>
        <w:rPr>
          <w:color w:val="008000"/>
        </w:rPr>
      </w:pPr>
    </w:p>
    <w:p w14:paraId="47D04160" w14:textId="4AB3E212" w:rsidR="00861063" w:rsidRDefault="00861063" w:rsidP="00861063">
      <w:pPr>
        <w:tabs>
          <w:tab w:val="left" w:pos="6660"/>
          <w:tab w:val="left" w:pos="7560"/>
          <w:tab w:val="left" w:pos="8370"/>
        </w:tabs>
      </w:pPr>
      <w:r>
        <w:rPr>
          <w:color w:val="008000"/>
        </w:rPr>
        <w:lastRenderedPageBreak/>
        <w:t xml:space="preserve">Definition. </w:t>
      </w:r>
      <w:r>
        <w:t xml:space="preserve">The </w:t>
      </w:r>
      <w:r>
        <w:rPr>
          <w:b/>
        </w:rPr>
        <w:t>transpose</w:t>
      </w:r>
      <w:r>
        <w:t xml:space="preserve"> of the matrix </w:t>
      </w:r>
      <w:r>
        <w:rPr>
          <w:i/>
        </w:rPr>
        <w:t>T</w:t>
      </w:r>
      <w:r w:rsidR="00E67A2D">
        <w:t xml:space="preserve"> = </w:t>
      </w:r>
      <w:r w:rsidR="00E67A2D" w:rsidRPr="00E67A2D">
        <w:rPr>
          <w:position w:val="-16"/>
        </w:rPr>
        <w:object w:dxaOrig="340" w:dyaOrig="440" w14:anchorId="1FF66600">
          <v:shape id="_x0000_i1078" type="#_x0000_t75" style="width:17pt;height:22pt" o:ole="">
            <v:imagedata r:id="rId114" o:title=""/>
          </v:shape>
          <o:OLEObject Type="Embed" ProgID="Equation.DSMT4" ShapeID="_x0000_i1078" DrawAspect="Content" ObjectID="_1459433819" r:id="rId115"/>
        </w:object>
      </w:r>
      <w:r w:rsidR="00E67A2D">
        <w:t xml:space="preserve"> </w:t>
      </w:r>
      <w:r>
        <w:t>is the matrix</w:t>
      </w:r>
      <w:r w:rsidR="00F74412">
        <w:rPr>
          <w:b/>
        </w:rPr>
        <w:t xml:space="preserve"> </w:t>
      </w:r>
      <w:r w:rsidR="00DB3CAC" w:rsidRPr="00DB3CAC">
        <w:rPr>
          <w:b/>
          <w:position w:val="-22"/>
        </w:rPr>
        <w:object w:dxaOrig="1740" w:dyaOrig="580" w14:anchorId="4660DD32">
          <v:shape id="_x0000_i1079" type="#_x0000_t75" style="width:87pt;height:29pt" o:ole="">
            <v:imagedata r:id="rId116" o:title=""/>
          </v:shape>
          <o:OLEObject Type="Embed" ProgID="Equation.DSMT4" ShapeID="_x0000_i1079" DrawAspect="Content" ObjectID="_1459433820" r:id="rId117"/>
        </w:object>
      </w:r>
      <w:r>
        <w:t>.</w:t>
      </w:r>
    </w:p>
    <w:p w14:paraId="3BCC000B" w14:textId="3D0A20E6" w:rsidR="0092339A" w:rsidRPr="0092339A" w:rsidRDefault="00861063" w:rsidP="0020361E">
      <w:r>
        <w:rPr>
          <w:color w:val="008000"/>
        </w:rPr>
        <w:t>Note</w:t>
      </w:r>
      <w:r w:rsidR="0092339A">
        <w:rPr>
          <w:color w:val="008000"/>
        </w:rPr>
        <w:t>.</w:t>
      </w:r>
      <w:r w:rsidR="0092339A">
        <w:t xml:space="preserve"> The indices are dummy variables. We can express T as </w:t>
      </w:r>
      <w:r w:rsidR="009B0F4E" w:rsidRPr="009B0F4E">
        <w:rPr>
          <w:position w:val="-14"/>
        </w:rPr>
        <w:object w:dxaOrig="820" w:dyaOrig="420" w14:anchorId="44D4C45E">
          <v:shape id="_x0000_i1080" type="#_x0000_t75" style="width:41pt;height:21pt" o:ole="">
            <v:imagedata r:id="rId118" o:title=""/>
          </v:shape>
          <o:OLEObject Type="Embed" ProgID="Equation.DSMT4" ShapeID="_x0000_i1080" DrawAspect="Content" ObjectID="_1459433821" r:id="rId119"/>
        </w:object>
      </w:r>
      <w:r w:rsidR="0092339A">
        <w:t xml:space="preserve"> and also</w:t>
      </w:r>
      <w:bookmarkStart w:id="51" w:name="OLE_LINK424"/>
      <w:bookmarkStart w:id="52" w:name="OLE_LINK425"/>
      <w:r w:rsidR="00C85A66" w:rsidRPr="00E0196F">
        <w:rPr>
          <w:position w:val="-12"/>
        </w:rPr>
        <w:object w:dxaOrig="820" w:dyaOrig="400" w14:anchorId="6005C76F">
          <v:shape id="_x0000_i1081" type="#_x0000_t75" style="width:41pt;height:20pt" o:ole="">
            <v:imagedata r:id="rId120" o:title=""/>
          </v:shape>
          <o:OLEObject Type="Embed" ProgID="Equation.DSMT4" ShapeID="_x0000_i1081" DrawAspect="Content" ObjectID="_1459433822" r:id="rId121"/>
        </w:object>
      </w:r>
      <w:bookmarkEnd w:id="51"/>
      <w:bookmarkEnd w:id="52"/>
      <w:r w:rsidR="0092339A">
        <w:t xml:space="preserve">. This </w:t>
      </w:r>
      <w:r w:rsidR="00C85A66">
        <w:t>can become</w:t>
      </w:r>
      <w:r w:rsidR="0092339A">
        <w:t xml:space="preserve"> subtle when expressing </w:t>
      </w:r>
      <w:r w:rsidR="00C85A66">
        <w:t xml:space="preserve">either </w:t>
      </w:r>
      <w:r w:rsidR="0092339A">
        <w:t>the transpose</w:t>
      </w:r>
      <w:r w:rsidR="00C85A66">
        <w:t xml:space="preserve"> or the inverse</w:t>
      </w:r>
      <w:r w:rsidR="0092339A">
        <w:t xml:space="preserve"> of T.</w:t>
      </w:r>
      <w:r w:rsidR="00E0196F">
        <w:t xml:space="preserve"> </w:t>
      </w:r>
      <w:r w:rsidR="004E5BFE">
        <w:t xml:space="preserve">Do not confuse </w:t>
      </w:r>
      <w:r w:rsidR="00C85A66" w:rsidRPr="00C85A66">
        <w:rPr>
          <w:position w:val="-12"/>
        </w:rPr>
        <w:object w:dxaOrig="820" w:dyaOrig="400" w14:anchorId="70463F8A">
          <v:shape id="_x0000_i1082" type="#_x0000_t75" style="width:41pt;height:20pt" o:ole="">
            <v:imagedata r:id="rId122" o:title=""/>
          </v:shape>
          <o:OLEObject Type="Embed" ProgID="Equation.DSMT4" ShapeID="_x0000_i1082" DrawAspect="Content" ObjectID="_1459433823" r:id="rId123"/>
        </w:object>
      </w:r>
      <w:r w:rsidR="00C85A66">
        <w:t xml:space="preserve"> as an</w:t>
      </w:r>
      <w:r w:rsidR="004E5BFE">
        <w:t xml:space="preserve"> expression for the transpose. T</w:t>
      </w:r>
      <w:r w:rsidR="00E0196F">
        <w:t xml:space="preserve">he transpose must be expressed as </w:t>
      </w:r>
      <w:r w:rsidR="004125AF" w:rsidRPr="004125AF">
        <w:rPr>
          <w:position w:val="-20"/>
        </w:rPr>
        <w:object w:dxaOrig="1800" w:dyaOrig="560" w14:anchorId="6BDB4AB6">
          <v:shape id="_x0000_i1083" type="#_x0000_t75" style="width:90pt;height:28pt" o:ole="">
            <v:imagedata r:id="rId124" o:title=""/>
          </v:shape>
          <o:OLEObject Type="Embed" ProgID="Equation.DSMT4" ShapeID="_x0000_i1083" DrawAspect="Content" ObjectID="_1459433824" r:id="rId125"/>
        </w:object>
      </w:r>
      <w:r w:rsidR="004125AF">
        <w:t xml:space="preserve"> unless </w:t>
      </w:r>
      <w:r w:rsidR="00C85A66">
        <w:t>it</w:t>
      </w:r>
      <w:r w:rsidR="004125AF">
        <w:t xml:space="preserve"> i</w:t>
      </w:r>
      <w:r w:rsidR="00EF4D39">
        <w:t>s</w:t>
      </w:r>
      <w:r w:rsidR="004125AF">
        <w:t xml:space="preserve"> part of an expression involving </w:t>
      </w:r>
      <w:r w:rsidR="004125AF">
        <w:rPr>
          <w:i/>
        </w:rPr>
        <w:t>T</w:t>
      </w:r>
      <w:r w:rsidR="004125AF">
        <w:t xml:space="preserve"> such as </w:t>
      </w:r>
      <w:r w:rsidR="00FE431D" w:rsidRPr="00643217">
        <w:rPr>
          <w:position w:val="-18"/>
        </w:rPr>
        <w:object w:dxaOrig="1260" w:dyaOrig="540" w14:anchorId="6655CABC">
          <v:shape id="_x0000_i1084" type="#_x0000_t75" style="width:63pt;height:27pt" o:ole="">
            <v:imagedata r:id="rId126" o:title=""/>
          </v:shape>
          <o:OLEObject Type="Embed" ProgID="Equation.DSMT4" ShapeID="_x0000_i1084" DrawAspect="Content" ObjectID="_1459433825" r:id="rId127"/>
        </w:object>
      </w:r>
      <w:r w:rsidR="004125AF">
        <w:t>.</w:t>
      </w:r>
      <w:r w:rsidR="00E0196F">
        <w:t xml:space="preserve"> </w:t>
      </w:r>
    </w:p>
    <w:p w14:paraId="14B80291" w14:textId="119516C2" w:rsidR="00C85A66" w:rsidRPr="00C85A66" w:rsidRDefault="00C85A66" w:rsidP="00861063">
      <w:pPr>
        <w:tabs>
          <w:tab w:val="left" w:pos="6660"/>
          <w:tab w:val="left" w:pos="7560"/>
          <w:tab w:val="left" w:pos="8370"/>
        </w:tabs>
      </w:pPr>
      <w:r>
        <w:rPr>
          <w:color w:val="008000"/>
        </w:rPr>
        <w:t>Definition.</w:t>
      </w:r>
      <w:r>
        <w:t xml:space="preserve"> The </w:t>
      </w:r>
      <w:r>
        <w:rPr>
          <w:b/>
        </w:rPr>
        <w:t>inverse</w:t>
      </w:r>
      <w:r>
        <w:t xml:space="preserve"> of the matrix </w:t>
      </w:r>
      <w:r>
        <w:rPr>
          <w:i/>
        </w:rPr>
        <w:t>T</w:t>
      </w:r>
      <w:r>
        <w:t xml:space="preserve"> is the matrix </w:t>
      </w:r>
      <w:r w:rsidR="00381812" w:rsidRPr="006A0CD5">
        <w:rPr>
          <w:position w:val="-4"/>
        </w:rPr>
        <w:object w:dxaOrig="400" w:dyaOrig="320" w14:anchorId="6EC5CFF0">
          <v:shape id="_x0000_i1085" type="#_x0000_t75" style="width:20pt;height:16pt" o:ole="">
            <v:imagedata r:id="rId128" o:title=""/>
          </v:shape>
          <o:OLEObject Type="Embed" ProgID="Equation.DSMT4" ShapeID="_x0000_i1085" DrawAspect="Content" ObjectID="_1459433826" r:id="rId129"/>
        </w:object>
      </w:r>
      <w:r>
        <w:t xml:space="preserve"> satisfying </w:t>
      </w:r>
      <w:r w:rsidR="00970BD9" w:rsidRPr="00970BD9">
        <w:rPr>
          <w:position w:val="-10"/>
        </w:rPr>
        <w:object w:dxaOrig="1780" w:dyaOrig="380" w14:anchorId="2D812D9A">
          <v:shape id="_x0000_i1086" type="#_x0000_t75" style="width:89pt;height:19pt" o:ole="">
            <v:imagedata r:id="rId130" o:title=""/>
          </v:shape>
          <o:OLEObject Type="Embed" ProgID="Equation.DSMT4" ShapeID="_x0000_i1086" DrawAspect="Content" ObjectID="_1459433827" r:id="rId131"/>
        </w:object>
      </w:r>
      <w:r>
        <w:t xml:space="preserve">. If </w:t>
      </w:r>
      <w:r w:rsidR="00C874AE" w:rsidRPr="00C874AE">
        <w:rPr>
          <w:position w:val="-6"/>
        </w:rPr>
        <w:object w:dxaOrig="840" w:dyaOrig="340" w14:anchorId="168A5238">
          <v:shape id="_x0000_i1087" type="#_x0000_t75" style="width:42pt;height:17pt" o:ole="">
            <v:imagedata r:id="rId132" o:title=""/>
          </v:shape>
          <o:OLEObject Type="Embed" ProgID="Equation.DSMT4" ShapeID="_x0000_i1087" DrawAspect="Content" ObjectID="_1459433828" r:id="rId133"/>
        </w:object>
      </w:r>
      <w:r>
        <w:t xml:space="preserve">, we can also write </w:t>
      </w:r>
      <w:r w:rsidR="00616002" w:rsidRPr="00616002">
        <w:rPr>
          <w:position w:val="-18"/>
        </w:rPr>
        <w:object w:dxaOrig="1340" w:dyaOrig="540" w14:anchorId="76EB9695">
          <v:shape id="_x0000_i1088" type="#_x0000_t75" style="width:67pt;height:27pt" o:ole="">
            <v:imagedata r:id="rId134" o:title=""/>
          </v:shape>
          <o:OLEObject Type="Embed" ProgID="Equation.DSMT4" ShapeID="_x0000_i1088" DrawAspect="Content" ObjectID="_1459433829" r:id="rId135"/>
        </w:object>
      </w:r>
      <w:r>
        <w:t xml:space="preserve"> and </w:t>
      </w:r>
      <w:r w:rsidR="00BA4AC5" w:rsidRPr="00BA4AC5">
        <w:rPr>
          <w:position w:val="-18"/>
        </w:rPr>
        <w:object w:dxaOrig="1340" w:dyaOrig="540" w14:anchorId="3380442F">
          <v:shape id="_x0000_i1089" type="#_x0000_t75" style="width:67pt;height:27pt" o:ole="">
            <v:imagedata r:id="rId136" o:title=""/>
          </v:shape>
          <o:OLEObject Type="Embed" ProgID="Equation.DSMT4" ShapeID="_x0000_i1089" DrawAspect="Content" ObjectID="_1459433830" r:id="rId137"/>
        </w:object>
      </w:r>
      <w:r>
        <w:t xml:space="preserve"> but not </w:t>
      </w:r>
      <w:r w:rsidR="00F74412" w:rsidRPr="002422FB">
        <w:rPr>
          <w:position w:val="-18"/>
        </w:rPr>
        <w:object w:dxaOrig="1340" w:dyaOrig="540" w14:anchorId="29FDEA27">
          <v:shape id="_x0000_i1090" type="#_x0000_t75" style="width:67pt;height:27pt" o:ole="">
            <v:imagedata r:id="rId138" o:title=""/>
          </v:shape>
          <o:OLEObject Type="Embed" ProgID="Equation.DSMT4" ShapeID="_x0000_i1090" DrawAspect="Content" ObjectID="_1459433831" r:id="rId139"/>
        </w:object>
      </w:r>
      <w:r>
        <w:t>. The indices should match.</w:t>
      </w:r>
    </w:p>
    <w:p w14:paraId="72473BA1" w14:textId="77777777" w:rsidR="00C85A66" w:rsidRDefault="00C85A66" w:rsidP="00861063">
      <w:pPr>
        <w:tabs>
          <w:tab w:val="left" w:pos="6660"/>
          <w:tab w:val="left" w:pos="7560"/>
          <w:tab w:val="left" w:pos="8370"/>
        </w:tabs>
        <w:rPr>
          <w:color w:val="008000"/>
        </w:rPr>
      </w:pPr>
    </w:p>
    <w:p w14:paraId="33CE61E7" w14:textId="37245EA4" w:rsidR="00861063" w:rsidRDefault="00861063" w:rsidP="00861063">
      <w:pPr>
        <w:tabs>
          <w:tab w:val="left" w:pos="6660"/>
          <w:tab w:val="left" w:pos="7560"/>
          <w:tab w:val="left" w:pos="8370"/>
        </w:tabs>
      </w:pPr>
      <w:r>
        <w:rPr>
          <w:color w:val="008000"/>
        </w:rPr>
        <w:t>Definition.</w:t>
      </w:r>
      <w:r>
        <w:t xml:space="preserve"> A matrix </w:t>
      </w:r>
      <w:r>
        <w:rPr>
          <w:i/>
        </w:rPr>
        <w:t>T</w:t>
      </w:r>
      <w:r>
        <w:t xml:space="preserve"> is </w:t>
      </w:r>
      <w:r>
        <w:rPr>
          <w:b/>
        </w:rPr>
        <w:t>orthogonal</w:t>
      </w:r>
      <w:r>
        <w:t xml:space="preserve"> if </w:t>
      </w:r>
      <w:r>
        <w:rPr>
          <w:i/>
        </w:rPr>
        <w:t>T</w:t>
      </w:r>
      <w:bookmarkStart w:id="53" w:name="OLE_LINK426"/>
      <w:bookmarkStart w:id="54" w:name="OLE_LINK427"/>
      <w:r w:rsidR="00BD5AF0" w:rsidRPr="00BD5AF0">
        <w:rPr>
          <w:position w:val="6"/>
          <w:vertAlign w:val="superscript"/>
        </w:rPr>
        <w:t xml:space="preserve"> </w:t>
      </w:r>
      <w:bookmarkEnd w:id="53"/>
      <w:bookmarkEnd w:id="54"/>
      <w:r w:rsidRPr="00BD5AF0">
        <w:rPr>
          <w:position w:val="6"/>
          <w:vertAlign w:val="superscript"/>
        </w:rPr>
        <w:t>-1</w:t>
      </w:r>
      <w:r>
        <w:t xml:space="preserve"> = </w:t>
      </w:r>
      <w:r>
        <w:rPr>
          <w:i/>
        </w:rPr>
        <w:t>T</w:t>
      </w:r>
      <w:r w:rsidR="00BD5AF0" w:rsidRPr="00BD5AF0">
        <w:rPr>
          <w:position w:val="6"/>
          <w:vertAlign w:val="superscript"/>
        </w:rPr>
        <w:t xml:space="preserve"> </w:t>
      </w:r>
      <w:r w:rsidRPr="00BD5AF0">
        <w:rPr>
          <w:position w:val="6"/>
          <w:vertAlign w:val="superscript"/>
        </w:rPr>
        <w:t>T</w:t>
      </w:r>
      <w:r>
        <w:t>.</w:t>
      </w:r>
    </w:p>
    <w:p w14:paraId="0F8E9943" w14:textId="77777777" w:rsidR="00861063" w:rsidRDefault="00861063" w:rsidP="0020361E">
      <w:pPr>
        <w:rPr>
          <w:color w:val="008000"/>
        </w:rPr>
      </w:pPr>
    </w:p>
    <w:p w14:paraId="7718E78B" w14:textId="13718FE9" w:rsidR="00AD45E9" w:rsidRDefault="00DD702E" w:rsidP="0020361E">
      <w:r>
        <w:rPr>
          <w:noProof/>
        </w:rPr>
        <mc:AlternateContent>
          <mc:Choice Requires="wpg">
            <w:drawing>
              <wp:anchor distT="0" distB="0" distL="114300" distR="114300" simplePos="0" relativeHeight="251696128" behindDoc="0" locked="0" layoutInCell="1" allowOverlap="1" wp14:anchorId="7BDBA247" wp14:editId="41F8A3EA">
                <wp:simplePos x="0" y="0"/>
                <wp:positionH relativeFrom="column">
                  <wp:posOffset>1334770</wp:posOffset>
                </wp:positionH>
                <wp:positionV relativeFrom="paragraph">
                  <wp:posOffset>454025</wp:posOffset>
                </wp:positionV>
                <wp:extent cx="215900" cy="903605"/>
                <wp:effectExtent l="50800" t="25400" r="38100" b="86995"/>
                <wp:wrapNone/>
                <wp:docPr id="57" name="Group 57"/>
                <wp:cNvGraphicFramePr/>
                <a:graphic xmlns:a="http://schemas.openxmlformats.org/drawingml/2006/main">
                  <a:graphicData uri="http://schemas.microsoft.com/office/word/2010/wordprocessingGroup">
                    <wpg:wgp>
                      <wpg:cNvGrpSpPr/>
                      <wpg:grpSpPr>
                        <a:xfrm>
                          <a:off x="0" y="0"/>
                          <a:ext cx="215900" cy="903605"/>
                          <a:chOff x="0" y="0"/>
                          <a:chExt cx="215900" cy="903605"/>
                        </a:xfrm>
                      </wpg:grpSpPr>
                      <wpg:grpSp>
                        <wpg:cNvPr id="200" name="Group 200"/>
                        <wpg:cNvGrpSpPr/>
                        <wpg:grpSpPr>
                          <a:xfrm>
                            <a:off x="0" y="352425"/>
                            <a:ext cx="215900" cy="551180"/>
                            <a:chOff x="0" y="0"/>
                            <a:chExt cx="215900" cy="551180"/>
                          </a:xfrm>
                          <a:extLst>
                            <a:ext uri="{0CCBE362-F206-4b92-989A-16890622DB6E}">
                              <ma14:wrappingTextBoxFlag xmlns:ma14="http://schemas.microsoft.com/office/mac/drawingml/2011/main"/>
                            </a:ext>
                          </a:extLst>
                        </wpg:grpSpPr>
                        <wps:wsp>
                          <wps:cNvPr id="201" name="Isosceles Triangle 201"/>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Straight Connector 202"/>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3" name="Straight Connector 203"/>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cNvPr id="52" name="Group 52"/>
                        <wpg:cNvGrpSpPr/>
                        <wpg:grpSpPr>
                          <a:xfrm>
                            <a:off x="26035" y="0"/>
                            <a:ext cx="172720" cy="356870"/>
                            <a:chOff x="0" y="0"/>
                            <a:chExt cx="172720" cy="356870"/>
                          </a:xfrm>
                          <a:extLst>
                            <a:ext uri="{0CCBE362-F206-4b92-989A-16890622DB6E}">
                              <ma14:wrappingTextBoxFlag xmlns:ma14="http://schemas.microsoft.com/office/mac/drawingml/2011/main"/>
                            </a:ext>
                          </a:extLst>
                        </wpg:grpSpPr>
                        <wps:wsp>
                          <wps:cNvPr id="53" name="Oval 53"/>
                          <wps:cNvSpPr/>
                          <wps:spPr>
                            <a:xfrm>
                              <a:off x="0" y="184150"/>
                              <a:ext cx="172720" cy="172720"/>
                            </a:xfrm>
                            <a:prstGeom prst="ellipse">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Connector 55"/>
                          <wps:cNvCnPr/>
                          <wps:spPr>
                            <a:xfrm>
                              <a:off x="86360"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id="Group 57" o:spid="_x0000_s1026" style="position:absolute;margin-left:105.1pt;margin-top:35.75pt;width:17pt;height:71.15pt;z-index:251696128" coordsize="215900,9036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">
                <v:group id="Group 200" o:spid="_x0000_s1027" style="position:absolute;top:352425;width:215900;height:551180" coordsize="215900,5511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OH7IMUAAADcAAAA&#10;DwAAAAAAAAAAAAAAAACpAgAAZHJzL2Rvd25yZXYueG1sUEsFBgAAAAAEAAQA+gAAAJsDAAAAAA==&#10;">
                  <v:shape id="Isosceles Triangle 201" o:spid="_x0000_s1028"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koM9wwAA&#10;ANwAAAAPAAAAZHJzL2Rvd25yZXYueG1sRI9Bi8IwEIXvwv6HMMJeZE3tQUvXKCKsyF5ELXgdmrEt&#10;NpOSxNr99xtB8Ph48743b7keTCt6cr6xrGA2TUAQl1Y3XCkozj9fGQgfkDW2lknBH3lYrz5GS8y1&#10;ffCR+lOoRISwz1FBHUKXS+nLmgz6qe2Io3e1zmCI0lVSO3xEuGllmiRzabDh2FBjR9uaytvpbuIb&#10;+8kutdvhkhXmeMgurfvFfqHU53jYfIMINIT38Su91wrSZAbPMZEAcvU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koM9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202" o:spid="_x0000_s1029"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c1iQMIAAADcAAAADwAAAGRycy9kb3ducmV2LnhtbESPT4vCMBTE7wt+h/AEb2tqD4tWo4gg&#10;7KngP7w+kmdTbF5qk9Wun36zIHgcZuY3zGLVu0bcqQu1ZwWTcQaCWHtTc6XgeNh+TkGEiGyw8UwK&#10;finAajn4WGBh/IN3dN/HSiQIhwIV2BjbQsqgLTkMY98SJ+/iO4cxya6SpsNHgrtG5ln2JR3WnBYs&#10;trSxpK/7H6dAH8/V6bbmcneYnfQTS1M6a5QaDfv1HESkPr7Dr/a3UZBnOfyfSUdAL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c1iQMIAAADcAAAADwAAAAAAAAAAAAAA&#10;AAChAgAAZHJzL2Rvd25yZXYueG1sUEsFBgAAAAAEAAQA+QAAAJADAAAAAA==&#10;" strokecolor="#4f81bd [3204]" strokeweight="2pt">
                    <v:shadow on="t" opacity="24903f" mv:blur="40000f" origin=",.5" offset="0,20000emu"/>
                  </v:line>
                  <v:line id="Straight Connector 203" o:spid="_x0000_s1030"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oHH28QAAADcAAAADwAAAGRycy9kb3ducmV2LnhtbESPwWrDMBBE74X8g9hCbo3cBErjRAmh&#10;UMjJYDsh10XaWqbWyrGU2O3XV4VCj8PMvGG2+8l14k5DaD0reF5kIIi1Ny03Ck71+9MriBCRDXae&#10;ScEXBdjvZg9bzI0fuaR7FRuRIBxyVGBj7HMpg7bkMCx8T5y8Dz84jEkOjTQDjgnuOrnMshfpsOW0&#10;YLGnN0v6s7o5Bfp0ac7XAxdlvT7rbyxM4axRav44HTYgIk3xP/zXPhoFy2wFv2fSEZC7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ugcfbxAAAANwAAAAPAAAAAAAAAAAA&#10;AAAAAKECAABkcnMvZG93bnJldi54bWxQSwUGAAAAAAQABAD5AAAAkgMAAAAA&#10;" strokecolor="#4f81bd [3204]" strokeweight="2pt">
                    <v:shadow on="t" opacity="24903f" mv:blur="40000f" origin=",.5" offset="0,20000emu"/>
                  </v:line>
                </v:group>
                <v:group id="Group 52" o:spid="_x0000_s1031" style="position:absolute;left:26035;width:172720;height:356870" coordsize="172720,3568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yUA2xQAAANsAAAAPAAAAZHJzL2Rvd25yZXYueG1sRI9Pa8JAFMTvhX6H5RV6&#10;azaxWCR1FRGVHoJQI0hvj+wzCWbfhuyaP9++KxR6HGbmN8xyPZpG9NS52rKCJIpBEBdW11wqOOf7&#10;twUI55E1NpZJwUQO1qvnpyWm2g78Tf3JlyJA2KWooPK+TaV0RUUGXWRb4uBdbWfQB9mVUnc4BLhp&#10;5CyOP6TBmsNChS1tKypup7tRcBhw2Lwnuz67XbfTTz4/XrKElHp9GTefIDyN/j/81/7SCuY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5MlANsUAAADbAAAA&#10;DwAAAAAAAAAAAAAAAACpAgAAZHJzL2Rvd25yZXYueG1sUEsFBgAAAAAEAAQA+gAAAJsDAAAAAA==&#10;">
                  <v:oval id="Oval 53" o:spid="_x0000_s1032" style="position:absolute;top:184150;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Y2AvwwAA&#10;ANsAAAAPAAAAZHJzL2Rvd25yZXYueG1sRI9Bi8IwFITvgv8hPMGLaKqLIl2jqCDsHreKeHzbPNtq&#10;81KbaLv/fiMIHoeZ+YZZrFpTigfVrrCsYDyKQBCnVhecKTjsd8M5COeRNZaWScEfOVgtu50Fxto2&#10;/EOPxGciQNjFqCD3voqldGlOBt3IVsTBO9vaoA+yzqSusQlwU8pJFM2kwYLDQo4VbXNKr8ndKNhQ&#10;Opv8fl+2g926OZ58MsXboFKq32vXnyA8tf4dfrW/tILpBzy/hB8gl/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Y2AvwwAAANs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line id="Straight Connector 55" o:spid="_x0000_s1033" style="position:absolute;visibility:visible;mso-wrap-style:square" from="86360,0" to="86360,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d0WM8MAAADbAAAADwAAAGRycy9kb3ducmV2LnhtbESPwWrDMBBE74X8g9hCbo3cQkrjRAmh&#10;UMjJYDsh10XaWqbWyrHU2O3XV4FAj8PMvGE2u8l14kpDaD0reF5kIIi1Ny03Co71x9MbiBCRDXae&#10;ScEPBdhtZw8bzI0fuaRrFRuRIBxyVGBj7HMpg7bkMCx8T5y8Tz84jEkOjTQDjgnuOvmSZa/SYctp&#10;wWJP75b0V/XtFOjjuTld9lyU9eqkf7EwhbNGqfnjtF+DiDTF//C9fTAKlku4fUk/QG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XdFjPDAAAA2wAAAA8AAAAAAAAAAAAA&#10;AAAAoQIAAGRycy9kb3ducmV2LnhtbFBLBQYAAAAABAAEAPkAAACRAwAAAAA=&#10;" strokecolor="#4f81bd [3204]" strokeweight="2pt">
                    <v:shadow on="t" opacity="24903f" mv:blur="40000f" origin=",.5" offset="0,20000emu"/>
                  </v:line>
                </v:group>
              </v:group>
            </w:pict>
          </mc:Fallback>
        </mc:AlternateContent>
      </w:r>
      <w:r w:rsidR="00A04DCB">
        <w:rPr>
          <w:color w:val="008000"/>
        </w:rPr>
        <w:t>Theorem.</w:t>
      </w:r>
      <w:r w:rsidR="00A04DCB">
        <w:t xml:space="preserve"> If </w:t>
      </w:r>
      <w:r w:rsidR="00A04DCB" w:rsidRPr="00265815">
        <w:rPr>
          <w:i/>
        </w:rPr>
        <w:t>R</w:t>
      </w:r>
      <w:r w:rsidR="00A04DCB">
        <w:t xml:space="preserve"> = </w:t>
      </w:r>
      <w:r w:rsidR="00A04DCB" w:rsidRPr="00265815">
        <w:rPr>
          <w:i/>
        </w:rPr>
        <w:t>S</w:t>
      </w:r>
      <w:r w:rsidR="00A04DCB" w:rsidRPr="00A04DCB">
        <w:rPr>
          <w:sz w:val="8"/>
          <w:szCs w:val="8"/>
        </w:rPr>
        <w:t xml:space="preserve"> </w:t>
      </w:r>
      <w:r w:rsidR="00265815" w:rsidRPr="00265815">
        <w:rPr>
          <w:i/>
        </w:rPr>
        <w:t>T</w:t>
      </w:r>
      <w:r w:rsidR="00A04DCB">
        <w:t xml:space="preserve"> then </w:t>
      </w:r>
      <w:r w:rsidR="003776D8" w:rsidRPr="00A04DCB">
        <w:rPr>
          <w:position w:val="-14"/>
        </w:rPr>
        <w:object w:dxaOrig="1360" w:dyaOrig="420" w14:anchorId="0CE6B464">
          <v:shape id="_x0000_i1091" type="#_x0000_t75" style="width:68pt;height:21pt" o:ole="">
            <v:imagedata r:id="rId140" o:title=""/>
          </v:shape>
          <o:OLEObject Type="Embed" ProgID="Equation.DSMT4" ShapeID="_x0000_i1091" DrawAspect="Content" ObjectID="_1459433832" r:id="rId141"/>
        </w:object>
      </w:r>
      <w:r w:rsidR="00CB6281">
        <w:t xml:space="preserve">. </w:t>
      </w:r>
      <w:r w:rsidR="00AD45E9">
        <w:t xml:space="preserve">That is, </w:t>
      </w:r>
      <w:r w:rsidR="00C23B61">
        <w:t xml:space="preserve">the composition, </w:t>
      </w:r>
      <w:r w:rsidR="00AD45E9" w:rsidRPr="00265815">
        <w:rPr>
          <w:i/>
        </w:rPr>
        <w:t>R</w:t>
      </w:r>
      <w:r w:rsidR="00C23B61">
        <w:t>, of 2 linear transformations</w:t>
      </w:r>
      <w:r w:rsidR="00AD45E9">
        <w:t xml:space="preserve"> is the result of matrix multiplication of </w:t>
      </w:r>
      <w:r w:rsidR="00AD45E9" w:rsidRPr="00265815">
        <w:rPr>
          <w:i/>
        </w:rPr>
        <w:t>S</w:t>
      </w:r>
      <w:r w:rsidR="00AD45E9">
        <w:t xml:space="preserve"> and </w:t>
      </w:r>
      <w:r w:rsidR="00AD45E9" w:rsidRPr="00265815">
        <w:rPr>
          <w:i/>
        </w:rPr>
        <w:t>T</w:t>
      </w:r>
      <w:r w:rsidR="00AD45E9">
        <w:t>. In diagrammatic notation:</w:t>
      </w:r>
    </w:p>
    <w:p w14:paraId="1177CA31" w14:textId="0A8F070D" w:rsidR="00AD45E9" w:rsidRDefault="00DD702E" w:rsidP="0020361E">
      <w:r>
        <w:rPr>
          <w:noProof/>
        </w:rPr>
        <mc:AlternateContent>
          <mc:Choice Requires="wpg">
            <w:drawing>
              <wp:anchor distT="0" distB="0" distL="114300" distR="114300" simplePos="0" relativeHeight="251693056" behindDoc="0" locked="0" layoutInCell="1" allowOverlap="1" wp14:anchorId="09F64A00" wp14:editId="7AB51FF8">
                <wp:simplePos x="0" y="0"/>
                <wp:positionH relativeFrom="column">
                  <wp:posOffset>741680</wp:posOffset>
                </wp:positionH>
                <wp:positionV relativeFrom="paragraph">
                  <wp:posOffset>-3810</wp:posOffset>
                </wp:positionV>
                <wp:extent cx="184150" cy="544830"/>
                <wp:effectExtent l="50800" t="25400" r="69850" b="64770"/>
                <wp:wrapNone/>
                <wp:docPr id="206" name="Group 206"/>
                <wp:cNvGraphicFramePr/>
                <a:graphic xmlns:a="http://schemas.openxmlformats.org/drawingml/2006/main">
                  <a:graphicData uri="http://schemas.microsoft.com/office/word/2010/wordprocessingGroup">
                    <wpg:wgp>
                      <wpg:cNvGrpSpPr/>
                      <wpg:grpSpPr>
                        <a:xfrm>
                          <a:off x="0" y="0"/>
                          <a:ext cx="184150" cy="544830"/>
                          <a:chOff x="-19050" y="12700"/>
                          <a:chExt cx="184150" cy="544830"/>
                        </a:xfrm>
                        <a:extLst>
                          <a:ext uri="{0CCBE362-F206-4b92-989A-16890622DB6E}">
                            <ma14:wrappingTextBoxFlag xmlns:ma14="http://schemas.microsoft.com/office/mac/drawingml/2011/main"/>
                          </a:ext>
                        </a:extLst>
                      </wpg:grpSpPr>
                      <wpg:grpSp>
                        <wpg:cNvPr id="207" name="Group 207"/>
                        <wpg:cNvGrpSpPr/>
                        <wpg:grpSpPr>
                          <a:xfrm>
                            <a:off x="72390" y="12700"/>
                            <a:ext cx="0" cy="544830"/>
                            <a:chOff x="107315" y="12700"/>
                            <a:chExt cx="0" cy="544830"/>
                          </a:xfrm>
                          <a:extLst>
                            <a:ext uri="{0CCBE362-F206-4b92-989A-16890622DB6E}">
                              <ma14:wrappingTextBoxFlag xmlns:ma14="http://schemas.microsoft.com/office/mac/drawingml/2011/main"/>
                            </a:ext>
                          </a:extLst>
                        </wpg:grpSpPr>
                        <wps:wsp>
                          <wps:cNvPr id="211" name="Straight Connector 211"/>
                          <wps:cNvCnPr/>
                          <wps:spPr>
                            <a:xfrm>
                              <a:off x="107315" y="1270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2" name="Straight Connector 212"/>
                          <wps:cNvCnPr/>
                          <wps:spPr>
                            <a:xfrm>
                              <a:off x="10731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213" name="Rectangle 213"/>
                        <wps:cNvSpPr/>
                        <wps:spPr>
                          <a:xfrm>
                            <a:off x="-19050" y="194310"/>
                            <a:ext cx="184150" cy="18415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6" o:spid="_x0000_s1026" style="position:absolute;margin-left:58.4pt;margin-top:-.25pt;width:14.5pt;height:42.9pt;z-index:251693056;mso-width-relative:margin;mso-height-relative:margin" coordorigin="-19050,12700" coordsize="184150,5448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">
                <v:group id="Group 207" o:spid="_x0000_s1027" style="position:absolute;left:72390;top:12700;width:0;height:544830" coordorigin="107315,12700" coordsize="0,5448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8IY1TGAAAA3AAA&#10;AA8AAAAAAAAAAAAAAAAAqQIAAGRycy9kb3ducmV2LnhtbFBLBQYAAAAABAAEAPoAAACcAwAAAAA=&#10;">
                  <v:line id="Straight Connector 211" o:spid="_x0000_s1028" style="position:absolute;visibility:visible;mso-wrap-style:square" from="107315,12700" to="107315,1917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MZq6sIAAADcAAAADwAAAGRycy9kb3ducmV2LnhtbESPT4vCMBTE7wt+h/AEb2taD7JWo4gg&#10;7KngP7w+kmdTbF5qk9Xqp98sLHgcZuY3zGLVu0bcqQu1ZwX5OANBrL2puVJwPGw/v0CEiGyw8UwK&#10;nhRgtRx8LLAw/sE7uu9jJRKEQ4EKbIxtIWXQlhyGsW+Jk3fxncOYZFdJ0+EjwV0jJ1k2lQ5rTgsW&#10;W9pY0tf9j1Ogj+fqdFtzuTvMTvqFpSmdNUqNhv16DiJSH9/h//a3UTDJc/g7k46AXP4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MZq6sIAAADcAAAADwAAAAAAAAAAAAAA&#10;AAChAgAAZHJzL2Rvd25yZXYueG1sUEsFBgAAAAAEAAQA+QAAAJADAAAAAA==&#10;" strokecolor="#4f81bd [3204]" strokeweight="2pt">
                    <v:shadow on="t" opacity="24903f" mv:blur="40000f" origin=",.5" offset="0,20000emu"/>
                  </v:line>
                  <v:line id="Straight Connector 212" o:spid="_x0000_s1029" style="position:absolute;visibility:visible;mso-wrap-style:square" from="107315,378460" to="10731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BT0ncIAAADcAAAADwAAAGRycy9kb3ducmV2LnhtbESPT4vCMBTE7wt+h/CEva2pPSxajSKC&#10;sKeC//D6SJ5NsXmpTVa7++mNIHgcZuY3zHzZu0bcqAu1ZwXjUQaCWHtTc6XgsN98TUCEiGyw8UwK&#10;/ijAcjH4mGNh/J23dNvFSiQIhwIV2BjbQsqgLTkMI98SJ+/sO4cxya6SpsN7grtG5ln2LR3WnBYs&#10;trS2pC+7X6dAH07V8bricrufHvU/lqZ01ij1OexXMxCR+vgOv9o/RkE+zuF5Jh0BuXg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BT0ncIAAADcAAAADwAAAAAAAAAAAAAA&#10;AAChAgAAZHJzL2Rvd25yZXYueG1sUEsFBgAAAAAEAAQA+QAAAJADAAAAAA==&#10;" strokecolor="#4f81bd [3204]" strokeweight="2pt">
                    <v:shadow on="t" opacity="24903f" mv:blur="40000f" origin=",.5" offset="0,20000emu"/>
                  </v:line>
                </v:group>
                <v:rect id="Rectangle 213" o:spid="_x0000_s1030" style="position:absolute;left:-19050;top:194310;width:184150;height:1841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MmBjxQAA&#10;ANwAAAAPAAAAZHJzL2Rvd25yZXYueG1sRI/NasMwEITvhb6D2EBvjWw3DcGNbEogpTmUkJ8HWKyN&#10;5cZaGUtxnLePAoUeh5n5hlmWo23FQL1vHCtIpwkI4srphmsFx8P6dQHCB2SNrWNScCMPZfH8tMRc&#10;uyvvaNiHWkQI+xwVmBC6XEpfGbLop64jjt7J9RZDlH0tdY/XCLetzJJkLi02HBcMdrQyVJ33F6vA&#10;/n4NvPCn42z7Hrbjpt2tNj9GqZfJ+PkBItAY/sN/7W+tIEvf4HEmHgFZ3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EyYGP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rect>
              </v:group>
            </w:pict>
          </mc:Fallback>
        </mc:AlternateContent>
      </w:r>
    </w:p>
    <w:p w14:paraId="57DD7C16" w14:textId="3F7BC706" w:rsidR="001D6E1F" w:rsidRPr="00A04DCB" w:rsidRDefault="00AD45E9" w:rsidP="00DD702E">
      <w:pPr>
        <w:tabs>
          <w:tab w:val="left" w:pos="630"/>
          <w:tab w:val="left" w:pos="1710"/>
          <w:tab w:val="left" w:pos="2700"/>
        </w:tabs>
      </w:pPr>
      <w:r>
        <w:tab/>
      </w:r>
      <w:r w:rsidRPr="00265815">
        <w:rPr>
          <w:i/>
        </w:rPr>
        <w:t>R</w:t>
      </w:r>
      <w:r>
        <w:t xml:space="preserve"> = </w:t>
      </w:r>
      <w:r>
        <w:tab/>
      </w:r>
      <w:r w:rsidR="00D24C5A">
        <w:t>=</w:t>
      </w:r>
      <w:r w:rsidR="00D24C5A">
        <w:tab/>
        <w:t xml:space="preserve">=  </w:t>
      </w:r>
      <w:r w:rsidRPr="00265815">
        <w:rPr>
          <w:i/>
        </w:rPr>
        <w:t>S</w:t>
      </w:r>
      <w:r w:rsidRPr="00265815">
        <w:rPr>
          <w:i/>
          <w:sz w:val="8"/>
          <w:szCs w:val="8"/>
        </w:rPr>
        <w:t xml:space="preserve"> </w:t>
      </w:r>
      <w:r w:rsidRPr="00265815">
        <w:rPr>
          <w:i/>
        </w:rPr>
        <w:t>T</w:t>
      </w:r>
      <w:r w:rsidR="00A04DCB">
        <w:t xml:space="preserve"> </w:t>
      </w:r>
    </w:p>
    <w:p w14:paraId="289A638D" w14:textId="562CC6EF" w:rsidR="001D6E1F" w:rsidRDefault="001D6E1F" w:rsidP="0020361E"/>
    <w:p w14:paraId="0D01E68C" w14:textId="77777777" w:rsidR="00DD702E" w:rsidRDefault="00DD702E" w:rsidP="0020361E"/>
    <w:p w14:paraId="7AAD8C84" w14:textId="3835A8F9" w:rsidR="00E125DE" w:rsidRDefault="00364B03" w:rsidP="0020361E">
      <w:r>
        <w:rPr>
          <w:noProof/>
        </w:rPr>
        <mc:AlternateContent>
          <mc:Choice Requires="wpg">
            <w:drawing>
              <wp:anchor distT="0" distB="0" distL="114300" distR="114300" simplePos="0" relativeHeight="251715584" behindDoc="0" locked="0" layoutInCell="1" allowOverlap="1" wp14:anchorId="6F1A977A" wp14:editId="119876BD">
                <wp:simplePos x="0" y="0"/>
                <wp:positionH relativeFrom="column">
                  <wp:posOffset>5022850</wp:posOffset>
                </wp:positionH>
                <wp:positionV relativeFrom="paragraph">
                  <wp:posOffset>142875</wp:posOffset>
                </wp:positionV>
                <wp:extent cx="215900" cy="702310"/>
                <wp:effectExtent l="50800" t="25400" r="88900" b="85090"/>
                <wp:wrapNone/>
                <wp:docPr id="536" name="Group 536"/>
                <wp:cNvGraphicFramePr/>
                <a:graphic xmlns:a="http://schemas.openxmlformats.org/drawingml/2006/main">
                  <a:graphicData uri="http://schemas.microsoft.com/office/word/2010/wordprocessingGroup">
                    <wpg:wgp>
                      <wpg:cNvGrpSpPr/>
                      <wpg:grpSpPr>
                        <a:xfrm>
                          <a:off x="0" y="0"/>
                          <a:ext cx="215900" cy="702310"/>
                          <a:chOff x="0" y="0"/>
                          <a:chExt cx="215900" cy="702477"/>
                        </a:xfrm>
                      </wpg:grpSpPr>
                      <wpg:grpSp>
                        <wpg:cNvPr id="58" name="Group 58"/>
                        <wpg:cNvGrpSpPr/>
                        <wpg:grpSpPr>
                          <a:xfrm>
                            <a:off x="0" y="337185"/>
                            <a:ext cx="215900" cy="365292"/>
                            <a:chOff x="0" y="185420"/>
                            <a:chExt cx="215900" cy="365760"/>
                          </a:xfrm>
                          <a:extLst>
                            <a:ext uri="{0CCBE362-F206-4b92-989A-16890622DB6E}">
                              <ma14:wrappingTextBoxFlag xmlns:ma14="http://schemas.microsoft.com/office/mac/drawingml/2011/main"/>
                            </a:ext>
                          </a:extLst>
                        </wpg:grpSpPr>
                        <wps:wsp>
                          <wps:cNvPr id="59" name="Isosceles Triangle 59"/>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34" name="Freeform 534"/>
                        <wps:cNvSpPr/>
                        <wps:spPr>
                          <a:xfrm>
                            <a:off x="48260" y="0"/>
                            <a:ext cx="111760" cy="357505"/>
                          </a:xfrm>
                          <a:custGeom>
                            <a:avLst/>
                            <a:gdLst>
                              <a:gd name="connsiteX0" fmla="*/ 61266 w 112382"/>
                              <a:gd name="connsiteY0" fmla="*/ 0 h 518160"/>
                              <a:gd name="connsiteX1" fmla="*/ 306 w 112382"/>
                              <a:gd name="connsiteY1" fmla="*/ 172720 h 518160"/>
                              <a:gd name="connsiteX2" fmla="*/ 40946 w 112382"/>
                              <a:gd name="connsiteY2" fmla="*/ 284480 h 518160"/>
                              <a:gd name="connsiteX3" fmla="*/ 112066 w 112382"/>
                              <a:gd name="connsiteY3" fmla="*/ 406400 h 518160"/>
                              <a:gd name="connsiteX4" fmla="*/ 10466 w 112382"/>
                              <a:gd name="connsiteY4" fmla="*/ 518160 h 518160"/>
                              <a:gd name="connsiteX0" fmla="*/ 61266 w 112101"/>
                              <a:gd name="connsiteY0" fmla="*/ 0 h 629920"/>
                              <a:gd name="connsiteX1" fmla="*/ 306 w 112101"/>
                              <a:gd name="connsiteY1" fmla="*/ 172720 h 629920"/>
                              <a:gd name="connsiteX2" fmla="*/ 40946 w 112101"/>
                              <a:gd name="connsiteY2" fmla="*/ 284480 h 629920"/>
                              <a:gd name="connsiteX3" fmla="*/ 112066 w 112101"/>
                              <a:gd name="connsiteY3" fmla="*/ 406400 h 629920"/>
                              <a:gd name="connsiteX4" fmla="*/ 51332 w 112101"/>
                              <a:gd name="connsiteY4" fmla="*/ 629920 h 6299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101" h="629920">
                                <a:moveTo>
                                  <a:pt x="61266" y="0"/>
                                </a:moveTo>
                                <a:cubicBezTo>
                                  <a:pt x="32479" y="62653"/>
                                  <a:pt x="3693" y="125307"/>
                                  <a:pt x="306" y="172720"/>
                                </a:cubicBezTo>
                                <a:cubicBezTo>
                                  <a:pt x="-3081" y="220133"/>
                                  <a:pt x="22319" y="245533"/>
                                  <a:pt x="40946" y="284480"/>
                                </a:cubicBezTo>
                                <a:cubicBezTo>
                                  <a:pt x="59573" y="323427"/>
                                  <a:pt x="110335" y="348827"/>
                                  <a:pt x="112066" y="406400"/>
                                </a:cubicBezTo>
                                <a:cubicBezTo>
                                  <a:pt x="113797" y="463973"/>
                                  <a:pt x="51332" y="629920"/>
                                  <a:pt x="51332" y="629920"/>
                                </a:cubicBezTo>
                              </a:path>
                            </a:pathLst>
                          </a:custGeom>
                        </wps:spPr>
                        <wps:style>
                          <a:lnRef idx="2">
                            <a:schemeClr val="accent1"/>
                          </a:lnRef>
                          <a:fillRef idx="0">
                            <a:schemeClr val="accent1"/>
                          </a:fillRef>
                          <a:effectRef idx="1">
                            <a:schemeClr val="accent1"/>
                          </a:effectRef>
                          <a:fontRef idx="minor">
                            <a:schemeClr val="tx1"/>
                          </a:fontRef>
                        </wps:style>
                        <wps:txbx>
                          <w:txbxContent>
                            <w:p w14:paraId="078D89CB" w14:textId="77777777" w:rsidR="004C0B97" w:rsidRDefault="004C0B97" w:rsidP="00364B03">
                              <w:pPr>
                                <w:jc w:val="center"/>
                              </w:pPr>
                            </w:p>
                            <w:p w14:paraId="5BEBD370" w14:textId="77777777" w:rsidR="004C0B97" w:rsidRDefault="004C0B97" w:rsidP="00364B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6" o:spid="_x0000_s1242" style="position:absolute;margin-left:395.5pt;margin-top:11.25pt;width:17pt;height:55.3pt;z-index:251715584;mso-position-horizontal-relative:text;mso-position-vertical-relative:text" coordsize="215900,70247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">
                <v:group id="Group 58" o:spid="_x0000_s1243" style="position:absolute;top:337185;width:215900;height:365292" coordorigin=",185420" coordsize="215900,3657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IXfcwQAAANsAAAAPAAAAZHJzL2Rvd25yZXYueG1sRE/LisIwFN0P+A/hCu7G&#10;tIqDVFMRUXEhA6OCuLs0tw9sbkoT2/r3k8XALA/nvd4MphYdta6yrCCeRiCIM6srLhTcrofPJQjn&#10;kTXWlknBmxxs0tHHGhNte/6h7uILEULYJaig9L5JpHRZSQbd1DbEgctta9AH2BZSt9iHcFPLWRR9&#10;SYMVh4YSG9qVlD0vL6Pg2GO/ncf77vzMd+/HdfF9P8ek1GQ8bFcgPA3+X/znPmkFizA2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FIXfcwQAAANsAAAAPAAAA&#10;AAAAAAAAAAAAAKkCAABkcnMvZG93bnJldi54bWxQSwUGAAAAAAQABAD6AAAAlwMAAAAA&#10;">
                  <v:shape id="Isosceles Triangle 59" o:spid="_x0000_s1244"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oz9JxQAA&#10;ANsAAAAPAAAAZHJzL2Rvd25yZXYueG1sRI/BasMwEETvhf6D2EIvpZETaOo6UUIJNJhcQlKDr4u1&#10;sU2tlZEU2/n7KlDocZidNzvr7WQ6MZDzrWUF81kCgriyuuVaQfH99ZqC8AFZY2eZFNzIw3bz+LDG&#10;TNuRTzScQy0ihH2GCpoQ+kxKXzVk0M9sTxy9i3UGQ5SultrhGOGmk4skWUqDLceGBnvaNVT9nK8m&#10;vpG/7Bd2N5VpYU7HtOzcAYd3pZ6fps8ViEBT+D/+S+dawdsH3LdEAMjN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jP0nFAAAA2w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61" o:spid="_x0000_s1245"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IrajcEAAADbAAAADwAAAGRycy9kb3ducmV2LnhtbESPT4vCMBTE74LfIbwFb5rqQbQaRRaE&#10;PRX8h9dH8mzKNi/dJqvVT28EweMwM79hluvO1eJKbag8KxiPMhDE2puKSwXHw3Y4AxEissHaMym4&#10;U4D1qt9bYm78jXd03cdSJAiHHBXYGJtcyqAtOQwj3xAn7+JbhzHJtpSmxVuCu1pOsmwqHVacFiw2&#10;9G1J/+7/nQJ9PJenvw0Xu8P8pB9YmMJZo9Tgq9ssQETq4if8bv8YBdMxvL6kHyBXT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EitqNwQAAANsAAAAPAAAAAAAAAAAAAAAA&#10;AKECAABkcnMvZG93bnJldi54bWxQSwUGAAAAAAQABAD5AAAAjwMAAAAA&#10;" strokecolor="#4f81bd [3204]" strokeweight="2pt">
                    <v:shadow on="t" opacity="24903f" mv:blur="40000f" origin=",.5" offset="0,20000emu"/>
                  </v:line>
                </v:group>
                <v:shape id="Freeform 534" o:spid="_x0000_s1246" style="position:absolute;left:48260;width:111760;height:357505;visibility:visible;mso-wrap-style:square;v-text-anchor:middle" coordsize="112101,62992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fYd/xQAA&#10;ANwAAAAPAAAAZHJzL2Rvd25yZXYueG1sRI/RasJAFETfC/7DcgXfdJPWlpq6SmlQikip2g+4ZK9J&#10;NHs37K4m/Xu3IPRxmJkzzHzZm0ZcyfnasoJ0koAgLqyuuVTwc1iNX0H4gKyxsUwKfsnDcjF4mGOm&#10;bcc7uu5DKSKEfYYKqhDaTEpfVGTQT2xLHL2jdQZDlK6U2mEX4aaRj0nyIg3WHBcqbOmjouK8vxgF&#10;m3WX5+ns5MJX/n26mC7d7tpGqdGwf38DEagP/+F7+1MreH6awt+ZeATk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x9h3/FAAAA3AAAAA8AAAAAAAAAAAAAAAAAlwIAAGRycy9k&#10;b3ducmV2LnhtbFBLBQYAAAAABAAEAPUAAACJAwAAAAA=&#10;" adj="-11796480,,5400" path="m61266,0c32479,62653,3693,125307,306,172720,-3081,220133,22319,245533,40946,284480,59573,323427,110335,348827,112066,406400,113797,463973,51332,629920,51332,629920e" filled="f" strokecolor="#4f81bd [3204]" strokeweight="2pt">
                  <v:stroke joinstyle="miter"/>
                  <v:shadow on="t" opacity="24903f" mv:blur="40000f" origin=",.5" offset="0,20000emu"/>
                  <v:formulas/>
                  <v:path arrowok="t" o:connecttype="custom" o:connectlocs="61080,0;305,98026;40821,161454;111725,230648;51176,357505" o:connectangles="0,0,0,0,0" textboxrect="0,0,112101,629920"/>
                  <v:textbox>
                    <w:txbxContent>
                      <w:p w14:paraId="078D89CB" w14:textId="77777777" w:rsidR="007920F8" w:rsidRDefault="007920F8" w:rsidP="00364B03">
                        <w:pPr>
                          <w:jc w:val="center"/>
                        </w:pPr>
                      </w:p>
                      <w:p w14:paraId="5BEBD370" w14:textId="77777777" w:rsidR="007920F8" w:rsidRDefault="007920F8" w:rsidP="00364B03">
                        <w:pPr>
                          <w:jc w:val="center"/>
                        </w:pPr>
                      </w:p>
                    </w:txbxContent>
                  </v:textbox>
                </v:shape>
              </v:group>
            </w:pict>
          </mc:Fallback>
        </mc:AlternateContent>
      </w:r>
      <w:r>
        <w:rPr>
          <w:noProof/>
        </w:rPr>
        <mc:AlternateContent>
          <mc:Choice Requires="wpg">
            <w:drawing>
              <wp:anchor distT="0" distB="0" distL="114300" distR="114300" simplePos="0" relativeHeight="251711488" behindDoc="0" locked="0" layoutInCell="1" allowOverlap="1" wp14:anchorId="5A4A4972" wp14:editId="210FFE10">
                <wp:simplePos x="0" y="0"/>
                <wp:positionH relativeFrom="column">
                  <wp:posOffset>3884930</wp:posOffset>
                </wp:positionH>
                <wp:positionV relativeFrom="paragraph">
                  <wp:posOffset>27940</wp:posOffset>
                </wp:positionV>
                <wp:extent cx="215900" cy="688340"/>
                <wp:effectExtent l="50800" t="25400" r="38100" b="73660"/>
                <wp:wrapNone/>
                <wp:docPr id="535" name="Group 535"/>
                <wp:cNvGraphicFramePr/>
                <a:graphic xmlns:a="http://schemas.openxmlformats.org/drawingml/2006/main">
                  <a:graphicData uri="http://schemas.microsoft.com/office/word/2010/wordprocessingGroup">
                    <wpg:wgp>
                      <wpg:cNvGrpSpPr/>
                      <wpg:grpSpPr>
                        <a:xfrm>
                          <a:off x="0" y="0"/>
                          <a:ext cx="215900" cy="688340"/>
                          <a:chOff x="0" y="0"/>
                          <a:chExt cx="215900" cy="688340"/>
                        </a:xfrm>
                      </wpg:grpSpPr>
                      <wpg:grpSp>
                        <wpg:cNvPr id="63" name="Group 63"/>
                        <wpg:cNvGrpSpPr/>
                        <wpg:grpSpPr>
                          <a:xfrm>
                            <a:off x="0" y="0"/>
                            <a:ext cx="215900" cy="363220"/>
                            <a:chOff x="0" y="0"/>
                            <a:chExt cx="215900" cy="363220"/>
                          </a:xfrm>
                          <a:extLst>
                            <a:ext uri="{0CCBE362-F206-4b92-989A-16890622DB6E}">
                              <ma14:wrappingTextBoxFlag xmlns:ma14="http://schemas.microsoft.com/office/mac/drawingml/2011/main"/>
                            </a:ext>
                          </a:extLst>
                        </wpg:grpSpPr>
                        <wps:wsp>
                          <wps:cNvPr id="730" name="Isosceles Triangle 730"/>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Straight Connector 732"/>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32" name="Freeform 532"/>
                        <wps:cNvSpPr/>
                        <wps:spPr>
                          <a:xfrm>
                            <a:off x="53340" y="330835"/>
                            <a:ext cx="111760" cy="357505"/>
                          </a:xfrm>
                          <a:custGeom>
                            <a:avLst/>
                            <a:gdLst>
                              <a:gd name="connsiteX0" fmla="*/ 61266 w 112382"/>
                              <a:gd name="connsiteY0" fmla="*/ 0 h 518160"/>
                              <a:gd name="connsiteX1" fmla="*/ 306 w 112382"/>
                              <a:gd name="connsiteY1" fmla="*/ 172720 h 518160"/>
                              <a:gd name="connsiteX2" fmla="*/ 40946 w 112382"/>
                              <a:gd name="connsiteY2" fmla="*/ 284480 h 518160"/>
                              <a:gd name="connsiteX3" fmla="*/ 112066 w 112382"/>
                              <a:gd name="connsiteY3" fmla="*/ 406400 h 518160"/>
                              <a:gd name="connsiteX4" fmla="*/ 10466 w 112382"/>
                              <a:gd name="connsiteY4" fmla="*/ 518160 h 518160"/>
                              <a:gd name="connsiteX0" fmla="*/ 61266 w 112101"/>
                              <a:gd name="connsiteY0" fmla="*/ 0 h 629920"/>
                              <a:gd name="connsiteX1" fmla="*/ 306 w 112101"/>
                              <a:gd name="connsiteY1" fmla="*/ 172720 h 629920"/>
                              <a:gd name="connsiteX2" fmla="*/ 40946 w 112101"/>
                              <a:gd name="connsiteY2" fmla="*/ 284480 h 629920"/>
                              <a:gd name="connsiteX3" fmla="*/ 112066 w 112101"/>
                              <a:gd name="connsiteY3" fmla="*/ 406400 h 629920"/>
                              <a:gd name="connsiteX4" fmla="*/ 51332 w 112101"/>
                              <a:gd name="connsiteY4" fmla="*/ 629920 h 6299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101" h="629920">
                                <a:moveTo>
                                  <a:pt x="61266" y="0"/>
                                </a:moveTo>
                                <a:cubicBezTo>
                                  <a:pt x="32479" y="62653"/>
                                  <a:pt x="3693" y="125307"/>
                                  <a:pt x="306" y="172720"/>
                                </a:cubicBezTo>
                                <a:cubicBezTo>
                                  <a:pt x="-3081" y="220133"/>
                                  <a:pt x="22319" y="245533"/>
                                  <a:pt x="40946" y="284480"/>
                                </a:cubicBezTo>
                                <a:cubicBezTo>
                                  <a:pt x="59573" y="323427"/>
                                  <a:pt x="110335" y="348827"/>
                                  <a:pt x="112066" y="406400"/>
                                </a:cubicBezTo>
                                <a:cubicBezTo>
                                  <a:pt x="113797" y="463973"/>
                                  <a:pt x="51332" y="629920"/>
                                  <a:pt x="51332" y="629920"/>
                                </a:cubicBezTo>
                              </a:path>
                            </a:pathLst>
                          </a:custGeom>
                        </wps:spPr>
                        <wps:style>
                          <a:lnRef idx="2">
                            <a:schemeClr val="accent1"/>
                          </a:lnRef>
                          <a:fillRef idx="0">
                            <a:schemeClr val="accent1"/>
                          </a:fillRef>
                          <a:effectRef idx="1">
                            <a:schemeClr val="accent1"/>
                          </a:effectRef>
                          <a:fontRef idx="minor">
                            <a:schemeClr val="tx1"/>
                          </a:fontRef>
                        </wps:style>
                        <wps:txbx>
                          <w:txbxContent>
                            <w:p w14:paraId="57F6A1C4" w14:textId="77777777" w:rsidR="004C0B97" w:rsidRDefault="004C0B97" w:rsidP="006C0409">
                              <w:pPr>
                                <w:jc w:val="center"/>
                              </w:pPr>
                            </w:p>
                            <w:p w14:paraId="2BA8C3AE" w14:textId="77777777" w:rsidR="004C0B97" w:rsidRDefault="004C0B97" w:rsidP="006C04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5" o:spid="_x0000_s1247" style="position:absolute;margin-left:305.9pt;margin-top:2.2pt;width:17pt;height:54.2pt;z-index:251711488;mso-position-horizontal-relative:text;mso-position-vertical-relative:text" coordsize="215900,6883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">
                <v:group id="Group 63" o:spid="_x0000_s1248" style="position:absolute;width:215900;height:363220" coordsize="215900,3632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6S8QxAAAANsAAAAPAAAAZHJzL2Rvd25yZXYueG1sRI9Bi8IwFITvwv6H8Ba8&#10;aVpFka5RRFzxIAtWQfb2aJ5tsXkpTbat/94ICx6HmfmGWa57U4mWGldaVhCPIxDEmdUl5wou5+/R&#10;AoTzyBory6TgQQ7Wq4/BEhNtOz5Rm/pcBAi7BBUU3teJlC4ryKAb25o4eDfbGPRBNrnUDXYBbio5&#10;iaK5NFhyWCiwpm1B2T39Mwr2HXababxrj/fb9vF7nv1cjzEpNfzsN18gPPX+Hf5vH7SC+RR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6S8QxAAAANsAAAAP&#10;AAAAAAAAAAAAAAAAAKkCAABkcnMvZG93bnJldi54bWxQSwUGAAAAAAQABAD6AAAAmgMAAAAA&#10;">
                  <v:shape id="Isosceles Triangle 730" o:spid="_x0000_s1249"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3E+fxAAA&#10;ANwAAAAPAAAAZHJzL2Rvd25yZXYueG1sRI9Na8JAEIbvQv/DMoVepG6qoCF1lSK0iBfxA7wO2TEJ&#10;ZmfD7jam/75zEDwO77zPPLNcD65VPYXYeDbwMclAEZfeNlwZOJ++33NQMSFbbD2TgT+KsF69jJZY&#10;WH/nA/XHVCmBcCzQQJ1SV2gdy5ocxonviCW7+uAwyRgqbQPeBe5aPc2yuXbYsFyosaNNTeXt+OtE&#10;Yzv+mfrNcMnP7rDPL23YYb8w5u11+PoElWhIz+VHe2sNLGaiL88IAfTq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dxPn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732" o:spid="_x0000_s1250"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s8LecQAAADcAAAADwAAAGRycy9kb3ducmV2LnhtbESPzWrDMBCE74G+g9hCboncBJLUtRxC&#10;odCTIX/kukhby9RauZaauH36KBDIcZiZb5hiPbhWnKkPjWcFL9MMBLH2puFawWH/MVmBCBHZYOuZ&#10;FPxRgHX5NCowN/7CWzrvYi0ShEOOCmyMXS5l0JYchqnviJP35XuHMcm+lqbHS4K7Vs6ybCEdNpwW&#10;LHb0bkl/736dAn041cefDVfb/etR/2NlKmeNUuPnYfMGItIQH+F7+9MoWM5ncDuTjoAsr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izwt5xAAAANwAAAAPAAAAAAAAAAAA&#10;AAAAAKECAABkcnMvZG93bnJldi54bWxQSwUGAAAAAAQABAD5AAAAkgMAAAAA&#10;" strokecolor="#4f81bd [3204]" strokeweight="2pt">
                    <v:shadow on="t" opacity="24903f" mv:blur="40000f" origin=",.5" offset="0,20000emu"/>
                  </v:line>
                </v:group>
                <v:shape id="Freeform 532" o:spid="_x0000_s1251" style="position:absolute;left:53340;top:330835;width:111760;height:357505;visibility:visible;mso-wrap-style:square;v-text-anchor:middle" coordsize="112101,62992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2LqQxQAA&#10;ANwAAAAPAAAAZHJzL2Rvd25yZXYueG1sRI/RasJAFETfC/7DcgXf6iZKi42uIgallCJq/YBL9jaJ&#10;zd4Nu6uJf+8WCn0cZuYMs1j1phE3cr62rCAdJyCIC6trLhWcv7bPMxA+IGtsLJOCO3lYLQdPC8y0&#10;7fhIt1MoRYSwz1BBFUKbSemLigz6sW2Jo/dtncEQpSuldthFuGnkJElepcGa40KFLW0qKn5OV6Pg&#10;Y9flefp2cWGfHy5X06Wfx7ZRajTs13MQgfrwH/5rv2sFL9MJ/J6JR0Au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zYupDFAAAA3AAAAA8AAAAAAAAAAAAAAAAAlwIAAGRycy9k&#10;b3ducmV2LnhtbFBLBQYAAAAABAAEAPUAAACJAwAAAAA=&#10;" adj="-11796480,,5400" path="m61266,0c32479,62653,3693,125307,306,172720,-3081,220133,22319,245533,40946,284480,59573,323427,110335,348827,112066,406400,113797,463973,51332,629920,51332,629920e" filled="f" strokecolor="#4f81bd [3204]" strokeweight="2pt">
                  <v:stroke joinstyle="miter"/>
                  <v:shadow on="t" opacity="24903f" mv:blur="40000f" origin=",.5" offset="0,20000emu"/>
                  <v:formulas/>
                  <v:path arrowok="t" o:connecttype="custom" o:connectlocs="61080,0;305,98026;40821,161454;111725,230648;51176,357505" o:connectangles="0,0,0,0,0" textboxrect="0,0,112101,629920"/>
                  <v:textbox>
                    <w:txbxContent>
                      <w:p w14:paraId="57F6A1C4" w14:textId="77777777" w:rsidR="007920F8" w:rsidRDefault="007920F8" w:rsidP="006C0409">
                        <w:pPr>
                          <w:jc w:val="center"/>
                        </w:pPr>
                      </w:p>
                      <w:p w14:paraId="2BA8C3AE" w14:textId="77777777" w:rsidR="007920F8" w:rsidRDefault="007920F8" w:rsidP="006C0409">
                        <w:pPr>
                          <w:jc w:val="center"/>
                        </w:pPr>
                      </w:p>
                    </w:txbxContent>
                  </v:textbox>
                </v:shape>
              </v:group>
            </w:pict>
          </mc:Fallback>
        </mc:AlternateContent>
      </w:r>
    </w:p>
    <w:p w14:paraId="0D1681AD" w14:textId="39FAE609" w:rsidR="00FC4408" w:rsidRDefault="008F7E98" w:rsidP="00BD5AF0">
      <w:r>
        <w:rPr>
          <w:noProof/>
        </w:rPr>
        <mc:AlternateContent>
          <mc:Choice Requires="wpg">
            <w:drawing>
              <wp:anchor distT="0" distB="0" distL="114300" distR="114300" simplePos="0" relativeHeight="251707392" behindDoc="0" locked="0" layoutInCell="1" allowOverlap="1" wp14:anchorId="45651C95" wp14:editId="7D9277A3">
                <wp:simplePos x="0" y="0"/>
                <wp:positionH relativeFrom="column">
                  <wp:posOffset>4423410</wp:posOffset>
                </wp:positionH>
                <wp:positionV relativeFrom="paragraph">
                  <wp:posOffset>-1270</wp:posOffset>
                </wp:positionV>
                <wp:extent cx="215900" cy="551180"/>
                <wp:effectExtent l="50800" t="25400" r="38100" b="83820"/>
                <wp:wrapNone/>
                <wp:docPr id="523" name="Group 523"/>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ma14="http://schemas.microsoft.com/office/mac/drawingml/2011/main"/>
                          </a:ext>
                        </a:extLst>
                      </wpg:grpSpPr>
                      <wps:wsp>
                        <wps:cNvPr id="524" name="Isosceles Triangle 524"/>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Straight Connector 525"/>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26" name="Straight Connector 526"/>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23" o:spid="_x0000_s1026" style="position:absolute;margin-left:348.3pt;margin-top:-.05pt;width:17pt;height:43.4pt;z-index:251707392;mso-width-relative:margin;mso-height-relative:margin" coordsize="215900,551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">
                <v:shape id="Isosceles Triangle 524" o:spid="_x0000_s1027"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GgxQAA&#10;ANwAAAAPAAAAZHJzL2Rvd25yZXYueG1sRI/BasMwEETvgf6D2EIvoZFjmtS4lkMJtIRegpNArou1&#10;tU2tlZEUx/37qhDIcZidNzvFZjK9GMn5zrKC5SIBQVxb3XGj4HT8eM5A+ICssbdMCn7Jw6Z8mBWY&#10;a3vlisZDaESEsM9RQRvCkEvp65YM+oUdiKP3bZ3BEKVrpHZ4jXDTyzRJ1tJgx7GhxYG2LdU/h4uJ&#10;b+zmn6ndTufsZKp9du7dF46vSj09Tu9vIAJN4X58S++0glX6Av9jIgFk+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76saD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525" o:spid="_x0000_s1028"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TtrMcIAAADcAAAADwAAAGRycy9kb3ducmV2LnhtbESPT4vCMBTE78J+h/AW9qapgqJdo8iC&#10;sKeC//D6SN42xeal20StfnojCB6HmfkNM192rhYXakPlWcFwkIEg1t5UXCrY79b9KYgQkQ3WnknB&#10;jQIsFx+9OebGX3lDl20sRYJwyFGBjbHJpQzaksMw8A1x8v586zAm2ZbStHhNcFfLUZZNpMOK04LF&#10;hn4s6dP27BTo/bE8/K+42OxmB33HwhTOGqW+PrvVN4hIXXyHX+1fo2A8GsPzTDoCcvE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TtrMcIAAADcAAAADwAAAAAAAAAAAAAA&#10;AAChAgAAZHJzL2Rvd25yZXYueG1sUEsFBgAAAAAEAAQA+QAAAJADAAAAAA==&#10;" strokecolor="#4f81bd [3204]" strokeweight="2pt">
                  <v:shadow on="t" opacity="24903f" mv:blur="40000f" origin=",.5" offset="0,20000emu"/>
                </v:line>
                <v:line id="Straight Connector 526" o:spid="_x0000_s1029"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en1RsIAAADcAAAADwAAAGRycy9kb3ducmV2LnhtbESPT4vCMBTE78J+h/AWvGmqoGjXKLIg&#10;eCr4D6+P5G1TbF66TdTqpzcLCx6HmfkNs1h1rhY3akPlWcFomIEg1t5UXCo4HjaDGYgQkQ3WnknB&#10;gwKslh+9BebG33lHt30sRYJwyFGBjbHJpQzaksMw9A1x8n586zAm2ZbStHhPcFfLcZZNpcOK04LF&#10;hr4t6cv+6hTo47k8/a652B3mJ/3EwhTOGqX6n936C0SkLr7D/+2tUTAZT+H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en1RsIAAADcAAAADwAAAAAAAAAAAAAA&#10;AAChAgAAZHJzL2Rvd25yZXYueG1sUEsFBgAAAAAEAAQA+QAAAJADAAAAAA==&#10;" strokecolor="#4f81bd [3204]" strokeweight="2pt">
                  <v:shadow on="t" opacity="24903f" mv:blur="40000f" origin=",.5" offset="0,20000emu"/>
                </v:line>
              </v:group>
            </w:pict>
          </mc:Fallback>
        </mc:AlternateContent>
      </w:r>
      <w:r w:rsidR="00E125DE">
        <w:rPr>
          <w:color w:val="008000"/>
        </w:rPr>
        <w:t xml:space="preserve">Example. </w:t>
      </w:r>
      <w:r w:rsidR="00265815" w:rsidRPr="00265815">
        <w:rPr>
          <w:i/>
        </w:rPr>
        <w:t>T</w:t>
      </w:r>
      <w:r w:rsidR="00E125DE" w:rsidRPr="0037269C">
        <w:rPr>
          <w:i/>
          <w:sz w:val="8"/>
          <w:szCs w:val="8"/>
        </w:rPr>
        <w:t xml:space="preserve"> </w:t>
      </w:r>
      <w:bookmarkStart w:id="55" w:name="OLE_LINK25"/>
      <w:bookmarkStart w:id="56" w:name="OLE_LINK26"/>
      <w:r w:rsidR="00E125DE" w:rsidRPr="0037269C">
        <w:rPr>
          <w:rFonts w:ascii="Times New Roman" w:hAnsi="Times New Roman" w:cs="Times New Roman"/>
          <w:i/>
        </w:rPr>
        <w:t>I</w:t>
      </w:r>
      <w:bookmarkEnd w:id="55"/>
      <w:bookmarkEnd w:id="56"/>
      <w:r w:rsidR="00E57EEF">
        <w:t xml:space="preserve"> = </w:t>
      </w:r>
      <w:r w:rsidR="00265815" w:rsidRPr="00265815">
        <w:rPr>
          <w:i/>
        </w:rPr>
        <w:t>T</w:t>
      </w:r>
      <w:r w:rsidR="00E125DE">
        <w:t xml:space="preserve"> =</w:t>
      </w:r>
      <w:r w:rsidR="00E125DE" w:rsidRPr="0037269C">
        <w:rPr>
          <w:i/>
        </w:rPr>
        <w:t xml:space="preserve"> </w:t>
      </w:r>
      <w:r w:rsidR="00E125DE" w:rsidRPr="0037269C">
        <w:rPr>
          <w:rFonts w:ascii="Times New Roman" w:hAnsi="Times New Roman" w:cs="Times New Roman"/>
          <w:i/>
        </w:rPr>
        <w:t>I</w:t>
      </w:r>
      <w:r w:rsidR="00E125DE" w:rsidRPr="00E125DE">
        <w:rPr>
          <w:sz w:val="8"/>
          <w:szCs w:val="8"/>
        </w:rPr>
        <w:t xml:space="preserve"> </w:t>
      </w:r>
      <w:r w:rsidR="00265815" w:rsidRPr="00265815">
        <w:rPr>
          <w:i/>
        </w:rPr>
        <w:t>T</w:t>
      </w:r>
      <w:r w:rsidR="00E125DE">
        <w:t xml:space="preserve"> is written in diagrammatic form as</w:t>
      </w:r>
      <w:r>
        <w:tab/>
        <w:t>=</w:t>
      </w:r>
      <w:r w:rsidR="00E125DE">
        <w:t xml:space="preserve"> </w:t>
      </w:r>
      <w:r w:rsidR="00B1092D">
        <w:tab/>
        <w:t xml:space="preserve">= </w:t>
      </w:r>
      <w:r w:rsidR="00B1092D">
        <w:tab/>
        <w:t>.</w:t>
      </w:r>
      <w:r w:rsidR="002E3E30">
        <w:t xml:space="preserve"> </w:t>
      </w:r>
    </w:p>
    <w:p w14:paraId="5975CC0B" w14:textId="7254CAEA" w:rsidR="00FC4408" w:rsidRDefault="00FC4408" w:rsidP="002E3E30">
      <w:pPr>
        <w:tabs>
          <w:tab w:val="left" w:pos="6660"/>
          <w:tab w:val="left" w:pos="7560"/>
          <w:tab w:val="left" w:pos="8370"/>
        </w:tabs>
      </w:pPr>
    </w:p>
    <w:p w14:paraId="39788DCB" w14:textId="285339EE" w:rsidR="00E125DE" w:rsidRDefault="002E3E30" w:rsidP="002E3E30">
      <w:pPr>
        <w:tabs>
          <w:tab w:val="left" w:pos="6660"/>
          <w:tab w:val="left" w:pos="7560"/>
          <w:tab w:val="left" w:pos="8370"/>
        </w:tabs>
      </w:pPr>
      <w:r>
        <w:t>and</w:t>
      </w:r>
      <w:r w:rsidR="00FC4408">
        <w:t xml:space="preserve">, in </w:t>
      </w:r>
      <w:bookmarkStart w:id="57" w:name="OLE_LINK22"/>
      <w:bookmarkStart w:id="58" w:name="OLE_LINK27"/>
      <w:bookmarkStart w:id="59" w:name="OLE_LINK16"/>
      <w:bookmarkStart w:id="60" w:name="OLE_LINK19"/>
      <w:r w:rsidR="00FC4408">
        <w:rPr>
          <w:rFonts w:ascii="Lucida Sans Unicode" w:hAnsi="Lucida Sans Unicode" w:cs="Lucida Sans Unicode"/>
        </w:rPr>
        <w:t>ℝ</w:t>
      </w:r>
      <w:bookmarkStart w:id="61" w:name="OLE_LINK139"/>
      <w:bookmarkStart w:id="62" w:name="OLE_LINK140"/>
      <w:bookmarkEnd w:id="57"/>
      <w:bookmarkEnd w:id="58"/>
      <w:r w:rsidR="00FC4408" w:rsidRPr="00D806A8">
        <w:rPr>
          <w:position w:val="6"/>
          <w:vertAlign w:val="superscript"/>
        </w:rPr>
        <w:t>3</w:t>
      </w:r>
      <w:bookmarkEnd w:id="59"/>
      <w:bookmarkEnd w:id="60"/>
      <w:bookmarkEnd w:id="61"/>
      <w:bookmarkEnd w:id="62"/>
      <w:r w:rsidR="00FC4408">
        <w:t>,</w:t>
      </w:r>
      <w:r>
        <w:t xml:space="preserve"> </w:t>
      </w:r>
      <w:r w:rsidR="00BA0070" w:rsidRPr="0037269C">
        <w:rPr>
          <w:rFonts w:ascii="Times New Roman" w:hAnsi="Times New Roman" w:cs="Times New Roman"/>
          <w:i/>
        </w:rPr>
        <w:t>I</w:t>
      </w:r>
      <w:r>
        <w:t xml:space="preserve"> = </w:t>
      </w:r>
      <w:r w:rsidR="002466EA" w:rsidRPr="00867CBA">
        <w:rPr>
          <w:position w:val="-54"/>
        </w:rPr>
        <w:object w:dxaOrig="3580" w:dyaOrig="1200" w14:anchorId="10EDE4D6">
          <v:shape id="_x0000_i1092" type="#_x0000_t75" style="width:179pt;height:60pt" o:ole="">
            <v:imagedata r:id="rId142" o:title=""/>
          </v:shape>
          <o:OLEObject Type="Embed" ProgID="Equation.DSMT4" ShapeID="_x0000_i1092" DrawAspect="Content" ObjectID="_1459433833" r:id="rId143"/>
        </w:object>
      </w:r>
      <w:r w:rsidR="008D34DE">
        <w:t xml:space="preserve"> where </w:t>
      </w:r>
      <w:r w:rsidR="008D34DE">
        <w:rPr>
          <w:i/>
        </w:rPr>
        <w:t>a</w:t>
      </w:r>
      <w:r w:rsidR="008D34DE">
        <w:t xml:space="preserve">, </w:t>
      </w:r>
      <w:r w:rsidR="008D34DE">
        <w:rPr>
          <w:i/>
        </w:rPr>
        <w:t>b</w:t>
      </w:r>
      <w:r w:rsidR="008D34DE">
        <w:t xml:space="preserve"> range over {1, 2, 3}</w:t>
      </w:r>
      <w:r>
        <w:t>.</w:t>
      </w:r>
    </w:p>
    <w:p w14:paraId="5723498D" w14:textId="77777777" w:rsidR="0017363C" w:rsidRDefault="0017363C" w:rsidP="002E3E30">
      <w:pPr>
        <w:tabs>
          <w:tab w:val="left" w:pos="6660"/>
          <w:tab w:val="left" w:pos="7560"/>
          <w:tab w:val="left" w:pos="8370"/>
        </w:tabs>
      </w:pPr>
    </w:p>
    <w:p w14:paraId="77D4767F" w14:textId="338E677D" w:rsidR="007528B6" w:rsidRPr="00C003C6" w:rsidRDefault="0017363C" w:rsidP="002E3E30">
      <w:pPr>
        <w:tabs>
          <w:tab w:val="left" w:pos="6660"/>
          <w:tab w:val="left" w:pos="7560"/>
          <w:tab w:val="left" w:pos="8370"/>
        </w:tabs>
        <w:rPr>
          <w:rFonts w:cstheme="minorHAnsi"/>
        </w:rPr>
      </w:pPr>
      <w:bookmarkStart w:id="63" w:name="OLE_LINK81"/>
      <w:bookmarkStart w:id="64" w:name="OLE_LINK82"/>
      <w:r>
        <w:rPr>
          <w:color w:val="008000"/>
        </w:rPr>
        <w:t>Definition</w:t>
      </w:r>
      <w:r w:rsidR="00322176">
        <w:rPr>
          <w:color w:val="008000"/>
        </w:rPr>
        <w:t>s</w:t>
      </w:r>
      <w:r>
        <w:rPr>
          <w:color w:val="008000"/>
        </w:rPr>
        <w:t>.</w:t>
      </w:r>
      <w:r w:rsidR="008D3E68">
        <w:t xml:space="preserve"> </w:t>
      </w:r>
      <w:bookmarkStart w:id="65" w:name="OLE_LINK115"/>
      <w:bookmarkStart w:id="66" w:name="OLE_LINK116"/>
      <w:bookmarkEnd w:id="63"/>
      <w:bookmarkEnd w:id="64"/>
      <w:r w:rsidR="00AD59C1">
        <w:rPr>
          <w:rFonts w:cstheme="minorHAnsi"/>
        </w:rPr>
        <w:t xml:space="preserve">A </w:t>
      </w:r>
      <w:r w:rsidR="00AD59C1" w:rsidRPr="00C003C6">
        <w:rPr>
          <w:rFonts w:cstheme="minorHAnsi"/>
        </w:rPr>
        <w:t>linear transformation</w:t>
      </w:r>
      <w:bookmarkEnd w:id="65"/>
      <w:bookmarkEnd w:id="66"/>
      <w:r w:rsidR="00C003C6">
        <w:rPr>
          <w:rFonts w:cstheme="minorHAnsi"/>
        </w:rPr>
        <w:t xml:space="preserve"> </w:t>
      </w:r>
      <w:r w:rsidR="00265815" w:rsidRPr="00265815">
        <w:rPr>
          <w:i/>
        </w:rPr>
        <w:t>T</w:t>
      </w:r>
      <w:r w:rsidR="00F46C3B">
        <w:t xml:space="preserve"> is </w:t>
      </w:r>
      <w:r w:rsidR="00F46C3B">
        <w:rPr>
          <w:b/>
        </w:rPr>
        <w:t>singular</w:t>
      </w:r>
      <w:r w:rsidR="00F46C3B">
        <w:t xml:space="preserve"> if Dim(</w:t>
      </w:r>
      <w:r w:rsidR="00265815" w:rsidRPr="00265815">
        <w:rPr>
          <w:i/>
        </w:rPr>
        <w:t>T</w:t>
      </w:r>
      <w:r w:rsidR="00F46C3B">
        <w:t>V) &lt; D</w:t>
      </w:r>
      <w:r w:rsidR="005A278A">
        <w:t>im W; t</w:t>
      </w:r>
      <w:r w:rsidR="00F46C3B">
        <w:t xml:space="preserve">hat is, </w:t>
      </w:r>
      <w:r w:rsidR="00265815" w:rsidRPr="00265815">
        <w:rPr>
          <w:i/>
        </w:rPr>
        <w:t>T</w:t>
      </w:r>
      <w:r w:rsidR="00F46C3B">
        <w:t xml:space="preserve"> is not </w:t>
      </w:r>
      <w:r w:rsidR="00F46C3B">
        <w:rPr>
          <w:i/>
        </w:rPr>
        <w:t>onto</w:t>
      </w:r>
      <w:r w:rsidR="00F46C3B">
        <w:t>.</w:t>
      </w:r>
    </w:p>
    <w:p w14:paraId="33B1C910" w14:textId="77777777" w:rsidR="00F46C3B" w:rsidRDefault="00F46C3B" w:rsidP="002E3E30">
      <w:pPr>
        <w:tabs>
          <w:tab w:val="left" w:pos="6660"/>
          <w:tab w:val="left" w:pos="7560"/>
          <w:tab w:val="left" w:pos="8370"/>
        </w:tabs>
      </w:pPr>
    </w:p>
    <w:p w14:paraId="7DAD1E63" w14:textId="4FC8C570" w:rsidR="00F46C3B" w:rsidRDefault="00F46C3B" w:rsidP="002E3E30">
      <w:pPr>
        <w:tabs>
          <w:tab w:val="left" w:pos="6660"/>
          <w:tab w:val="left" w:pos="7560"/>
          <w:tab w:val="left" w:pos="8370"/>
        </w:tabs>
      </w:pPr>
      <w:r>
        <w:rPr>
          <w:color w:val="008000"/>
        </w:rPr>
        <w:t>Theorem.</w:t>
      </w:r>
      <w:r>
        <w:t xml:space="preserve"> </w:t>
      </w:r>
      <w:r w:rsidR="00BD527F">
        <w:t xml:space="preserve">[13.17] </w:t>
      </w:r>
      <w:r w:rsidR="00265815" w:rsidRPr="00265815">
        <w:rPr>
          <w:i/>
        </w:rPr>
        <w:t>T</w:t>
      </w:r>
      <w:r>
        <w:t xml:space="preserve"> is singular iff </w:t>
      </w:r>
      <w:r w:rsidR="002466EA" w:rsidRPr="00C91E79">
        <w:rPr>
          <w:position w:val="-4"/>
        </w:rPr>
        <w:object w:dxaOrig="200" w:dyaOrig="260" w14:anchorId="02557ADC">
          <v:shape id="_x0000_i1093" type="#_x0000_t75" style="width:10pt;height:13pt" o:ole="">
            <v:imagedata r:id="rId144" o:title=""/>
          </v:shape>
          <o:OLEObject Type="Embed" ProgID="Equation.DSMT4" ShapeID="_x0000_i1093" DrawAspect="Content" ObjectID="_1459433834" r:id="rId145"/>
        </w:object>
      </w:r>
      <w:r w:rsidR="00C91E79">
        <w:t xml:space="preserve"> </w:t>
      </w:r>
      <w:r w:rsidR="00C91E79">
        <w:rPr>
          <w:i/>
        </w:rPr>
        <w:t>v</w:t>
      </w:r>
      <w:r w:rsidR="00C91E79">
        <w:t xml:space="preserve"> ≠ 0 such that </w:t>
      </w:r>
      <w:r w:rsidR="00265815" w:rsidRPr="00265815">
        <w:rPr>
          <w:i/>
        </w:rPr>
        <w:t>T</w:t>
      </w:r>
      <w:r w:rsidR="00C91E79">
        <w:rPr>
          <w:i/>
        </w:rPr>
        <w:t>v</w:t>
      </w:r>
      <w:r w:rsidR="00C91E79">
        <w:t xml:space="preserve"> = 0.</w:t>
      </w:r>
    </w:p>
    <w:p w14:paraId="41DA7724" w14:textId="77777777" w:rsidR="005C0BB8" w:rsidRDefault="005C0BB8" w:rsidP="002E3E30">
      <w:pPr>
        <w:tabs>
          <w:tab w:val="left" w:pos="6660"/>
          <w:tab w:val="left" w:pos="7560"/>
          <w:tab w:val="left" w:pos="8370"/>
        </w:tabs>
        <w:rPr>
          <w:color w:val="008000"/>
        </w:rPr>
      </w:pPr>
    </w:p>
    <w:p w14:paraId="7DB13B88" w14:textId="3CB14C34" w:rsidR="00ED2232" w:rsidRDefault="0046359C" w:rsidP="002E3E30">
      <w:pPr>
        <w:tabs>
          <w:tab w:val="left" w:pos="6660"/>
          <w:tab w:val="left" w:pos="7560"/>
          <w:tab w:val="left" w:pos="8370"/>
        </w:tabs>
      </w:pPr>
      <w:r>
        <w:rPr>
          <w:color w:val="008000"/>
        </w:rPr>
        <w:t>Corollary.</w:t>
      </w:r>
      <w:r>
        <w:t xml:space="preserve"> </w:t>
      </w:r>
      <w:r w:rsidR="00852724">
        <w:t xml:space="preserve">[Bud] </w:t>
      </w:r>
      <w:r w:rsidR="00265815" w:rsidRPr="00265815">
        <w:rPr>
          <w:i/>
        </w:rPr>
        <w:t>T</w:t>
      </w:r>
      <w:r>
        <w:t xml:space="preserve"> is 1-1 iff </w:t>
      </w:r>
      <w:r w:rsidR="00265815" w:rsidRPr="00265815">
        <w:rPr>
          <w:i/>
        </w:rPr>
        <w:t>T</w:t>
      </w:r>
      <w:r>
        <w:t xml:space="preserve"> is non-singular iff </w:t>
      </w:r>
      <w:r w:rsidR="00265815" w:rsidRPr="00265815">
        <w:rPr>
          <w:i/>
        </w:rPr>
        <w:t>T</w:t>
      </w:r>
      <w:r>
        <w:t xml:space="preserve"> is onto</w:t>
      </w:r>
      <w:r w:rsidR="001379E1">
        <w:t>.</w:t>
      </w:r>
    </w:p>
    <w:p w14:paraId="61901CE7" w14:textId="68348E0C" w:rsidR="001A7312" w:rsidRDefault="001379E1" w:rsidP="002E3E30">
      <w:pPr>
        <w:tabs>
          <w:tab w:val="left" w:pos="6660"/>
          <w:tab w:val="left" w:pos="7560"/>
          <w:tab w:val="left" w:pos="8370"/>
        </w:tabs>
      </w:pPr>
      <w:r>
        <w:t xml:space="preserve">Proof: </w:t>
      </w:r>
      <w:r w:rsidR="00265815" w:rsidRPr="00265815">
        <w:rPr>
          <w:i/>
        </w:rPr>
        <w:t>T</w:t>
      </w:r>
      <w:r>
        <w:t xml:space="preserve"> is 1-1 </w:t>
      </w:r>
      <w:r w:rsidR="002466EA" w:rsidRPr="00A2760B">
        <w:rPr>
          <w:position w:val="-6"/>
        </w:rPr>
        <w:object w:dxaOrig="1100" w:dyaOrig="280" w14:anchorId="4A12810D">
          <v:shape id="_x0000_i1094" type="#_x0000_t75" style="width:56pt;height:14pt" o:ole="">
            <v:imagedata r:id="rId146" o:title=""/>
          </v:shape>
          <o:OLEObject Type="Embed" ProgID="Equation.DSMT4" ShapeID="_x0000_i1094" DrawAspect="Content" ObjectID="_1459433835" r:id="rId147"/>
        </w:object>
      </w:r>
      <w:r w:rsidR="00A2760B">
        <w:t xml:space="preserve"> </w:t>
      </w:r>
      <w:r w:rsidR="00265815" w:rsidRPr="00265815">
        <w:rPr>
          <w:i/>
        </w:rPr>
        <w:t>T</w:t>
      </w:r>
      <w:r w:rsidR="00A2760B">
        <w:t>(</w:t>
      </w:r>
      <w:r w:rsidR="00A2760B">
        <w:rPr>
          <w:i/>
        </w:rPr>
        <w:t>v</w:t>
      </w:r>
      <w:r w:rsidR="00A2760B">
        <w:t xml:space="preserve"> – </w:t>
      </w:r>
      <w:r w:rsidR="00A2760B">
        <w:rPr>
          <w:i/>
        </w:rPr>
        <w:t>w</w:t>
      </w:r>
      <w:r w:rsidR="00A2760B">
        <w:t xml:space="preserve">) = </w:t>
      </w:r>
      <w:r w:rsidR="00265815" w:rsidRPr="00265815">
        <w:rPr>
          <w:i/>
        </w:rPr>
        <w:t>T</w:t>
      </w:r>
      <w:r w:rsidR="00A2760B">
        <w:t>(</w:t>
      </w:r>
      <w:r w:rsidR="00A2760B">
        <w:rPr>
          <w:i/>
        </w:rPr>
        <w:t>v</w:t>
      </w:r>
      <w:r w:rsidR="00A2760B">
        <w:t xml:space="preserve">) – </w:t>
      </w:r>
      <w:r w:rsidR="00265815" w:rsidRPr="00265815">
        <w:rPr>
          <w:i/>
        </w:rPr>
        <w:t>T</w:t>
      </w:r>
      <w:r w:rsidR="00A2760B">
        <w:t>(</w:t>
      </w:r>
      <w:r w:rsidR="00A2760B">
        <w:rPr>
          <w:i/>
        </w:rPr>
        <w:t>w</w:t>
      </w:r>
      <w:r w:rsidR="00A2760B">
        <w:t>) ≠ 0</w:t>
      </w:r>
      <w:r w:rsidR="001A7312">
        <w:t xml:space="preserve"> </w:t>
      </w:r>
      <w:r w:rsidR="00A2760B">
        <w:t xml:space="preserve"> </w:t>
      </w:r>
      <w:r w:rsidR="003776D8" w:rsidRPr="00D27902">
        <w:rPr>
          <w:position w:val="-16"/>
        </w:rPr>
        <w:object w:dxaOrig="2100" w:dyaOrig="640" w14:anchorId="1AE7AECE">
          <v:shape id="_x0000_i1095" type="#_x0000_t75" style="width:105pt;height:32pt" o:ole="">
            <v:imagedata r:id="rId148" o:title=""/>
          </v:shape>
          <o:OLEObject Type="Embed" ProgID="Equation.DSMT4" ShapeID="_x0000_i1095" DrawAspect="Content" ObjectID="_1459433836" r:id="rId149"/>
        </w:object>
      </w:r>
      <w:r w:rsidR="00A2760B">
        <w:t xml:space="preserve"> </w:t>
      </w:r>
    </w:p>
    <w:p w14:paraId="04AFE6DA" w14:textId="55626AC5" w:rsidR="001379E1" w:rsidRDefault="00954A5D" w:rsidP="00954A5D">
      <w:pPr>
        <w:tabs>
          <w:tab w:val="left" w:pos="720"/>
          <w:tab w:val="left" w:pos="7560"/>
          <w:tab w:val="left" w:pos="8370"/>
        </w:tabs>
      </w:pPr>
      <w:r>
        <w:tab/>
      </w:r>
      <w:r w:rsidR="001A7312" w:rsidRPr="001A7312">
        <w:rPr>
          <w:position w:val="-6"/>
        </w:rPr>
        <w:object w:dxaOrig="520" w:dyaOrig="480" w14:anchorId="5CDA7F12">
          <v:shape id="_x0000_i1096" type="#_x0000_t75" style="width:26pt;height:24pt" o:ole="">
            <v:imagedata r:id="rId150" o:title=""/>
          </v:shape>
          <o:OLEObject Type="Embed" ProgID="Equation.DSMT4" ShapeID="_x0000_i1096" DrawAspect="Content" ObjectID="_1459433837" r:id="rId151"/>
        </w:object>
      </w:r>
      <w:r w:rsidR="001A7312">
        <w:t xml:space="preserve"> </w:t>
      </w:r>
      <w:r w:rsidR="00265815" w:rsidRPr="00265815">
        <w:rPr>
          <w:i/>
        </w:rPr>
        <w:t>T</w:t>
      </w:r>
      <w:r w:rsidR="00A2760B">
        <w:t xml:space="preserve"> is non-singular</w:t>
      </w:r>
      <w:r w:rsidR="001A7312">
        <w:t xml:space="preserve">  </w:t>
      </w:r>
      <w:r w:rsidR="002466EA" w:rsidRPr="00A2760B">
        <w:rPr>
          <w:position w:val="-6"/>
        </w:rPr>
        <w:object w:dxaOrig="300" w:dyaOrig="240" w14:anchorId="4EAC1FDB">
          <v:shape id="_x0000_i1097" type="#_x0000_t75" style="width:15pt;height:12pt" o:ole="">
            <v:imagedata r:id="rId152" o:title=""/>
          </v:shape>
          <o:OLEObject Type="Embed" ProgID="Equation.DSMT4" ShapeID="_x0000_i1097" DrawAspect="Content" ObjectID="_1459433838" r:id="rId153"/>
        </w:object>
      </w:r>
      <w:r w:rsidR="002F41D9">
        <w:t xml:space="preserve"> </w:t>
      </w:r>
      <w:r w:rsidR="001A7312">
        <w:t xml:space="preserve"> </w:t>
      </w:r>
      <w:r w:rsidR="00265815" w:rsidRPr="00265815">
        <w:rPr>
          <w:i/>
        </w:rPr>
        <w:t>T</w:t>
      </w:r>
      <w:r w:rsidR="002F41D9">
        <w:t xml:space="preserve"> is onto</w:t>
      </w:r>
      <w:r w:rsidR="00A2760B">
        <w:t>.</w:t>
      </w:r>
    </w:p>
    <w:p w14:paraId="5EFB3EE2" w14:textId="2B6CC07B" w:rsidR="009A6AF9" w:rsidRPr="00954A5D" w:rsidRDefault="00954A5D" w:rsidP="00954A5D">
      <w:pPr>
        <w:tabs>
          <w:tab w:val="left" w:pos="720"/>
          <w:tab w:val="left" w:pos="4500"/>
          <w:tab w:val="left" w:pos="8370"/>
        </w:tabs>
      </w:pPr>
      <w:r>
        <w:tab/>
      </w:r>
      <w:r w:rsidRPr="00954A5D">
        <w:t xml:space="preserve">(*) Set </w:t>
      </w:r>
      <w:r w:rsidRPr="00954A5D">
        <w:rPr>
          <w:i/>
        </w:rPr>
        <w:t>v</w:t>
      </w:r>
      <w:r w:rsidRPr="00954A5D">
        <w:t xml:space="preserve"> = 3</w:t>
      </w:r>
      <w:r w:rsidRPr="00954A5D">
        <w:rPr>
          <w:i/>
        </w:rPr>
        <w:t>u</w:t>
      </w:r>
      <w:r w:rsidRPr="00954A5D">
        <w:t xml:space="preserve"> and </w:t>
      </w:r>
      <w:r>
        <w:rPr>
          <w:i/>
        </w:rPr>
        <w:t>w</w:t>
      </w:r>
      <w:r>
        <w:t xml:space="preserve"> = 2</w:t>
      </w:r>
      <w:r>
        <w:rPr>
          <w:i/>
        </w:rPr>
        <w:t>u</w:t>
      </w:r>
      <w:r>
        <w:t xml:space="preserve">.   </w:t>
      </w:r>
      <w:bookmarkStart w:id="67" w:name="OLE_LINK11"/>
      <w:r>
        <w:tab/>
      </w:r>
      <w:r w:rsidRPr="000E46BD">
        <w:rPr>
          <w:rFonts w:ascii="Wingdings" w:hAnsi="Wingdings"/>
          <w:color w:val="0000FF"/>
        </w:rPr>
        <w:t></w:t>
      </w:r>
      <w:bookmarkEnd w:id="67"/>
    </w:p>
    <w:p w14:paraId="46DC3044" w14:textId="77777777" w:rsidR="00954A5D" w:rsidRDefault="00954A5D" w:rsidP="002E3E30">
      <w:pPr>
        <w:tabs>
          <w:tab w:val="left" w:pos="6660"/>
          <w:tab w:val="left" w:pos="7560"/>
          <w:tab w:val="left" w:pos="8370"/>
        </w:tabs>
        <w:rPr>
          <w:color w:val="008000"/>
        </w:rPr>
      </w:pPr>
    </w:p>
    <w:p w14:paraId="12CE2FAE" w14:textId="17875A99" w:rsidR="00ED2232" w:rsidRDefault="00ED2232" w:rsidP="002E3E30">
      <w:pPr>
        <w:tabs>
          <w:tab w:val="left" w:pos="6660"/>
          <w:tab w:val="left" w:pos="7560"/>
          <w:tab w:val="left" w:pos="8370"/>
        </w:tabs>
      </w:pPr>
      <w:r>
        <w:rPr>
          <w:color w:val="008000"/>
        </w:rPr>
        <w:lastRenderedPageBreak/>
        <w:t xml:space="preserve">Theorem. </w:t>
      </w:r>
      <w:r w:rsidR="00BD527F" w:rsidRPr="00BD527F">
        <w:t>[</w:t>
      </w:r>
      <w:r w:rsidR="00BD527F">
        <w:t xml:space="preserve">13.18] </w:t>
      </w:r>
      <w:r w:rsidRPr="00ED2232">
        <w:t xml:space="preserve">If </w:t>
      </w:r>
      <w:r w:rsidR="00265815" w:rsidRPr="00265815">
        <w:rPr>
          <w:i/>
        </w:rPr>
        <w:t>T</w:t>
      </w:r>
      <w:r w:rsidRPr="00ED2232">
        <w:t xml:space="preserve"> is nonsingular, then it has an inverse </w:t>
      </w:r>
      <w:r w:rsidR="00265815" w:rsidRPr="00265815">
        <w:rPr>
          <w:i/>
        </w:rPr>
        <w:t>T</w:t>
      </w:r>
      <w:r>
        <w:rPr>
          <w:vertAlign w:val="superscript"/>
        </w:rPr>
        <w:t>-1</w:t>
      </w:r>
      <w:r>
        <w:t>.</w:t>
      </w:r>
    </w:p>
    <w:p w14:paraId="1F2AE8D5" w14:textId="30B79D13" w:rsidR="00E32223" w:rsidRDefault="00F3097A" w:rsidP="002E3E30">
      <w:pPr>
        <w:tabs>
          <w:tab w:val="left" w:pos="6660"/>
          <w:tab w:val="left" w:pos="7560"/>
          <w:tab w:val="left" w:pos="8370"/>
        </w:tabs>
      </w:pPr>
      <w:r>
        <w:rPr>
          <w:noProof/>
        </w:rPr>
        <mc:AlternateContent>
          <mc:Choice Requires="wpg">
            <w:drawing>
              <wp:anchor distT="0" distB="0" distL="114300" distR="114300" simplePos="0" relativeHeight="251731968" behindDoc="0" locked="0" layoutInCell="1" allowOverlap="1" wp14:anchorId="10FEE267" wp14:editId="7704A185">
                <wp:simplePos x="0" y="0"/>
                <wp:positionH relativeFrom="column">
                  <wp:posOffset>4018915</wp:posOffset>
                </wp:positionH>
                <wp:positionV relativeFrom="paragraph">
                  <wp:posOffset>143510</wp:posOffset>
                </wp:positionV>
                <wp:extent cx="1390015" cy="975360"/>
                <wp:effectExtent l="76200" t="25400" r="57785" b="66040"/>
                <wp:wrapNone/>
                <wp:docPr id="568" name="Group 568"/>
                <wp:cNvGraphicFramePr/>
                <a:graphic xmlns:a="http://schemas.openxmlformats.org/drawingml/2006/main">
                  <a:graphicData uri="http://schemas.microsoft.com/office/word/2010/wordprocessingGroup">
                    <wpg:wgp>
                      <wpg:cNvGrpSpPr/>
                      <wpg:grpSpPr>
                        <a:xfrm>
                          <a:off x="0" y="0"/>
                          <a:ext cx="1390015" cy="975360"/>
                          <a:chOff x="0" y="0"/>
                          <a:chExt cx="1390015" cy="975360"/>
                        </a:xfrm>
                        <a:extLst>
                          <a:ext uri="{0CCBE362-F206-4b92-989A-16890622DB6E}">
                            <ma14:wrappingTextBoxFlag xmlns:ma14="http://schemas.microsoft.com/office/mac/drawingml/2011/main"/>
                          </a:ext>
                        </a:extLst>
                      </wpg:grpSpPr>
                      <wpg:grpSp>
                        <wpg:cNvPr id="569" name="Group 569"/>
                        <wpg:cNvGrpSpPr/>
                        <wpg:grpSpPr>
                          <a:xfrm>
                            <a:off x="281305" y="193675"/>
                            <a:ext cx="1108710" cy="565150"/>
                            <a:chOff x="0" y="0"/>
                            <a:chExt cx="1108710" cy="565150"/>
                          </a:xfrm>
                        </wpg:grpSpPr>
                        <wpg:grpSp>
                          <wpg:cNvPr id="570" name="Group 570"/>
                          <wpg:cNvGrpSpPr/>
                          <wpg:grpSpPr>
                            <a:xfrm>
                              <a:off x="0" y="0"/>
                              <a:ext cx="1108710" cy="565150"/>
                              <a:chOff x="0" y="0"/>
                              <a:chExt cx="1108710" cy="565150"/>
                            </a:xfrm>
                          </wpg:grpSpPr>
                          <wps:wsp>
                            <wps:cNvPr id="572" name="Straight Connector 572"/>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573" name="Group 573"/>
                            <wpg:cNvGrpSpPr/>
                            <wpg:grpSpPr>
                              <a:xfrm>
                                <a:off x="513715" y="266700"/>
                                <a:ext cx="247650" cy="50800"/>
                                <a:chOff x="0" y="0"/>
                                <a:chExt cx="247650" cy="50800"/>
                              </a:xfrm>
                            </wpg:grpSpPr>
                            <wps:wsp>
                              <wps:cNvPr id="574" name="Oval 574"/>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Oval 417"/>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Oval 419"/>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0" name="Straight Connector 420"/>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1" name="Straight Connector 421"/>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2" name="Straight Connector 422"/>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3" name="Straight Connector 423"/>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4" name="Straight Connector 424"/>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425" name="Isosceles Triangle 425"/>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Isosceles Triangle 426"/>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7" name="Freeform 427"/>
                        <wps:cNvSpPr/>
                        <wps:spPr>
                          <a:xfrm>
                            <a:off x="71120" y="0"/>
                            <a:ext cx="370877" cy="772160"/>
                          </a:xfrm>
                          <a:custGeom>
                            <a:avLst/>
                            <a:gdLst>
                              <a:gd name="connsiteX0" fmla="*/ 24579 w 1404646"/>
                              <a:gd name="connsiteY0" fmla="*/ 0 h 1159933"/>
                              <a:gd name="connsiteX1" fmla="*/ 33046 w 1404646"/>
                              <a:gd name="connsiteY1" fmla="*/ 499533 h 1159933"/>
                              <a:gd name="connsiteX2" fmla="*/ 346313 w 1404646"/>
                              <a:gd name="connsiteY2" fmla="*/ 575733 h 1159933"/>
                              <a:gd name="connsiteX3" fmla="*/ 1218379 w 1404646"/>
                              <a:gd name="connsiteY3" fmla="*/ 575733 h 1159933"/>
                              <a:gd name="connsiteX4" fmla="*/ 1404646 w 1404646"/>
                              <a:gd name="connsiteY4" fmla="*/ 1159933 h 1159933"/>
                              <a:gd name="connsiteX0" fmla="*/ 24579 w 1404646"/>
                              <a:gd name="connsiteY0" fmla="*/ 0 h 1159933"/>
                              <a:gd name="connsiteX1" fmla="*/ 33046 w 1404646"/>
                              <a:gd name="connsiteY1" fmla="*/ 499533 h 1159933"/>
                              <a:gd name="connsiteX2" fmla="*/ 346313 w 1404646"/>
                              <a:gd name="connsiteY2" fmla="*/ 575733 h 1159933"/>
                              <a:gd name="connsiteX3" fmla="*/ 1235312 w 1404646"/>
                              <a:gd name="connsiteY3" fmla="*/ 620475 h 1159933"/>
                              <a:gd name="connsiteX4" fmla="*/ 1404646 w 1404646"/>
                              <a:gd name="connsiteY4" fmla="*/ 1159933 h 1159933"/>
                              <a:gd name="connsiteX0" fmla="*/ 24579 w 1413113"/>
                              <a:gd name="connsiteY0" fmla="*/ 0 h 2144254"/>
                              <a:gd name="connsiteX1" fmla="*/ 33046 w 1413113"/>
                              <a:gd name="connsiteY1" fmla="*/ 499533 h 2144254"/>
                              <a:gd name="connsiteX2" fmla="*/ 346313 w 1413113"/>
                              <a:gd name="connsiteY2" fmla="*/ 575733 h 2144254"/>
                              <a:gd name="connsiteX3" fmla="*/ 1235312 w 1413113"/>
                              <a:gd name="connsiteY3" fmla="*/ 620475 h 2144254"/>
                              <a:gd name="connsiteX4" fmla="*/ 1413113 w 1413113"/>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20475 h 2144254"/>
                              <a:gd name="connsiteX4" fmla="*/ 1413686 w 1413686"/>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80131 h 2144254"/>
                              <a:gd name="connsiteX4" fmla="*/ 1413686 w 1413686"/>
                              <a:gd name="connsiteY4" fmla="*/ 2144254 h 2144254"/>
                              <a:gd name="connsiteX0" fmla="*/ 25152 w 1417693"/>
                              <a:gd name="connsiteY0" fmla="*/ 0 h 2184522"/>
                              <a:gd name="connsiteX1" fmla="*/ 33619 w 1417693"/>
                              <a:gd name="connsiteY1" fmla="*/ 499533 h 2184522"/>
                              <a:gd name="connsiteX2" fmla="*/ 355355 w 1417693"/>
                              <a:gd name="connsiteY2" fmla="*/ 530991 h 2184522"/>
                              <a:gd name="connsiteX3" fmla="*/ 1235885 w 1417693"/>
                              <a:gd name="connsiteY3" fmla="*/ 680131 h 2184522"/>
                              <a:gd name="connsiteX4" fmla="*/ 1417693 w 1417693"/>
                              <a:gd name="connsiteY4" fmla="*/ 2184522 h 2184522"/>
                              <a:gd name="connsiteX0" fmla="*/ 42940 w 1405946"/>
                              <a:gd name="connsiteY0" fmla="*/ 0 h 2543175"/>
                              <a:gd name="connsiteX1" fmla="*/ 21872 w 1405946"/>
                              <a:gd name="connsiteY1" fmla="*/ 858186 h 2543175"/>
                              <a:gd name="connsiteX2" fmla="*/ 343608 w 1405946"/>
                              <a:gd name="connsiteY2" fmla="*/ 889644 h 2543175"/>
                              <a:gd name="connsiteX3" fmla="*/ 1224138 w 1405946"/>
                              <a:gd name="connsiteY3" fmla="*/ 1038784 h 2543175"/>
                              <a:gd name="connsiteX4" fmla="*/ 1405946 w 14059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9498 w 1462304"/>
                              <a:gd name="connsiteY0" fmla="*/ 0 h 2543175"/>
                              <a:gd name="connsiteX1" fmla="*/ 28430 w 1462304"/>
                              <a:gd name="connsiteY1" fmla="*/ 858186 h 2543175"/>
                              <a:gd name="connsiteX2" fmla="*/ 438842 w 1462304"/>
                              <a:gd name="connsiteY2" fmla="*/ 1476529 h 2543175"/>
                              <a:gd name="connsiteX3" fmla="*/ 1378495 w 1462304"/>
                              <a:gd name="connsiteY3" fmla="*/ 1853904 h 2543175"/>
                              <a:gd name="connsiteX4" fmla="*/ 1412504 w 1462304"/>
                              <a:gd name="connsiteY4" fmla="*/ 2543175 h 2543175"/>
                              <a:gd name="connsiteX0" fmla="*/ 119077 w 1531883"/>
                              <a:gd name="connsiteY0" fmla="*/ 0 h 2543175"/>
                              <a:gd name="connsiteX1" fmla="*/ 98009 w 1531883"/>
                              <a:gd name="connsiteY1" fmla="*/ 858186 h 2543175"/>
                              <a:gd name="connsiteX2" fmla="*/ 1448074 w 1531883"/>
                              <a:gd name="connsiteY2" fmla="*/ 1853904 h 2543175"/>
                              <a:gd name="connsiteX3" fmla="*/ 1482083 w 1531883"/>
                              <a:gd name="connsiteY3" fmla="*/ 2543175 h 2543175"/>
                              <a:gd name="connsiteX0" fmla="*/ 2076 w 1414882"/>
                              <a:gd name="connsiteY0" fmla="*/ 0 h 2543175"/>
                              <a:gd name="connsiteX1" fmla="*/ 365365 w 1414882"/>
                              <a:gd name="connsiteY1" fmla="*/ 890792 h 2543175"/>
                              <a:gd name="connsiteX2" fmla="*/ 1331073 w 1414882"/>
                              <a:gd name="connsiteY2" fmla="*/ 1853904 h 2543175"/>
                              <a:gd name="connsiteX3" fmla="*/ 1365082 w 1414882"/>
                              <a:gd name="connsiteY3" fmla="*/ 2543175 h 2543175"/>
                              <a:gd name="connsiteX0" fmla="*/ 90507 w 1119114"/>
                              <a:gd name="connsiteY0" fmla="*/ 0 h 2477965"/>
                              <a:gd name="connsiteX1" fmla="*/ 69597 w 1119114"/>
                              <a:gd name="connsiteY1" fmla="*/ 825582 h 2477965"/>
                              <a:gd name="connsiteX2" fmla="*/ 1035305 w 1119114"/>
                              <a:gd name="connsiteY2" fmla="*/ 1788694 h 2477965"/>
                              <a:gd name="connsiteX3" fmla="*/ 1069314 w 1119114"/>
                              <a:gd name="connsiteY3" fmla="*/ 2477965 h 2477965"/>
                              <a:gd name="connsiteX0" fmla="*/ 49538 w 1078145"/>
                              <a:gd name="connsiteY0" fmla="*/ 0 h 2477965"/>
                              <a:gd name="connsiteX1" fmla="*/ 28628 w 1078145"/>
                              <a:gd name="connsiteY1" fmla="*/ 825582 h 2477965"/>
                              <a:gd name="connsiteX2" fmla="*/ 441026 w 1078145"/>
                              <a:gd name="connsiteY2" fmla="*/ 1467216 h 2477965"/>
                              <a:gd name="connsiteX3" fmla="*/ 994336 w 1078145"/>
                              <a:gd name="connsiteY3" fmla="*/ 1788694 h 2477965"/>
                              <a:gd name="connsiteX4" fmla="*/ 1028345 w 1078145"/>
                              <a:gd name="connsiteY4" fmla="*/ 2477965 h 2477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8145" h="2477965">
                                <a:moveTo>
                                  <a:pt x="49538" y="0"/>
                                </a:moveTo>
                                <a:cubicBezTo>
                                  <a:pt x="26960" y="201789"/>
                                  <a:pt x="-36620" y="581046"/>
                                  <a:pt x="28628" y="825582"/>
                                </a:cubicBezTo>
                                <a:cubicBezTo>
                                  <a:pt x="93876" y="1070118"/>
                                  <a:pt x="280075" y="1306697"/>
                                  <a:pt x="441026" y="1467216"/>
                                </a:cubicBezTo>
                                <a:cubicBezTo>
                                  <a:pt x="601977" y="1627735"/>
                                  <a:pt x="891525" y="1582197"/>
                                  <a:pt x="994336" y="1788694"/>
                                </a:cubicBezTo>
                                <a:cubicBezTo>
                                  <a:pt x="1171392" y="2064282"/>
                                  <a:pt x="1010001" y="2397532"/>
                                  <a:pt x="1028345" y="2477965"/>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Freeform 428"/>
                        <wps:cNvSpPr/>
                        <wps:spPr>
                          <a:xfrm>
                            <a:off x="0" y="203200"/>
                            <a:ext cx="370840" cy="772160"/>
                          </a:xfrm>
                          <a:custGeom>
                            <a:avLst/>
                            <a:gdLst>
                              <a:gd name="connsiteX0" fmla="*/ 24579 w 1404646"/>
                              <a:gd name="connsiteY0" fmla="*/ 0 h 1159933"/>
                              <a:gd name="connsiteX1" fmla="*/ 33046 w 1404646"/>
                              <a:gd name="connsiteY1" fmla="*/ 499533 h 1159933"/>
                              <a:gd name="connsiteX2" fmla="*/ 346313 w 1404646"/>
                              <a:gd name="connsiteY2" fmla="*/ 575733 h 1159933"/>
                              <a:gd name="connsiteX3" fmla="*/ 1218379 w 1404646"/>
                              <a:gd name="connsiteY3" fmla="*/ 575733 h 1159933"/>
                              <a:gd name="connsiteX4" fmla="*/ 1404646 w 1404646"/>
                              <a:gd name="connsiteY4" fmla="*/ 1159933 h 1159933"/>
                              <a:gd name="connsiteX0" fmla="*/ 24579 w 1404646"/>
                              <a:gd name="connsiteY0" fmla="*/ 0 h 1159933"/>
                              <a:gd name="connsiteX1" fmla="*/ 33046 w 1404646"/>
                              <a:gd name="connsiteY1" fmla="*/ 499533 h 1159933"/>
                              <a:gd name="connsiteX2" fmla="*/ 346313 w 1404646"/>
                              <a:gd name="connsiteY2" fmla="*/ 575733 h 1159933"/>
                              <a:gd name="connsiteX3" fmla="*/ 1235312 w 1404646"/>
                              <a:gd name="connsiteY3" fmla="*/ 620475 h 1159933"/>
                              <a:gd name="connsiteX4" fmla="*/ 1404646 w 1404646"/>
                              <a:gd name="connsiteY4" fmla="*/ 1159933 h 1159933"/>
                              <a:gd name="connsiteX0" fmla="*/ 24579 w 1413113"/>
                              <a:gd name="connsiteY0" fmla="*/ 0 h 2144254"/>
                              <a:gd name="connsiteX1" fmla="*/ 33046 w 1413113"/>
                              <a:gd name="connsiteY1" fmla="*/ 499533 h 2144254"/>
                              <a:gd name="connsiteX2" fmla="*/ 346313 w 1413113"/>
                              <a:gd name="connsiteY2" fmla="*/ 575733 h 2144254"/>
                              <a:gd name="connsiteX3" fmla="*/ 1235312 w 1413113"/>
                              <a:gd name="connsiteY3" fmla="*/ 620475 h 2144254"/>
                              <a:gd name="connsiteX4" fmla="*/ 1413113 w 1413113"/>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20475 h 2144254"/>
                              <a:gd name="connsiteX4" fmla="*/ 1413686 w 1413686"/>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80131 h 2144254"/>
                              <a:gd name="connsiteX4" fmla="*/ 1413686 w 1413686"/>
                              <a:gd name="connsiteY4" fmla="*/ 2144254 h 2144254"/>
                              <a:gd name="connsiteX0" fmla="*/ 25152 w 1417693"/>
                              <a:gd name="connsiteY0" fmla="*/ 0 h 2184522"/>
                              <a:gd name="connsiteX1" fmla="*/ 33619 w 1417693"/>
                              <a:gd name="connsiteY1" fmla="*/ 499533 h 2184522"/>
                              <a:gd name="connsiteX2" fmla="*/ 355355 w 1417693"/>
                              <a:gd name="connsiteY2" fmla="*/ 530991 h 2184522"/>
                              <a:gd name="connsiteX3" fmla="*/ 1235885 w 1417693"/>
                              <a:gd name="connsiteY3" fmla="*/ 680131 h 2184522"/>
                              <a:gd name="connsiteX4" fmla="*/ 1417693 w 1417693"/>
                              <a:gd name="connsiteY4" fmla="*/ 2184522 h 2184522"/>
                              <a:gd name="connsiteX0" fmla="*/ 42940 w 1405946"/>
                              <a:gd name="connsiteY0" fmla="*/ 0 h 2543175"/>
                              <a:gd name="connsiteX1" fmla="*/ 21872 w 1405946"/>
                              <a:gd name="connsiteY1" fmla="*/ 858186 h 2543175"/>
                              <a:gd name="connsiteX2" fmla="*/ 343608 w 1405946"/>
                              <a:gd name="connsiteY2" fmla="*/ 889644 h 2543175"/>
                              <a:gd name="connsiteX3" fmla="*/ 1224138 w 1405946"/>
                              <a:gd name="connsiteY3" fmla="*/ 1038784 h 2543175"/>
                              <a:gd name="connsiteX4" fmla="*/ 1405946 w 14059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9498 w 1462304"/>
                              <a:gd name="connsiteY0" fmla="*/ 0 h 2543175"/>
                              <a:gd name="connsiteX1" fmla="*/ 28430 w 1462304"/>
                              <a:gd name="connsiteY1" fmla="*/ 858186 h 2543175"/>
                              <a:gd name="connsiteX2" fmla="*/ 438842 w 1462304"/>
                              <a:gd name="connsiteY2" fmla="*/ 1476529 h 2543175"/>
                              <a:gd name="connsiteX3" fmla="*/ 1378495 w 1462304"/>
                              <a:gd name="connsiteY3" fmla="*/ 1853904 h 2543175"/>
                              <a:gd name="connsiteX4" fmla="*/ 1412504 w 1462304"/>
                              <a:gd name="connsiteY4" fmla="*/ 2543175 h 2543175"/>
                              <a:gd name="connsiteX0" fmla="*/ 119077 w 1531883"/>
                              <a:gd name="connsiteY0" fmla="*/ 0 h 2543175"/>
                              <a:gd name="connsiteX1" fmla="*/ 98009 w 1531883"/>
                              <a:gd name="connsiteY1" fmla="*/ 858186 h 2543175"/>
                              <a:gd name="connsiteX2" fmla="*/ 1448074 w 1531883"/>
                              <a:gd name="connsiteY2" fmla="*/ 1853904 h 2543175"/>
                              <a:gd name="connsiteX3" fmla="*/ 1482083 w 1531883"/>
                              <a:gd name="connsiteY3" fmla="*/ 2543175 h 2543175"/>
                              <a:gd name="connsiteX0" fmla="*/ 2076 w 1414882"/>
                              <a:gd name="connsiteY0" fmla="*/ 0 h 2543175"/>
                              <a:gd name="connsiteX1" fmla="*/ 365365 w 1414882"/>
                              <a:gd name="connsiteY1" fmla="*/ 890792 h 2543175"/>
                              <a:gd name="connsiteX2" fmla="*/ 1331073 w 1414882"/>
                              <a:gd name="connsiteY2" fmla="*/ 1853904 h 2543175"/>
                              <a:gd name="connsiteX3" fmla="*/ 1365082 w 1414882"/>
                              <a:gd name="connsiteY3" fmla="*/ 2543175 h 2543175"/>
                              <a:gd name="connsiteX0" fmla="*/ 90507 w 1119114"/>
                              <a:gd name="connsiteY0" fmla="*/ 0 h 2477965"/>
                              <a:gd name="connsiteX1" fmla="*/ 69597 w 1119114"/>
                              <a:gd name="connsiteY1" fmla="*/ 825582 h 2477965"/>
                              <a:gd name="connsiteX2" fmla="*/ 1035305 w 1119114"/>
                              <a:gd name="connsiteY2" fmla="*/ 1788694 h 2477965"/>
                              <a:gd name="connsiteX3" fmla="*/ 1069314 w 1119114"/>
                              <a:gd name="connsiteY3" fmla="*/ 2477965 h 2477965"/>
                              <a:gd name="connsiteX0" fmla="*/ 49538 w 1078145"/>
                              <a:gd name="connsiteY0" fmla="*/ 0 h 2477965"/>
                              <a:gd name="connsiteX1" fmla="*/ 28628 w 1078145"/>
                              <a:gd name="connsiteY1" fmla="*/ 825582 h 2477965"/>
                              <a:gd name="connsiteX2" fmla="*/ 441026 w 1078145"/>
                              <a:gd name="connsiteY2" fmla="*/ 1467216 h 2477965"/>
                              <a:gd name="connsiteX3" fmla="*/ 994336 w 1078145"/>
                              <a:gd name="connsiteY3" fmla="*/ 1788694 h 2477965"/>
                              <a:gd name="connsiteX4" fmla="*/ 1028345 w 1078145"/>
                              <a:gd name="connsiteY4" fmla="*/ 2477965 h 2477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8145" h="2477965">
                                <a:moveTo>
                                  <a:pt x="49538" y="0"/>
                                </a:moveTo>
                                <a:cubicBezTo>
                                  <a:pt x="26960" y="201789"/>
                                  <a:pt x="-36620" y="581046"/>
                                  <a:pt x="28628" y="825582"/>
                                </a:cubicBezTo>
                                <a:cubicBezTo>
                                  <a:pt x="93876" y="1070118"/>
                                  <a:pt x="280075" y="1306697"/>
                                  <a:pt x="441026" y="1467216"/>
                                </a:cubicBezTo>
                                <a:cubicBezTo>
                                  <a:pt x="601977" y="1627735"/>
                                  <a:pt x="891525" y="1582197"/>
                                  <a:pt x="994336" y="1788694"/>
                                </a:cubicBezTo>
                                <a:cubicBezTo>
                                  <a:pt x="1171392" y="2064282"/>
                                  <a:pt x="1010001" y="2397532"/>
                                  <a:pt x="1028345" y="2477965"/>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68" o:spid="_x0000_s1026" style="position:absolute;margin-left:316.45pt;margin-top:11.3pt;width:109.45pt;height:76.8pt;z-index:251731968;mso-width-relative:margin;mso-height-relative:margin" coordsize="1390015,9753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">
                <v:group id="Group 569" o:spid="_x0000_s1027" style="position:absolute;left:281305;top:193675;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rnp4xQAAANwAAAAPAAAAZHJzL2Rvd25yZXYueG1sRI9Bi8IwFITvwv6H8IS9&#10;adpdFLcaRcRdPIigLoi3R/Nsi81LaWJb/70RBI/DzHzDzBadKUVDtSssK4iHEQji1OqCMwX/x9/B&#10;BITzyBpLy6TgTg4W84/eDBNtW95Tc/CZCBB2CSrIva8SKV2ak0E3tBVx8C62NuiDrDOpa2wD3JTy&#10;K4rG0mDBYSHHilY5pdfDzSj4a7FdfsfrZnu9rO7n42h32sak1Ge/W05BeOr8O/xqb7SC0fgH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HK56eMUAAADcAAAA&#10;DwAAAAAAAAAAAAAAAACpAgAAZHJzL2Rvd25yZXYueG1sUEsFBgAAAAAEAAQA+gAAAJsDAAAAAA==&#10;">
                  <v:group id="Group 570" o:spid="_x0000_s1028"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hNRTjDAAAA3AAAAA8A&#10;AAAAAAAAAAAAAAAAqQIAAGRycy9kb3ducmV2LnhtbFBLBQYAAAAABAAEAPoAAACZAwAAAAA=&#10;">
                    <v:line id="Straight Connector 572" o:spid="_x0000_s1029"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WHcWMQAAADcAAAADwAAAGRycy9kb3ducmV2LnhtbESPS2vDMBCE74H+B7GF3BK5gTzqWg6h&#10;UOjJkBe5LtLWMrVWrqUmbn99FAjkOMzMN0yxHlwrztSHxrOCl2kGglh703Ct4LD/mKxAhIhssPVM&#10;Cv4owLp8GhWYG3/hLZ13sRYJwiFHBTbGLpcyaEsOw9R3xMn78r3DmGRfS9PjJcFdK2dZtpAOG04L&#10;Fjt6t6S/d79OgT6c6uPPhqvt/vWo/7EylbNGqfHzsHkDEWmIj/C9/WkUzJczuJ1JR0CW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ZYdxYxAAAANwAAAAPAAAAAAAAAAAA&#10;AAAAAKECAABkcnMvZG93bnJldi54bWxQSwUGAAAAAAQABAD5AAAAkgMAAAAA&#10;" strokecolor="#4f81bd [3204]" strokeweight="2pt">
                      <v:shadow on="t" opacity="24903f" mv:blur="40000f" origin=",.5" offset="0,20000emu"/>
                    </v:line>
                    <v:group id="Group 573" o:spid="_x0000_s1030"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4n9tPxgAAANwAAAAPAAAAZHJzL2Rvd25yZXYueG1sRI9Ba8JAFITvBf/D8gre&#10;mk2UtJJmFZEqHkKhKpTeHtlnEsy+DdltEv99t1DocZiZb5h8M5lWDNS7xrKCJIpBEJdWN1wpuJz3&#10;TysQziNrbC2Tgjs52KxnDzlm2o78QcPJVyJA2GWooPa+y6R0ZU0GXWQ74uBdbW/QB9lXUvc4Brhp&#10;5SKOn6XBhsNCjR3taipvp2+j4DDiuF0mb0Nxu+7uX+f0/bNISKn547R9BeFp8v/hv/ZRK0hfl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if20/GAAAA3AAA&#10;AA8AAAAAAAAAAAAAAAAAqQIAAGRycy9kb3ducmV2LnhtbFBLBQYAAAAABAAEAPoAAACcAwAAAAA=&#10;">
                      <v:oval id="Oval 574" o:spid="_x0000_s1031"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a60oxQAA&#10;ANwAAAAPAAAAZHJzL2Rvd25yZXYueG1sRI9Ba8JAFITvQv/D8oRexGwqVUvqGlJBqEdTkR5fs88k&#10;mn2bZrcm/fduQehxmJlvmFU6mEZcqXO1ZQVPUQyCuLC65lLB4WM7fQHhPLLGxjIp+CUH6fphtMJE&#10;2573dM19KQKEXYIKKu/bREpXVGTQRbYlDt7JdgZ9kF0pdYd9gJtGzuJ4IQ3WHBYqbGlTUXHJf4yC&#10;NyoWs6/deTPZZv3x0+dz/J60Sj2Oh+wVhKfB/4fv7XetYL58hr8z4QjI9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drrSj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417" o:spid="_x0000_s1032"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h9lixQAA&#10;ANwAAAAPAAAAZHJzL2Rvd25yZXYueG1sRI9Pa8JAFMTvgt9heYVeRDeK/4iuYgXBHo2leHxmX5O0&#10;2bcxu5r47d2C4HGYmd8wy3VrSnGj2hWWFQwHEQji1OqCMwVfx11/DsJ5ZI2lZVJwJwfrVbezxFjb&#10;hg90S3wmAoRdjApy76tYSpfmZNANbEUcvB9bG/RB1pnUNTYBbko5iqKpNFhwWMixom1O6V9yNQo+&#10;KJ2Ozp+/295u03yffDLBS69S6v2t3SxAeGr9K/xs77WC8XAG/2fCEZCr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yH2WL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419" o:spid="_x0000_s1033"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VOiLxAAA&#10;ANwAAAAPAAAAZHJzL2Rvd25yZXYueG1sRI9Ba8JAFITvgv9heYVeRDeKikZXsYJgj8ZSPD6zr0na&#10;7NuYXU38925B8DjMzDfMct2aUtyodoVlBcNBBII4tbrgTMHXcdefgXAeWWNpmRTcycF61e0sMda2&#10;4QPdEp+JAGEXo4Lc+yqW0qU5GXQDWxEH78fWBn2QdSZ1jU2Am1KOomgqDRYcFnKsaJtT+pdcjYIP&#10;Sqej8+fvtrfbNN8nn0zw0quUen9rNwsQnlr/Cj/be61gPJzD/5lwBOTq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Toi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group>
                    <v:line id="Straight Connector 420" o:spid="_x0000_s1034"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63HNMEAAADcAAAADwAAAGRycy9kb3ducmV2LnhtbERPz2vCMBS+D/wfwhN2W1NljK02igiD&#10;nQqtyq6P5NkUm5faZNr515vDYMeP73e5mVwvrjSGzrOCRZaDINbedNwqOOw/X95BhIhssPdMCn4p&#10;wGY9eyqxMP7GNV2b2IoUwqFABTbGoZAyaEsOQ+YH4sSd/OgwJji20ox4S+Gul8s8f5MOO04NFgfa&#10;WdLn5scp0Ifv9njZclXvP476jpWpnDVKPc+n7QpEpCn+i//cX0bB6zLNT2fSEZDrB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jrcc0wQAAANwAAAAPAAAAAAAAAAAAAAAA&#10;AKECAABkcnMvZG93bnJldi54bWxQSwUGAAAAAAQABAD5AAAAjwMAAAAA&#10;" strokecolor="#4f81bd [3204]" strokeweight="2pt">
                      <v:shadow on="t" opacity="24903f" mv:blur="40000f" origin=",.5" offset="0,20000emu"/>
                    </v:line>
                    <v:line id="Straight Connector 421"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OFir8QAAADcAAAADwAAAGRycy9kb3ducmV2LnhtbESPwWrDMBBE74X8g9hCbo1sE0rjRgmh&#10;UOjJYCch10XaWqbWyrHUxO3XV4FAj8PMvGHW28n14kJj6DwryBcZCGLtTcetgsP+/ekFRIjIBnvP&#10;pOCHAmw3s4c1lsZfuaZLE1uRIBxKVGBjHEopg7bkMCz8QJy8Tz86jEmOrTQjXhPc9bLIsmfpsOO0&#10;YHGgN0v6q/l2CvTh1B7PO67q/eqof7EylbNGqfnjtHsFEWmK/+F7+8MoWBY5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M4WKvxAAAANwAAAAPAAAAAAAAAAAA&#10;AAAAAKECAABkcnMvZG93bnJldi54bWxQSwUGAAAAAAQABAD5AAAAkgMAAAAA&#10;" strokecolor="#4f81bd [3204]" strokeweight="2pt">
                      <v:shadow on="t" opacity="24903f" mv:blur="40000f" origin=",.5" offset="0,20000emu"/>
                    </v:line>
                    <v:line id="Straight Connector 422"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P82MMAAADcAAAADwAAAGRycy9kb3ducmV2LnhtbESPT2sCMRTE70K/Q3gFb5rtIlJXo0ih&#10;4GnBf3h9JM/N4uZlu4m6+ulNodDjMDO/YRar3jXiRl2oPSv4GGcgiLU3NVcKDvvv0SeIEJENNp5J&#10;wYMCrJZvgwUWxt95S7ddrESCcChQgY2xLaQM2pLDMPYtcfLOvnMYk+wqaTq8J7hrZJ5lU+mw5rRg&#10;saUvS/qyuzoF+nCqjj9rLrf72VE/sTSls0ap4Xu/noOI1Mf/8F97YxRM8hx+z6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wz/NjDAAAA3AAAAA8AAAAAAAAAAAAA&#10;AAAAoQIAAGRycy9kb3ducmV2LnhtbFBLBQYAAAAABAAEAPkAAACRAwAAAAA=&#10;" strokecolor="#4f81bd [3204]" strokeweight="2pt">
                      <v:shadow on="t" opacity="24903f" mv:blur="40000f" origin=",.5" offset="0,20000emu"/>
                    </v:line>
                    <v:line id="Straight Connector 423" o:spid="_x0000_s1037"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39ZQ8QAAADcAAAADwAAAGRycy9kb3ducmV2LnhtbESPzWrDMBCE74G+g9hCboncJITUtRxC&#10;odCTIX/kukhby9RauZaauH36KBDIcZiZb5hiPbhWnKkPjWcFL9MMBLH2puFawWH/MVmBCBHZYOuZ&#10;FPxRgHX5NCowN/7CWzrvYi0ShEOOCmyMXS5l0JYchqnviJP35XuHMcm+lqbHS4K7Vs6ybCkdNpwW&#10;LHb0bkl/736dAn041cefDVfb/etR/2NlKmeNUuPnYfMGItIQH+F7+9MoWMzmcDuTjoAsr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Tf1lDxAAAANwAAAAPAAAAAAAAAAAA&#10;AAAAAKECAABkcnMvZG93bnJldi54bWxQSwUGAAAAAAQABAD5AAAAkgMAAAAA&#10;" strokecolor="#4f81bd [3204]" strokeweight="2pt">
                      <v:shadow on="t" opacity="24903f" mv:blur="40000f" origin=",.5" offset="0,20000emu"/>
                    </v:line>
                    <v:line id="Straight Connector 424" o:spid="_x0000_s1038"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JbBN8IAAADcAAAADwAAAGRycy9kb3ducmV2LnhtbESPT4vCMBTE78J+h/AW9qapIqJdo8iC&#10;sKeC//D6SN42xeal20StfnojCB6HmfkNM192rhYXakPlWcFwkIEg1t5UXCrY79b9KYgQkQ3WnknB&#10;jQIsFx+9OebGX3lDl20sRYJwyFGBjbHJpQzaksMw8A1x8v586zAm2ZbStHhNcFfLUZZNpMOK04LF&#10;hn4s6dP27BTo/bE8/K+42OxmB33HwhTOGqW+PrvVN4hIXXyHX+1fo2A8GsPzTDoCcvE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JbBN8IAAADcAAAADwAAAAAAAAAAAAAA&#10;AAChAgAAZHJzL2Rvd25yZXYueG1sUEsFBgAAAAAEAAQA+QAAAJADAAAAAA==&#10;" strokecolor="#4f81bd [3204]" strokeweight="2pt">
                      <v:shadow on="t" opacity="24903f" mv:blur="40000f" origin=",.5" offset="0,20000emu"/>
                    </v:line>
                  </v:group>
                  <v:shape id="Isosceles Triangle 425" o:spid="_x0000_s1039"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VxumxQAA&#10;ANwAAAAPAAAAZHJzL2Rvd25yZXYueG1sRI/BasMwEETvgf6D2EIvoZFjmtS4lkMJtIRegpNArou1&#10;tU2tlZEUx/37qhDIcZidNzvFZjK9GMn5zrKC5SIBQVxb3XGj4HT8eM5A+ICssbdMCn7Jw6Z8mBWY&#10;a3vlisZDaESEsM9RQRvCkEvp65YM+oUdiKP3bZ3BEKVrpHZ4jXDTyzRJ1tJgx7GhxYG2LdU/h4uJ&#10;b+zmn6ndTufsZKp9du7dF46vSj09Tu9vIAJN4X58S++0gpd0Bf9jIgFk+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dXG6b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426" o:spid="_x0000_s1040" type="#_x0000_t5" style="position:absolute;left:806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hYXRxQAA&#10;ANwAAAAPAAAAZHJzL2Rvd25yZXYueG1sRI/BasMwEETvhfyD2EAuJZFjimucKCEEGkIvxa4h18Xa&#10;2qbWykiq4/59VSj0OMzOm539cTaDmMj53rKC7SYBQdxY3XOroH5/WecgfEDWOFgmBd/k4XhYPOyx&#10;0PbOJU1VaEWEsC9QQRfCWEjpm44M+o0diaP3YZ3BEKVrpXZ4j3AzyDRJMmmw59jQ4UjnjprP6svE&#10;N66Pl9Se51tem/Itvw3uFadnpVbL+bQDEWgO/8d/6atW8JRm8DsmEkAe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FhdH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v:shape id="Freeform 427" o:spid="_x0000_s1041" style="position:absolute;left:71120;width:370877;height:772160;visibility:visible;mso-wrap-style:square;v-text-anchor:middle" coordsize="1078145,24779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HAAywwAA&#10;ANwAAAAPAAAAZHJzL2Rvd25yZXYueG1sRI/dagIxEIXvC75DmELvNFsprl2NIrYFrxS1DzBsxs22&#10;m8m6yf60T98IQi8P5+fjLNeDrURHjS8dK3ieJCCIc6dLLhR8nj/GcxA+IGusHJOCH/KwXo0elphp&#10;1/ORulMoRBxhn6ECE0KdSelzQxb9xNXE0bu4xmKIsimkbrCP47aS0ySZSYslR4LBmraG8u9TayPE&#10;p2bfXg8Hnbx/vQ2kwy/qV6WeHofNAkSgIfyH7+2dVvAyTeF2Jh4B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HAAywwAAANwAAAAPAAAAAAAAAAAAAAAAAJcCAABkcnMvZG93&#10;bnJldi54bWxQSwUGAAAAAAQABAD1AAAAhwMAAAAA&#10;" path="m49538,0c26960,201789,-36620,581046,28628,825582,93876,1070118,280075,1306697,441026,1467216,601977,1627735,891525,1582197,994336,1788694,1171392,2064282,1010001,2397532,1028345,2477965e" filled="f" strokecolor="#4f81bd [3204]" strokeweight="2pt">
                  <v:shadow on="t" opacity="24903f" mv:blur="40000f" origin=",.5" offset="0,20000emu"/>
                  <v:path arrowok="t" o:connecttype="custom" o:connectlocs="17041,0;9848,257260;151711,457200;342047,557376;353746,772160" o:connectangles="0,0,0,0,0"/>
                </v:shape>
                <v:shape id="Freeform 428" o:spid="_x0000_s1042" style="position:absolute;top:203200;width:370840;height:772160;visibility:visible;mso-wrap-style:square;v-text-anchor:middle" coordsize="1078145,24779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g5RAwAAA&#10;ANwAAAAPAAAAZHJzL2Rvd25yZXYueG1sRE/NagIxEL4LvkMYoTfNKqXWrVHEttCTovUBhs10s7qZ&#10;rJuo2z595yB4/Pj+58vO1+pKbawCGxiPMlDERbAVlwYO35/DV1AxIVusA5OBX4qwXPR7c8xtuPGO&#10;rvtUKgnhmKMBl1KTax0LRx7jKDTEwv2E1mMS2JbatniTcF/rSZa9aI8VS4PDhtaOitP+4qUkTt3m&#10;ct5ubfZxfO/Ipj+0M2OeBt3qDVSiLj3Ed/eXNfA8kbVyRo6AXv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rg5RAwAAAANwAAAAPAAAAAAAAAAAAAAAAAJcCAABkcnMvZG93bnJl&#10;di54bWxQSwUGAAAAAAQABAD1AAAAhAMAAAAA&#10;" path="m49538,0c26960,201789,-36620,581046,28628,825582,93876,1070118,280075,1306697,441026,1467216,601977,1627735,891525,1582197,994336,1788694,1171392,2064282,1010001,2397532,1028345,2477965e" filled="f" strokecolor="#4f81bd [3204]" strokeweight="2pt">
                  <v:shadow on="t" opacity="24903f" mv:blur="40000f" origin=",.5" offset="0,20000emu"/>
                  <v:path arrowok="t" o:connecttype="custom" o:connectlocs="17039,0;9847,257260;151696,457200;342013,557376;353711,772160" o:connectangles="0,0,0,0,0"/>
                </v:shape>
              </v:group>
            </w:pict>
          </mc:Fallback>
        </mc:AlternateContent>
      </w:r>
      <w:r w:rsidR="00361164">
        <w:rPr>
          <w:noProof/>
        </w:rPr>
        <mc:AlternateContent>
          <mc:Choice Requires="wpg">
            <w:drawing>
              <wp:anchor distT="0" distB="0" distL="114300" distR="114300" simplePos="0" relativeHeight="251725824" behindDoc="0" locked="0" layoutInCell="1" allowOverlap="1" wp14:anchorId="50DEFAA1" wp14:editId="07B56E85">
                <wp:simplePos x="0" y="0"/>
                <wp:positionH relativeFrom="column">
                  <wp:posOffset>1803400</wp:posOffset>
                </wp:positionH>
                <wp:positionV relativeFrom="paragraph">
                  <wp:posOffset>163830</wp:posOffset>
                </wp:positionV>
                <wp:extent cx="782320" cy="712470"/>
                <wp:effectExtent l="50800" t="0" r="0" b="100330"/>
                <wp:wrapNone/>
                <wp:docPr id="542" name="Group 542"/>
                <wp:cNvGraphicFramePr/>
                <a:graphic xmlns:a="http://schemas.openxmlformats.org/drawingml/2006/main">
                  <a:graphicData uri="http://schemas.microsoft.com/office/word/2010/wordprocessingGroup">
                    <wpg:wgp>
                      <wpg:cNvGrpSpPr/>
                      <wpg:grpSpPr>
                        <a:xfrm>
                          <a:off x="0" y="0"/>
                          <a:ext cx="782320" cy="712470"/>
                          <a:chOff x="0" y="0"/>
                          <a:chExt cx="782320" cy="712470"/>
                        </a:xfrm>
                        <a:extLst>
                          <a:ext uri="{0CCBE362-F206-4b92-989A-16890622DB6E}">
                            <ma14:wrappingTextBoxFlag xmlns:ma14="http://schemas.microsoft.com/office/mac/drawingml/2011/main"/>
                          </a:ext>
                        </a:extLst>
                      </wpg:grpSpPr>
                      <wps:wsp>
                        <wps:cNvPr id="543" name="Double Bracket 543"/>
                        <wps:cNvSpPr/>
                        <wps:spPr>
                          <a:xfrm>
                            <a:off x="0" y="182880"/>
                            <a:ext cx="457200" cy="518160"/>
                          </a:xfrm>
                          <a:prstGeom prst="bracketPair">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44" name="Group 544"/>
                        <wpg:cNvGrpSpPr/>
                        <wpg:grpSpPr>
                          <a:xfrm>
                            <a:off x="130810" y="161290"/>
                            <a:ext cx="215900" cy="551180"/>
                            <a:chOff x="0" y="0"/>
                            <a:chExt cx="215900" cy="551180"/>
                          </a:xfrm>
                          <a:extLst>
                            <a:ext uri="{0CCBE362-F206-4b92-989A-16890622DB6E}">
                              <ma14:wrappingTextBoxFlag xmlns:ma14="http://schemas.microsoft.com/office/mac/drawingml/2011/main"/>
                            </a:ext>
                          </a:extLst>
                        </wpg:grpSpPr>
                        <wps:wsp>
                          <wps:cNvPr id="545" name="Isosceles Triangle 545"/>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Straight Connector 546"/>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47" name="Straight Connector 547"/>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48" name="Text Box 548"/>
                        <wps:cNvSpPr txBox="1"/>
                        <wps:spPr>
                          <a:xfrm>
                            <a:off x="426720" y="0"/>
                            <a:ext cx="355600" cy="3352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545220" w14:textId="77777777" w:rsidR="004C0B97" w:rsidRDefault="004C0B97" w:rsidP="0036116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42" o:spid="_x0000_s1252" style="position:absolute;margin-left:142pt;margin-top:12.9pt;width:61.6pt;height:56.1pt;z-index:251725824;mso-position-horizontal-relative:text;mso-position-vertical-relative:text;mso-width-relative:margin;mso-height-relative:margin" coordsize="782320,7124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">
                <v:shapetype id="_x0000_t185" coordsize="21600,21600" o:spt="185" adj="3600" path="m@0,0nfqx0@0l0@2qy@0,21600em@1,0nfqx21600@0l21600@2qy@1,21600em@0,0nsqx0@0l0@2qy@0,21600l@1,21600qx21600@2l21600@0qy@1,0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43" o:spid="_x0000_s1253" type="#_x0000_t185" style="position:absolute;top:182880;width:457200;height:5181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m3zwwAA&#10;ANwAAAAPAAAAZHJzL2Rvd25yZXYueG1sRI/NawIxFMTvhf4P4RW81ayfyGqUUlC8+dVLb8/Nc3dx&#10;87IkUdP+9UYQPA4z8xtmtoimEVdyvrasoNfNQBAXVtdcKvg5LD8nIHxA1thYJgV/5GExf3+bYa7t&#10;jXd03YdSJAj7HBVUIbS5lL6oyKDv2pY4eSfrDIYkXSm1w1uCm0b2s2wsDdacFips6bui4ry/GAWb&#10;aI32rl9uf4+rseHdIY7kv1Kdj/g1BREohlf42V5rBaPhAB5n0hGQ8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m3zwwAAANwAAAAPAAAAAAAAAAAAAAAAAJcCAABkcnMvZG93&#10;bnJldi54bWxQSwUGAAAAAAQABAD1AAAAhwMAAAAA&#10;" strokecolor="#4f81bd [3204]" strokeweight="2pt">
                  <v:shadow on="t" opacity="24903f" mv:blur="40000f" origin=",.5" offset="0,20000emu"/>
                </v:shape>
                <v:group id="Group 544" o:spid="_x0000_s1254" style="position:absolute;left:130810;top:161290;width:215900;height:551180" coordsize="215900,5511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5GomGxQAAANwAAAAPAAAAZHJzL2Rvd25yZXYueG1sRI9Bi8IwFITvwv6H8IS9&#10;adpdlaUaRcRdPIigLoi3R/Nsi81LaWJb/70RBI/DzHzDzBadKUVDtSssK4iHEQji1OqCMwX/x9/B&#10;DwjnkTWWlknBnRws5h+9GSbatryn5uAzESDsElSQe18lUro0J4NuaCvi4F1sbdAHWWdS19gGuCnl&#10;VxRNpMGCw0KOFa1ySq+Hm1Hw12K7/I7XzfZ6Wd3Px/HutI1Jqc9+t5yC8NT5d/jV3mgF49EI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RqJhsUAAADcAAAA&#10;DwAAAAAAAAAAAAAAAACpAgAAZHJzL2Rvd25yZXYueG1sUEsFBgAAAAAEAAQA+gAAAJsDAAAAAA==&#10;">
                  <v:shape id="Isosceles Triangle 545" o:spid="_x0000_s1255"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afGbxQAA&#10;ANwAAAAPAAAAZHJzL2Rvd25yZXYueG1sRI9Li8JAEITvgv9haMGLrBPFR8g6igiK7GXxAV6bTG8S&#10;NtMTZsYY/70jLOyxqK6vulabztSiJecrywom4wQEcW51xYWC62X/kYLwAVljbZkUPMnDZt3vrTDT&#10;9sEnas+hEBHCPkMFZQhNJqXPSzLox7Yhjt6PdQZDlK6Q2uEjwk0tp0mykAYrjg0lNrQrKf893018&#10;4zg6TO2uu6VXc/pOb7X7wnap1HDQbT9BBOrC//Ff+qgVzGdzeI+JBJD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xp8Zv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546" o:spid="_x0000_s1256"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DYQ5sMAAADcAAAADwAAAGRycy9kb3ducmV2LnhtbESPT2sCMRTE74LfITzBm2YtrdTVKFIo&#10;9LTgP3p9JM/N4uZl3aS6+ulNQfA4zMxvmMWqc7W4UBsqzwom4wwEsfam4lLBfvc9+gQRIrLB2jMp&#10;uFGA1bLfW2Bu/JU3dNnGUiQIhxwV2BibXMqgLTkMY98QJ+/oW4cxybaUpsVrgrtavmXZVDqsOC1Y&#10;bOjLkj5t/5wCvf8tD+c1F5vd7KDvWJjCWaPUcNCt5yAidfEVfrZ/jIKP9yn8n0lHQC4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g2EObDAAAA3AAAAA8AAAAAAAAAAAAA&#10;AAAAoQIAAGRycy9kb3ducmV2LnhtbFBLBQYAAAAABAAEAPkAAACRAwAAAAA=&#10;" strokecolor="#4f81bd [3204]" strokeweight="2pt">
                    <v:shadow on="t" opacity="24903f" mv:blur="40000f" origin=",.5" offset="0,20000emu"/>
                  </v:line>
                  <v:line id="Straight Connector 547" o:spid="_x0000_s1257"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3q1fcMAAADcAAAADwAAAGRycy9kb3ducmV2LnhtbESPT2sCMRTE74LfITzBm2YVa+3WKCIU&#10;elrwH14fyetm6eZl3aS67ac3gtDjMDO/YZbrztXiSm2oPCuYjDMQxNqbiksFx8PHaAEiRGSDtWdS&#10;8EsB1qt+b4m58Tfe0XUfS5EgHHJUYGNscimDtuQwjH1DnLwv3zqMSbalNC3eEtzVcpplc+mw4rRg&#10;saGtJf29/3EK9PFcni4bLnaHt5P+w8IUzhqlhoNu8w4iUhf/w8/2p1HwMnuFx5l0BOTq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d6tX3DAAAA3AAAAA8AAAAAAAAAAAAA&#10;AAAAoQIAAGRycy9kb3ducmV2LnhtbFBLBQYAAAAABAAEAPkAAACRAwAAAAA=&#10;" strokecolor="#4f81bd [3204]" strokeweight="2pt">
                    <v:shadow on="t" opacity="24903f" mv:blur="40000f" origin=",.5" offset="0,20000emu"/>
                  </v:line>
                </v:group>
                <v:shape id="Text Box 548" o:spid="_x0000_s1258" type="#_x0000_t202" style="position:absolute;left:426720;width:355600;height:3352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wwY/vwAA&#10;ANwAAAAPAAAAZHJzL2Rvd25yZXYueG1sRE9Ni8IwEL0L/ocwgjdNFJW1GkUUwdMuuip4G5qxLTaT&#10;0kTb/febg+Dx8b6X69aW4kW1LxxrGA0VCOLUmYIzDeff/eALhA/IBkvHpOGPPKxX3c4SE+MaPtLr&#10;FDIRQ9gnqCEPoUqk9GlOFv3QVcSRu7vaYoiwzqSpsYnhtpRjpWbSYsGxIceKtjmlj9PTarh832/X&#10;ifrJdnZaNa5Vku1cat3vtZsFiEBt+Ijf7oPRMJ3EtfFMPAJy9Q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DBj+/AAAA3AAAAA8AAAAAAAAAAAAAAAAAlwIAAGRycy9kb3ducmV2&#10;LnhtbFBLBQYAAAAABAAEAPUAAACDAwAAAAA=&#10;" filled="f" stroked="f">
                  <v:textbox>
                    <w:txbxContent>
                      <w:p w14:paraId="74545220" w14:textId="77777777" w:rsidR="007920F8" w:rsidRDefault="007920F8" w:rsidP="00361164">
                        <w:r>
                          <w:t>-1</w:t>
                        </w:r>
                      </w:p>
                    </w:txbxContent>
                  </v:textbox>
                </v:shape>
              </v:group>
            </w:pict>
          </mc:Fallback>
        </mc:AlternateContent>
      </w:r>
    </w:p>
    <w:p w14:paraId="4C32FBC2" w14:textId="1D0074A7" w:rsidR="00E32223" w:rsidRDefault="00CF3D69" w:rsidP="002E3E30">
      <w:pPr>
        <w:tabs>
          <w:tab w:val="left" w:pos="6660"/>
          <w:tab w:val="left" w:pos="7560"/>
          <w:tab w:val="left" w:pos="8370"/>
        </w:tabs>
      </w:pPr>
      <w:r>
        <w:rPr>
          <w:noProof/>
        </w:rPr>
        <mc:AlternateContent>
          <mc:Choice Requires="wps">
            <w:drawing>
              <wp:anchor distT="0" distB="0" distL="114300" distR="114300" simplePos="0" relativeHeight="251729920" behindDoc="0" locked="0" layoutInCell="1" allowOverlap="1" wp14:anchorId="3587DE12" wp14:editId="565D99E4">
                <wp:simplePos x="0" y="0"/>
                <wp:positionH relativeFrom="column">
                  <wp:posOffset>3124200</wp:posOffset>
                </wp:positionH>
                <wp:positionV relativeFrom="paragraph">
                  <wp:posOffset>100330</wp:posOffset>
                </wp:positionV>
                <wp:extent cx="274320" cy="284480"/>
                <wp:effectExtent l="0" t="0" r="0" b="0"/>
                <wp:wrapNone/>
                <wp:docPr id="567" name="Text Box 567"/>
                <wp:cNvGraphicFramePr/>
                <a:graphic xmlns:a="http://schemas.openxmlformats.org/drawingml/2006/main">
                  <a:graphicData uri="http://schemas.microsoft.com/office/word/2010/wordprocessingShape">
                    <wps:wsp>
                      <wps:cNvSpPr txBox="1"/>
                      <wps:spPr>
                        <a:xfrm>
                          <a:off x="0" y="0"/>
                          <a:ext cx="274320" cy="2844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942A1E" w14:textId="4D07865A" w:rsidR="004C0B97" w:rsidRPr="00CF3D69" w:rsidRDefault="004C0B97">
                            <w:pPr>
                              <w:rPr>
                                <w:i/>
                              </w:rPr>
                            </w:pPr>
                            <w:r>
                              <w:rPr>
                                <w:i/>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7" o:spid="_x0000_s1259" type="#_x0000_t202" style="position:absolute;margin-left:246pt;margin-top:7.9pt;width:21.6pt;height:22.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" filled="f" stroked="f">
                <v:textbox>
                  <w:txbxContent>
                    <w:p w14:paraId="58942A1E" w14:textId="4D07865A" w:rsidR="007920F8" w:rsidRPr="00CF3D69" w:rsidRDefault="007920F8">
                      <w:pPr>
                        <w:rPr>
                          <w:i/>
                        </w:rPr>
                      </w:pPr>
                      <w:r>
                        <w:rPr>
                          <w:i/>
                        </w:rPr>
                        <w:t>n</w:t>
                      </w:r>
                    </w:p>
                  </w:txbxContent>
                </v:textbox>
              </v:shape>
            </w:pict>
          </mc:Fallback>
        </mc:AlternateContent>
      </w:r>
    </w:p>
    <w:p w14:paraId="5AF12D26" w14:textId="77777777" w:rsidR="00E32223" w:rsidRDefault="00E32223" w:rsidP="002E3E30">
      <w:pPr>
        <w:tabs>
          <w:tab w:val="left" w:pos="6660"/>
          <w:tab w:val="left" w:pos="7560"/>
          <w:tab w:val="left" w:pos="8370"/>
        </w:tabs>
      </w:pPr>
    </w:p>
    <w:p w14:paraId="4625F2E5" w14:textId="4F532477" w:rsidR="00ED2232" w:rsidRPr="00E32223" w:rsidRDefault="00B80436" w:rsidP="00B80436">
      <w:pPr>
        <w:tabs>
          <w:tab w:val="left" w:pos="2070"/>
          <w:tab w:val="left" w:pos="3960"/>
          <w:tab w:val="left" w:pos="8370"/>
        </w:tabs>
      </w:pPr>
      <w:r>
        <w:rPr>
          <w:noProof/>
          <w:color w:val="008000"/>
        </w:rPr>
        <mc:AlternateContent>
          <mc:Choice Requires="wps">
            <w:drawing>
              <wp:anchor distT="0" distB="0" distL="114300" distR="114300" simplePos="0" relativeHeight="251728896" behindDoc="0" locked="0" layoutInCell="1" allowOverlap="1" wp14:anchorId="5C8E41F1" wp14:editId="5FE594CC">
                <wp:simplePos x="0" y="0"/>
                <wp:positionH relativeFrom="column">
                  <wp:posOffset>2738120</wp:posOffset>
                </wp:positionH>
                <wp:positionV relativeFrom="paragraph">
                  <wp:posOffset>95250</wp:posOffset>
                </wp:positionV>
                <wp:extent cx="1168400" cy="18115"/>
                <wp:effectExtent l="50800" t="25400" r="76200" b="109220"/>
                <wp:wrapNone/>
                <wp:docPr id="566" name="Straight Connector 566"/>
                <wp:cNvGraphicFramePr/>
                <a:graphic xmlns:a="http://schemas.openxmlformats.org/drawingml/2006/main">
                  <a:graphicData uri="http://schemas.microsoft.com/office/word/2010/wordprocessingShape">
                    <wps:wsp>
                      <wps:cNvCnPr/>
                      <wps:spPr>
                        <a:xfrm>
                          <a:off x="0" y="0"/>
                          <a:ext cx="1168400" cy="1811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66"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6pt,7.5pt" to="307.6pt,8.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" strokecolor="#4f81bd [3204]" strokeweight="2pt">
                <v:shadow on="t" opacity="24903f" mv:blur="40000f" origin=",.5" offset="0,20000emu"/>
              </v:line>
            </w:pict>
          </mc:Fallback>
        </mc:AlternateContent>
      </w:r>
      <w:r w:rsidR="00E32223">
        <w:rPr>
          <w:color w:val="008000"/>
        </w:rPr>
        <w:t>Theorem.</w:t>
      </w:r>
      <w:r w:rsidR="00E32223">
        <w:t xml:space="preserve"> [13.19]</w:t>
      </w:r>
      <w:r w:rsidR="00E32223">
        <w:tab/>
      </w:r>
      <w:r w:rsidR="00265815" w:rsidRPr="00265815">
        <w:rPr>
          <w:i/>
        </w:rPr>
        <w:t>T</w:t>
      </w:r>
      <w:r w:rsidR="00E32223">
        <w:rPr>
          <w:vertAlign w:val="superscript"/>
        </w:rPr>
        <w:t>-1</w:t>
      </w:r>
      <w:r w:rsidR="00E32223">
        <w:t xml:space="preserve">  =</w:t>
      </w:r>
      <w:r w:rsidR="00361164">
        <w:tab/>
        <w:t>=</w:t>
      </w:r>
      <w:r w:rsidR="00E32223">
        <w:t xml:space="preserve">  </w:t>
      </w:r>
    </w:p>
    <w:p w14:paraId="715DE551" w14:textId="185F056A" w:rsidR="00E32223" w:rsidRDefault="00B80436" w:rsidP="002E3E30">
      <w:pPr>
        <w:tabs>
          <w:tab w:val="left" w:pos="6660"/>
          <w:tab w:val="left" w:pos="7560"/>
          <w:tab w:val="left" w:pos="8370"/>
        </w:tabs>
      </w:pPr>
      <w:r>
        <w:rPr>
          <w:noProof/>
        </w:rPr>
        <mc:AlternateContent>
          <mc:Choice Requires="wpg">
            <w:drawing>
              <wp:anchor distT="0" distB="0" distL="114300" distR="114300" simplePos="0" relativeHeight="251727872" behindDoc="0" locked="0" layoutInCell="1" allowOverlap="1" wp14:anchorId="77423C62" wp14:editId="058A2F34">
                <wp:simplePos x="0" y="0"/>
                <wp:positionH relativeFrom="column">
                  <wp:posOffset>2776220</wp:posOffset>
                </wp:positionH>
                <wp:positionV relativeFrom="paragraph">
                  <wp:posOffset>31750</wp:posOffset>
                </wp:positionV>
                <wp:extent cx="1108710" cy="565150"/>
                <wp:effectExtent l="50800" t="25400" r="59690" b="95250"/>
                <wp:wrapNone/>
                <wp:docPr id="549" name="Group 549"/>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550" name="Group 550"/>
                        <wpg:cNvGrpSpPr/>
                        <wpg:grpSpPr>
                          <a:xfrm>
                            <a:off x="0" y="0"/>
                            <a:ext cx="1108710" cy="565150"/>
                            <a:chOff x="0" y="0"/>
                            <a:chExt cx="1108710" cy="565150"/>
                          </a:xfrm>
                        </wpg:grpSpPr>
                        <wps:wsp>
                          <wps:cNvPr id="551" name="Straight Connector 551"/>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552" name="Group 552"/>
                          <wpg:cNvGrpSpPr/>
                          <wpg:grpSpPr>
                            <a:xfrm>
                              <a:off x="513715" y="266700"/>
                              <a:ext cx="247650" cy="50800"/>
                              <a:chOff x="0" y="0"/>
                              <a:chExt cx="247650" cy="50800"/>
                            </a:xfrm>
                          </wpg:grpSpPr>
                          <wps:wsp>
                            <wps:cNvPr id="553" name="Oval 553"/>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Oval 55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Oval 55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6" name="Straight Connector 556"/>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7" name="Straight Connector 557"/>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8" name="Straight Connector 558"/>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9" name="Straight Connector 559"/>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0" name="Straight Connector 560"/>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1" name="Straight Connector 561"/>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2" name="Straight Connector 562"/>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63" name="Isosceles Triangle 563"/>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Isosceles Triangle 564"/>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Isosceles Triangle 565"/>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49" o:spid="_x0000_s1026" style="position:absolute;margin-left:218.6pt;margin-top:2.5pt;width:87.3pt;height:44.5pt;z-index:251727872;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">
                <v:group id="Group 550"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P4GVjDAAAA3AAAAA8A&#10;AAAAAAAAAAAAAAAAqQIAAGRycy9kb3ducmV2LnhtbFBLBQYAAAAABAAEAPoAAACZAwAAAAA=&#10;">
                  <v:line id="Straight Connector 551"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gYeT8IAAADcAAAADwAAAGRycy9kb3ducmV2LnhtbESPT4vCMBTE78J+h/CEvWmq4LJWo4gg&#10;7KngP7w+kmdTbF66TdTqp98Iwh6HmfkNM192rhY3akPlWcFomIEg1t5UXCo47DeDbxAhIhusPZOC&#10;BwVYLj56c8yNv/OWbrtYigThkKMCG2OTSxm0JYdh6Bvi5J196zAm2ZbStHhPcFfLcZZ9SYcVpwWL&#10;Da0t6cvu6hTow6k8/q642O6nR/3EwhTOGqU++91qBiJSF//D7/aPUTCZjOB1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gYeT8IAAADcAAAADwAAAAAAAAAAAAAA&#10;AAChAgAAZHJzL2Rvd25yZXYueG1sUEsFBgAAAAAEAAQA+QAAAJADAAAAAA==&#10;" strokecolor="#4f81bd [3204]" strokeweight="2pt">
                    <v:shadow on="t" opacity="24903f" mv:blur="40000f" origin=",.5" offset="0,20000emu"/>
                  </v:line>
                  <v:group id="Group 552"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ZiK0xAAAANwAAAAPAAAAZHJzL2Rvd25yZXYueG1sRI9Bi8IwFITvC/6H8ARv&#10;a1qli1SjiKh4kIVVQbw9mmdbbF5KE9v6783Cwh6HmfmGWax6U4mWGldaVhCPIxDEmdUl5wou593n&#10;DITzyBory6TgRQ5Wy8HHAlNtO/6h9uRzESDsUlRQeF+nUrqsIINubGvi4N1tY9AH2eRSN9gFuKnk&#10;JIq+pMGSw0KBNW0Kyh6np1Gw77BbT+Nte3zcN6/bOfm+HmNSajTs13MQnnr/H/5rH7SCJJnA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cZiK0xAAAANwAAAAP&#10;AAAAAAAAAAAAAAAAAKkCAABkcnMvZG93bnJldi54bWxQSwUGAAAAAAQABAD6AAAAmgMAAAAA&#10;">
                    <v:oval id="Oval 553"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N2k8xQAA&#10;ANwAAAAPAAAAZHJzL2Rvd25yZXYueG1sRI9Ba8JAFITvQv/D8gq9iG5UEiR1E6wgtMdGKT2+Zl+T&#10;tNm3Mbs18d93BcHjMDPfMJt8NK04U+8aywoW8wgEcWl1w5WC42E/W4NwHllja5kUXMhBnj1MNphq&#10;O/A7nQtfiQBhl6KC2vsuldKVNRl0c9sRB+/b9gZ9kH0ldY9DgJtWLqMokQYbDgs1drSrqfwt/oyC&#10;FyqT5dfbz2663w4fn76I8TTtlHp6HLfPIDyN/h6+tV+1gjhewfVMOAIy+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M3aTz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554"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3vFIxQAA&#10;ANwAAAAPAAAAZHJzL2Rvd25yZXYueG1sRI9Ba8JAFITvQv/D8gq9iG4UEyR1E6wgtMdGKT2+Zl+T&#10;tNm3Mbs18d93BcHjMDPfMJt8NK04U+8aywoW8wgEcWl1w5WC42E/W4NwHllja5kUXMhBnj1MNphq&#10;O/A7nQtfiQBhl6KC2vsuldKVNRl0c9sRB+/b9gZ9kH0ldY9DgJtWLqMokQYbDgs1drSrqfwt/oyC&#10;FyqT5dfbz2663w4fn76I8TTtlHp6HLfPIDyN/h6+tV+1gjhewfVMOAIy+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ze8Uj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555"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klTTwwAA&#10;ANwAAAAPAAAAZHJzL2Rvd25yZXYueG1sRI9Bi8IwFITvwv6H8Ba8iKYKlaUaxRWE9WiVxeOzebZ1&#10;m5faZG3990YQPA4z8w0zX3amEjdqXGlZwXgUgSDOrC45V3DYb4ZfIJxH1lhZJgV3crBcfPTmmGjb&#10;8o5uqc9FgLBLUEHhfZ1I6bKCDLqRrYmDd7aNQR9kk0vdYBvgppKTKJpKgyWHhQJrWheU/aX/RsE3&#10;ZdPJaXtZDzar9vfo0xivg1qp/me3moHw1Pl3+NX+0QriOIbnmXAE5O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klTT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group>
                  <v:line id="Straight Connector 556"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e+GO8QAAADcAAAADwAAAGRycy9kb3ducmV2LnhtbESPwWrDMBBE74X8g9hAb43cgk3rRAkh&#10;UOjJECeh10XaWKbWyrFUx83XR4VCj8PMvGFWm8l1YqQhtJ4VPC8yEMTam5YbBcfD+9MriBCRDXae&#10;ScEPBdisZw8rLI2/8p7GOjYiQTiUqMDG2JdSBm3JYVj4njh5Zz84jEkOjTQDXhPcdfIlywrpsOW0&#10;YLGnnSX9VX87Bfr42ZwuW672h7eTvmFlKmeNUo/zabsEEWmK/+G/9odRkOcF/J5JR0C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t74Y7xAAAANwAAAAPAAAAAAAAAAAA&#10;AAAAAKECAABkcnMvZG93bnJldi54bWxQSwUGAAAAAAQABAD5AAAAkgMAAAAA&#10;" strokecolor="#4f81bd [3204]" strokeweight="2pt">
                    <v:shadow on="t" opacity="24903f" mv:blur="40000f" origin=",.5" offset="0,20000emu"/>
                  </v:line>
                  <v:line id="Straight Connector 557"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qMjoMMAAADcAAAADwAAAGRycy9kb3ducmV2LnhtbESPT2sCMRTE74LfITzBm2YtWNutUaQg&#10;eFrwH70+ktfN0s3Luom6+ukbQfA4zMxvmPmyc7W4UBsqzwom4wwEsfam4lLBYb8efYAIEdlg7ZkU&#10;3CjActHvzTE3/spbuuxiKRKEQ44KbIxNLmXQlhyGsW+Ik/frW4cxybaUpsVrgrtavmXZu3RYcVqw&#10;2NC3Jf23OzsF+vBTHk8rLrb7z6O+Y2EKZ41Sw0G3+gIRqYuv8LO9MQqm0xk8zqQjIB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KjI6DDAAAA3AAAAA8AAAAAAAAAAAAA&#10;AAAAoQIAAGRycy9kb3ducmV2LnhtbFBLBQYAAAAABAAEAPkAAACRAwAAAAA=&#10;" strokecolor="#4f81bd [3204]" strokeweight="2pt">
                    <v:shadow on="t" opacity="24903f" mv:blur="40000f" origin=",.5" offset="0,20000emu"/>
                  </v:line>
                  <v:line id="Straight Connector 558"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zy30sEAAADcAAAADwAAAGRycy9kb3ducmV2LnhtbERPz2vCMBS+D/wfwhN2W1MFx1YbRQbC&#10;ToVWZddH8myKzUvXZNr515vDYMeP73e5nVwvrjSGzrOCRZaDINbedNwqOB72L28gQkQ22HsmBb8U&#10;YLuZPZVYGH/jmq5NbEUK4VCgAhvjUEgZtCWHIfMDceLOfnQYExxbaUa8pXDXy2Wev0qHHacGiwN9&#10;WNKX5scp0Mev9vS946o+vJ/0HStTOWuUep5PuzWISFP8F/+5P42C1SqtTWfSEZCbB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zPLfSwQAAANwAAAAPAAAAAAAAAAAAAAAA&#10;AKECAABkcnMvZG93bnJldi54bWxQSwUGAAAAAAQABAD5AAAAjwMAAAAA&#10;" strokecolor="#4f81bd [3204]" strokeweight="2pt">
                    <v:shadow on="t" opacity="24903f" mv:blur="40000f" origin=",.5" offset="0,20000emu"/>
                  </v:line>
                  <v:line id="Straight Connector 559"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HASScIAAADcAAAADwAAAGRycy9kb3ducmV2LnhtbESPT4vCMBTE7wt+h/AEb2vqgqLVKLKw&#10;4KngP7w+kmdTbF5qk9XqpzcLCx6HmfkNs1h1rhY3akPlWcFomIEg1t5UXCo47H8+pyBCRDZYeyYF&#10;DwqwWvY+Fpgbf+ct3XaxFAnCIUcFNsYmlzJoSw7D0DfEyTv71mFMsi2lafGe4K6WX1k2kQ4rTgsW&#10;G/q2pC+7X6dAH07l8brmYrufHfUTC1M4a5Qa9Lv1HESkLr7D/+2NUTAez+D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3HASScIAAADcAAAADwAAAAAAAAAAAAAA&#10;AAChAgAAZHJzL2Rvd25yZXYueG1sUEsFBgAAAAAEAAQA+QAAAJADAAAAAA==&#10;" strokecolor="#4f81bd [3204]" strokeweight="2pt">
                    <v:shadow on="t" opacity="24903f" mv:blur="40000f" origin=",.5" offset="0,20000emu"/>
                  </v:line>
                  <v:line id="Straight Connector 560"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yZxacEAAADcAAAADwAAAGRycy9kb3ducmV2LnhtbERPz2vCMBS+D/wfwhN2W1MHK1ttFBEG&#10;OxWsyq6P5NkUm5faZFr965fDYMeP73e1nlwvrjSGzrOCRZaDINbedNwqOOw/X95BhIhssPdMCu4U&#10;YL2aPVVYGn/jHV2b2IoUwqFEBTbGoZQyaEsOQ+YH4sSd/OgwJji20ox4S+Gul695XkiHHacGiwNt&#10;Lelz8+MU6MN3e7xsuN7tP476gbWpnTVKPc+nzRJEpCn+i//cX0bBW5HmpzPpCMjV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DJnFpwQAAANwAAAAPAAAAAAAAAAAAAAAA&#10;AKECAABkcnMvZG93bnJldi54bWxQSwUGAAAAAAQABAD5AAAAjwMAAAAA&#10;" strokecolor="#4f81bd [3204]" strokeweight="2pt">
                    <v:shadow on="t" opacity="24903f" mv:blur="40000f" origin=",.5" offset="0,20000emu"/>
                  </v:line>
                  <v:line id="Straight Connector 561"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GrU8sIAAADcAAAADwAAAGRycy9kb3ducmV2LnhtbESPT4vCMBTE78J+h/AEb5q6oKxdo4gg&#10;eCr4D6+P5G1TbF66TVarn94Iwh6HmfkNM192rhZXakPlWcF4lIEg1t5UXCo4HjbDLxAhIhusPZOC&#10;OwVYLj56c8yNv/GOrvtYigThkKMCG2OTSxm0JYdh5Bvi5P341mFMsi2lafGW4K6Wn1k2lQ4rTgsW&#10;G1pb0pf9n1Ogj+fy9LviYneYnfQDC1M4a5Qa9LvVN4hIXfwPv9tbo2AyHcPrTDoCcvEE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7GrU8sIAAADcAAAADwAAAAAAAAAAAAAA&#10;AAChAgAAZHJzL2Rvd25yZXYueG1sUEsFBgAAAAAEAAQA+QAAAJADAAAAAA==&#10;" strokecolor="#4f81bd [3204]" strokeweight="2pt">
                    <v:shadow on="t" opacity="24903f" mv:blur="40000f" origin=",.5" offset="0,20000emu"/>
                  </v:line>
                  <v:line id="Straight Connector 562"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LhKhcIAAADcAAAADwAAAGRycy9kb3ducmV2LnhtbESPT4vCMBTE78J+h/AWvGmqoGjXKLIg&#10;eCr4D6+P5G1TbF66TdTqpzcLCx6HmfkNs1h1rhY3akPlWcFomIEg1t5UXCo4HjaDGYgQkQ3WnknB&#10;gwKslh+9BebG33lHt30sRYJwyFGBjbHJpQzaksMw9A1x8n586zAm2ZbStHhPcFfLcZZNpcOK04LF&#10;hr4t6cv+6hTo47k8/a652B3mJ/3EwhTOGqX6n936C0SkLr7D/+2tUTCZjuH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LhKhcIAAADcAAAADwAAAAAAAAAAAAAA&#10;AAChAgAAZHJzL2Rvd25yZXYueG1sUEsFBgAAAAAEAAQA+QAAAJADAAAAAA==&#10;" strokecolor="#4f81bd [3204]" strokeweight="2pt">
                    <v:shadow on="t" opacity="24903f" mv:blur="40000f" origin=",.5" offset="0,20000emu"/>
                  </v:line>
                </v:group>
                <v:shape id="Isosceles Triangle 563" o:spid="_x0000_s1040"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eZAUxAAA&#10;ANwAAAAPAAAAZHJzL2Rvd25yZXYueG1sRI9Pi8IwEMXvgt8hzMJeZE1VdEs1iggrshfxD3gdmrEt&#10;20xKEmv99mZB8Ph4835v3mLVmVq05HxlWcFomIAgzq2uuFBwPv18pSB8QNZYWyYFD/KwWvZ7C8y0&#10;vfOB2mMoRISwz1BBGUKTSenzkgz6oW2Io3e1zmCI0hVSO7xHuKnlOElm0mDFsaHEhjYl5X/Hm4lv&#10;7Abbsd10l/RsDvv0UrtfbL+V+vzo1nMQgbrwPn6ld1rBdDaB/zGRAHL5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3mQF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564"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kAhgxAAA&#10;ANwAAAAPAAAAZHJzL2Rvd25yZXYueG1sRI9Pi8IwEMXvgt8hzMJeZE0VdUs1iggrshfxD3gdmrEt&#10;20xKEmv99mZB8Ph4835v3mLVmVq05HxlWcFomIAgzq2uuFBwPv18pSB8QNZYWyYFD/KwWvZ7C8y0&#10;vfOB2mMoRISwz1BBGUKTSenzkgz6oW2Io3e1zmCI0hVSO7xHuKnlOElm0mDFsaHEhjYl5X/Hm4lv&#10;7Abbsd10l/RsDvv0UrtfbL+V+vzo1nMQgbrwPn6ld1rBdDaB/zGRAHL5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JAIY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565" o:spid="_x0000_s1042" type="#_x0000_t5" style="position:absolute;left:806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3K37xAAA&#10;ANwAAAAPAAAAZHJzL2Rvd25yZXYueG1sRI9Bi8IwEIXvC/sfwgheljVV0C1doyyCIl7EKngdmtm2&#10;2ExKEmv990YQPD7evO/Nmy9704iOnK8tKxiPEhDEhdU1lwpOx/V3CsIHZI2NZVJwJw/LxefHHDNt&#10;b3ygLg+liBD2GSqoQmgzKX1RkUE/si1x9P6tMxiidKXUDm8Rbho5SZKZNFhzbKiwpVVFxSW/mvjG&#10;9mszsav+nJ7MYZ+eG7fD7kep4aD/+wURqA/v41d6qxVMZ1N4jokEkI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9yt+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group>
            </w:pict>
          </mc:Fallback>
        </mc:AlternateContent>
      </w:r>
    </w:p>
    <w:p w14:paraId="5AEF9C84" w14:textId="1448B410" w:rsidR="00E32223" w:rsidRDefault="00E32223" w:rsidP="002E3E30">
      <w:pPr>
        <w:tabs>
          <w:tab w:val="left" w:pos="6660"/>
          <w:tab w:val="left" w:pos="7560"/>
          <w:tab w:val="left" w:pos="8370"/>
        </w:tabs>
      </w:pPr>
    </w:p>
    <w:p w14:paraId="35544C85" w14:textId="77777777" w:rsidR="00E32223" w:rsidRDefault="00E32223" w:rsidP="002E3E30">
      <w:pPr>
        <w:tabs>
          <w:tab w:val="left" w:pos="6660"/>
          <w:tab w:val="left" w:pos="7560"/>
          <w:tab w:val="left" w:pos="8370"/>
        </w:tabs>
      </w:pPr>
    </w:p>
    <w:p w14:paraId="4D1BAF64" w14:textId="77777777" w:rsidR="001E1755" w:rsidRDefault="001E1755" w:rsidP="002E3E30">
      <w:pPr>
        <w:tabs>
          <w:tab w:val="left" w:pos="6660"/>
          <w:tab w:val="left" w:pos="7560"/>
          <w:tab w:val="left" w:pos="8370"/>
        </w:tabs>
      </w:pPr>
    </w:p>
    <w:p w14:paraId="3A24692B" w14:textId="77777777" w:rsidR="001E1755" w:rsidRDefault="001E1755" w:rsidP="002E3E30">
      <w:pPr>
        <w:tabs>
          <w:tab w:val="left" w:pos="6660"/>
          <w:tab w:val="left" w:pos="7560"/>
          <w:tab w:val="left" w:pos="8370"/>
        </w:tabs>
      </w:pPr>
    </w:p>
    <w:p w14:paraId="5DFC7AAB" w14:textId="77777777" w:rsidR="00BD5AF0" w:rsidRDefault="00BD5AF0" w:rsidP="00374357">
      <w:pPr>
        <w:tabs>
          <w:tab w:val="left" w:pos="4410"/>
          <w:tab w:val="left" w:pos="7560"/>
          <w:tab w:val="left" w:pos="8370"/>
        </w:tabs>
        <w:rPr>
          <w:rFonts w:asciiTheme="majorHAnsi" w:eastAsiaTheme="majorEastAsia" w:hAnsiTheme="majorHAnsi" w:cstheme="majorBidi"/>
          <w:b/>
          <w:bCs/>
          <w:color w:val="345A8A" w:themeColor="accent1" w:themeShade="B5"/>
          <w:sz w:val="32"/>
          <w:szCs w:val="32"/>
        </w:rPr>
      </w:pPr>
      <w:bookmarkStart w:id="68" w:name="OLE_LINK14"/>
      <w:bookmarkStart w:id="69" w:name="OLE_LINK15"/>
    </w:p>
    <w:p w14:paraId="6B920D4B" w14:textId="4BDF83A1" w:rsidR="00133A3B" w:rsidRPr="00133A3B" w:rsidRDefault="00133A3B" w:rsidP="00374357">
      <w:pPr>
        <w:tabs>
          <w:tab w:val="left" w:pos="4410"/>
          <w:tab w:val="left" w:pos="7560"/>
          <w:tab w:val="left" w:pos="8370"/>
        </w:tabs>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color w:val="345A8A" w:themeColor="accent1" w:themeShade="B5"/>
          <w:sz w:val="32"/>
          <w:szCs w:val="32"/>
        </w:rPr>
        <w:t>De</w:t>
      </w:r>
      <w:r w:rsidRPr="00133A3B">
        <w:rPr>
          <w:rFonts w:asciiTheme="majorHAnsi" w:eastAsiaTheme="majorEastAsia" w:hAnsiTheme="majorHAnsi" w:cstheme="majorBidi"/>
          <w:b/>
          <w:bCs/>
          <w:color w:val="345A8A" w:themeColor="accent1" w:themeShade="B5"/>
          <w:sz w:val="32"/>
          <w:szCs w:val="32"/>
        </w:rPr>
        <w:t>term</w:t>
      </w:r>
      <w:bookmarkEnd w:id="68"/>
      <w:bookmarkEnd w:id="69"/>
      <w:r w:rsidRPr="00133A3B">
        <w:rPr>
          <w:rFonts w:asciiTheme="majorHAnsi" w:eastAsiaTheme="majorEastAsia" w:hAnsiTheme="majorHAnsi" w:cstheme="majorBidi"/>
          <w:b/>
          <w:bCs/>
          <w:color w:val="345A8A" w:themeColor="accent1" w:themeShade="B5"/>
          <w:sz w:val="32"/>
          <w:szCs w:val="32"/>
        </w:rPr>
        <w:t>inants and Traces</w:t>
      </w:r>
    </w:p>
    <w:p w14:paraId="260FFD19" w14:textId="77777777" w:rsidR="00D20E82" w:rsidRDefault="00D20E82" w:rsidP="00374357">
      <w:pPr>
        <w:tabs>
          <w:tab w:val="left" w:pos="4410"/>
          <w:tab w:val="left" w:pos="7560"/>
          <w:tab w:val="left" w:pos="8370"/>
        </w:tabs>
        <w:rPr>
          <w:color w:val="008000"/>
        </w:rPr>
      </w:pPr>
    </w:p>
    <w:p w14:paraId="5D14DC72" w14:textId="105F6EC8" w:rsidR="00133A3B" w:rsidRDefault="00204F32" w:rsidP="00374357">
      <w:pPr>
        <w:tabs>
          <w:tab w:val="left" w:pos="4410"/>
          <w:tab w:val="left" w:pos="7560"/>
          <w:tab w:val="left" w:pos="8370"/>
        </w:tabs>
        <w:rPr>
          <w:color w:val="008000"/>
        </w:rPr>
      </w:pPr>
      <w:r>
        <w:rPr>
          <w:noProof/>
        </w:rPr>
        <mc:AlternateContent>
          <mc:Choice Requires="wpg">
            <w:drawing>
              <wp:anchor distT="0" distB="0" distL="114300" distR="114300" simplePos="0" relativeHeight="251797504" behindDoc="0" locked="0" layoutInCell="1" allowOverlap="1" wp14:anchorId="69B1573A" wp14:editId="2141903F">
                <wp:simplePos x="0" y="0"/>
                <wp:positionH relativeFrom="column">
                  <wp:posOffset>1577340</wp:posOffset>
                </wp:positionH>
                <wp:positionV relativeFrom="paragraph">
                  <wp:posOffset>118110</wp:posOffset>
                </wp:positionV>
                <wp:extent cx="1108710" cy="565150"/>
                <wp:effectExtent l="50800" t="25400" r="59690" b="95250"/>
                <wp:wrapNone/>
                <wp:docPr id="118" name="Group 118"/>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119" name="Group 119"/>
                        <wpg:cNvGrpSpPr/>
                        <wpg:grpSpPr>
                          <a:xfrm>
                            <a:off x="0" y="0"/>
                            <a:ext cx="1108710" cy="565150"/>
                            <a:chOff x="0" y="0"/>
                            <a:chExt cx="1108710" cy="565150"/>
                          </a:xfrm>
                        </wpg:grpSpPr>
                        <wps:wsp>
                          <wps:cNvPr id="120" name="Straight Connector 120"/>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21" name="Group 121"/>
                          <wpg:cNvGrpSpPr/>
                          <wpg:grpSpPr>
                            <a:xfrm>
                              <a:off x="513715" y="266700"/>
                              <a:ext cx="247650" cy="50800"/>
                              <a:chOff x="0" y="0"/>
                              <a:chExt cx="247650" cy="50800"/>
                            </a:xfrm>
                          </wpg:grpSpPr>
                          <wps:wsp>
                            <wps:cNvPr id="122" name="Oval 122"/>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Oval 123"/>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Oval 124"/>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5" name="Straight Connector 125"/>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6" name="Straight Connector 126"/>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7" name="Straight Connector 127"/>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88" name="Straight Connector 288"/>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89" name="Straight Connector 289"/>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90" name="Straight Connector 290"/>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91" name="Straight Connector 291"/>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292" name="Isosceles Triangle 292"/>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Isosceles Triangle 293"/>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Isosceles Triangle 294"/>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8" o:spid="_x0000_s1026" style="position:absolute;margin-left:124.2pt;margin-top:9.3pt;width:87.3pt;height:44.5pt;z-index:251797504;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">
                <v:group id="Group 119"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J6UcxAAAANwAAAAPAAAAZHJzL2Rvd25yZXYueG1sRE9La8JAEL4X/A/LCL01&#10;mygtNWYVkVp6CIWqIN6G7JgEs7Mhu83j33cLhd7m43tOth1NI3rqXG1ZQRLFIIgLq2suFZxPh6dX&#10;EM4ja2wsk4KJHGw3s4cMU20H/qL+6EsRQtilqKDyvk2ldEVFBl1kW+LA3Wxn0AfYlVJ3OIRw08hF&#10;HL9IgzWHhgpb2ldU3I/fRsH7gMNumbz1+f22n66n589LnpBSj/NxtwbhafT/4j/3hw7zkxX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J6UcxAAAANwAAAAP&#10;AAAAAAAAAAAAAAAAAKkCAABkcnMvZG93bnJldi54bWxQSwUGAAAAAAQABAD6AAAAmgMAAAAA&#10;">
                  <v:line id="Straight Connector 120"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sNksMMAAADcAAAADwAAAGRycy9kb3ducmV2LnhtbESPT2sCMRDF70K/Q5iCN83Wg9TVKFIo&#10;9LTgP7wOybhZ3EzWTarbfvrOoeBthvfmvd+sNkNo1Z361EQ28DYtQBHb6BquDRwPn5N3UCkjO2wj&#10;k4EfSrBZv4xWWLr44B3d97lWEsKpRAM+567UOllPAdM0dsSiXWIfMMva19r1+JDw0OpZUcx1wIal&#10;wWNHH57sdf8dDNjjuT7dtlztDouT/cXKVcE7Y8avw3YJKtOQn+b/6y8n+DPBl2dkAr3+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7DZLDDAAAA3AAAAA8AAAAAAAAAAAAA&#10;AAAAoQIAAGRycy9kb3ducmV2LnhtbFBLBQYAAAAABAAEAPkAAACRAwAAAAA=&#10;" strokecolor="#4f81bd [3204]" strokeweight="2pt">
                    <v:shadow on="t" opacity="24903f" mv:blur="40000f" origin=",.5" offset="0,20000emu"/>
                  </v:line>
                  <v:group id="Group 121"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vPWOnxAAAANwAAAAP&#10;AAAAAAAAAAAAAAAAAKkCAABkcnMvZG93bnJldi54bWxQSwUGAAAAAAQABAD6AAAAmgMAAAAA&#10;">
                    <v:oval id="Oval 122"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8hPDwQAA&#10;ANwAAAAPAAAAZHJzL2Rvd25yZXYueG1sRE9Ni8IwEL0L/ocwwl5EUwvKUo2igrB7tIrscWzGtrvN&#10;pDbRdv+9EQRv83ifs1h1phJ3alxpWcFkHIEgzqwuOVdwPOxGnyCcR9ZYWSYF/+Rgtez3Fpho2/Ke&#10;7qnPRQhhl6CCwvs6kdJlBRl0Y1sTB+5iG4M+wCaXusE2hJtKxlE0kwZLDg0F1rQtKPtLb0bBhrJZ&#10;fP7+3Q536/b049MpXoe1Uh+Dbj0H4anzb/HL/aXD/DiG5zPhArl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ITw8EAAADcAAAADwAAAAAAAAAAAAAAAACXAgAAZHJzL2Rvd25y&#10;ZXYueG1sUEsFBgAAAAAEAAQA9QAAAIUDAAAAAA==&#10;" fillcolor="#4f81bd [3204]" strokecolor="#4579b8 [3044]">
                      <v:fill color2="#a7bfde [1620]" rotate="t" type="gradient">
                        <o:fill v:ext="view" type="gradientUnscaled"/>
                      </v:fill>
                      <v:shadow on="t" opacity="22937f" mv:blur="40000f" origin=",.5" offset="0,23000emu"/>
                    </v:oval>
                    <v:oval id="Oval 123"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vrZYwwAA&#10;ANwAAAAPAAAAZHJzL2Rvd25yZXYueG1sRE9Na8JAEL0X+h+WKXgR3TTSINFNsIKgx8ZSPI7ZMUmb&#10;nY3Z1aT/vlso9DaP9znrfDStuFPvGssKnucRCOLS6oYrBe/H3WwJwnlkja1lUvBNDvLs8WGNqbYD&#10;v9G98JUIIexSVFB736VSurImg25uO+LAXWxv0AfYV1L3OIRw08o4ihJpsOHQUGNH25rKr+JmFLxS&#10;mcTnw+d2utsMHydfvOB12ik1eRo3KxCeRv8v/nPvdZgfL+D3mXCBz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vrZY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24"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Vy4swwAA&#10;ANwAAAAPAAAAZHJzL2Rvd25yZXYueG1sRE9Na8JAEL0X+h+WKXgR3TTYINFNsIKgx8ZSPI7ZMUmb&#10;nY3Z1aT/vlso9DaP9znrfDStuFPvGssKnucRCOLS6oYrBe/H3WwJwnlkja1lUvBNDvLs8WGNqbYD&#10;v9G98JUIIexSVFB736VSurImg25uO+LAXWxv0AfYV1L3OIRw08o4ihJpsOHQUGNH25rKr+JmFLxS&#10;mcTnw+d2utsMHydfvOB12ik1eRo3KxCeRv8v/nPvdZgfL+D3mXCBz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Vy4s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group>
                  <v:line id="Straight Connector 125"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rTHKMEAAADcAAAADwAAAGRycy9kb3ducmV2LnhtbERP32vCMBB+F/Y/hBP2pqnCxtYZRQRh&#10;T4W2iq9HcjbF5tI1me321y+Dwd7u4/t5m93kOnGnIbSeFayWGQhi7U3LjYJTfVy8gAgR2WDnmRR8&#10;UYDd9mG2wdz4kUu6V7ERKYRDjgpsjH0uZdCWHIal74kTd/WDw5jg0Egz4JjCXSfXWfYsHbacGiz2&#10;dLCkb9WnU6BPl+b8seeirF/P+hsLUzhrlHqcT/s3EJGm+C/+c7+bNH/9BL/PpAvk9g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tMcowQAAANwAAAAPAAAAAAAAAAAAAAAA&#10;AKECAABkcnMvZG93bnJldi54bWxQSwUGAAAAAAQABAD5AAAAjwMAAAAA&#10;" strokecolor="#4f81bd [3204]" strokeweight="2pt">
                    <v:shadow on="t" opacity="24903f" mv:blur="40000f" origin=",.5" offset="0,20000emu"/>
                  </v:line>
                  <v:line id="Straight Connector 126"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mZZX78AAADcAAAADwAAAGRycy9kb3ducmV2LnhtbERPS4vCMBC+C/6HMII3TfUgbjWKCMKe&#10;Cr7wOiRjU2wmtYna9ddvFoS9zcf3nOW6c7V4Uhsqzwom4wwEsfam4lLB6bgbzUGEiGyw9kwKfijA&#10;etXvLTE3/sV7eh5iKVIIhxwV2BibXMqgLTkMY98QJ+7qW4cxwbaUpsVXCne1nGbZTDqsODVYbGhr&#10;Sd8OD6dAny7l+b7hYn/8Ous3FqZw1ig1HHSbBYhIXfwXf9zfJs2fzuDvmXSBXP0C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7mZZX78AAADcAAAADwAAAAAAAAAAAAAAAACh&#10;AgAAZHJzL2Rvd25yZXYueG1sUEsFBgAAAAAEAAQA+QAAAI0DAAAAAA==&#10;" strokecolor="#4f81bd [3204]" strokeweight="2pt">
                    <v:shadow on="t" opacity="24903f" mv:blur="40000f" origin=",.5" offset="0,20000emu"/>
                  </v:line>
                  <v:line id="Straight Connector 127"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r8xMIAAADcAAAADwAAAGRycy9kb3ducmV2LnhtbERPS2vCQBC+C/0Pywi96UYPfaSuIoLQ&#10;UyCJ4nXYHbPB7Gya3Zq0v75bKPQ2H99zNrvJdeJOQ2g9K1gtMxDE2puWGwWn+rh4AREissHOMyn4&#10;ogC77cNsg7nxI5d0r2IjUgiHHBXYGPtcyqAtOQxL3xMn7uoHhzHBoZFmwDGFu06us+xJOmw5NVjs&#10;6WBJ36pPp0CfLs35Y89FWb+e9TcWpnDWKPU4n/ZvICJN8V/85343af76GX6fSRfI7Q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Sr8xMIAAADcAAAADwAAAAAAAAAAAAAA&#10;AAChAgAAZHJzL2Rvd25yZXYueG1sUEsFBgAAAAAEAAQA+QAAAJADAAAAAA==&#10;" strokecolor="#4f81bd [3204]" strokeweight="2pt">
                    <v:shadow on="t" opacity="24903f" mv:blur="40000f" origin=",.5" offset="0,20000emu"/>
                  </v:line>
                  <v:line id="Straight Connector 288"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ZW8L8AAADcAAAADwAAAGRycy9kb3ducmV2LnhtbERPy4rCMBTdD8w/hDvgbkzHxaDVtIgw&#10;4KrgC7eX5NoUm5vaRO349WYhuDyc96IcXCtu1IfGs4KfcQaCWHvTcK1gv/v7noIIEdlg65kU/FOA&#10;svj8WGBu/J03dNvGWqQQDjkqsDF2uZRBW3IYxr4jTtzJ9w5jgn0tTY/3FO5aOcmyX+mw4dRgsaOV&#10;JX3eXp0CvT/Wh8uSq81udtAPrEzlrFFq9DUs5yAiDfEtfrnXRsFkmtamM+kIy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DfZW8L8AAADcAAAADwAAAAAAAAAAAAAAAACh&#10;AgAAZHJzL2Rvd25yZXYueG1sUEsFBgAAAAAEAAQA+QAAAI0DAAAAAA==&#10;" strokecolor="#4f81bd [3204]" strokeweight="2pt">
                    <v:shadow on="t" opacity="24903f" mv:blur="40000f" origin=",.5" offset="0,20000emu"/>
                  </v:line>
                  <v:line id="Straight Connector 289"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rrza8IAAADcAAAADwAAAGRycy9kb3ducmV2LnhtbESPT4vCMBTE74LfITzBm6Z6EO0aRQRh&#10;TwX/sddH8myKzUttslr99EZY2OMwM79hluvO1eJObag8K5iMMxDE2puKSwWn4240BxEissHaMyl4&#10;UoD1qt9bYm78g/d0P8RSJAiHHBXYGJtcyqAtOQxj3xAn7+JbhzHJtpSmxUeCu1pOs2wmHVacFiw2&#10;tLWkr4dfp0CffsrzbcPF/rg46xcWpnDWKDUcdJsvEJG6+B/+a38bBdP5Aj5n0hGQqz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rrza8IAAADcAAAADwAAAAAAAAAAAAAA&#10;AAChAgAAZHJzL2Rvd25yZXYueG1sUEsFBgAAAAAEAAQA+QAAAJADAAAAAA==&#10;" strokecolor="#4f81bd [3204]" strokeweight="2pt">
                    <v:shadow on="t" opacity="24903f" mv:blur="40000f" origin=",.5" offset="0,20000emu"/>
                  </v:line>
                  <v:line id="Straight Connector 290"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lnMK78AAADcAAAADwAAAGRycy9kb3ducmV2LnhtbERPy4rCMBTdD8w/hDvgbkzHxaDVtIgw&#10;4KrgC7eX5NoUm5vaRO349WYhuDyc96IcXCtu1IfGs4KfcQaCWHvTcK1gv/v7noIIEdlg65kU/FOA&#10;svj8WGBu/J03dNvGWqQQDjkqsDF2uZRBW3IYxr4jTtzJ9w5jgn0tTY/3FO5aOcmyX+mw4dRgsaOV&#10;JX3eXp0CvT/Wh8uSq81udtAPrEzlrFFq9DUs5yAiDfEtfrnXRsFkluanM+kIy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dlnMK78AAADcAAAADwAAAAAAAAAAAAAAAACh&#10;AgAAZHJzL2Rvd25yZXYueG1sUEsFBgAAAAAEAAQA+QAAAI0DAAAAAA==&#10;" strokecolor="#4f81bd [3204]" strokeweight="2pt">
                    <v:shadow on="t" opacity="24903f" mv:blur="40000f" origin=",.5" offset="0,20000emu"/>
                  </v:line>
                  <v:line id="Straight Connector 291"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VpsMIAAADcAAAADwAAAGRycy9kb3ducmV2LnhtbESPT4vCMBTE7wt+h/AEb2uqB1m7RhFB&#10;8FTwH3t9JM+m2LzUJmr105sFweMwM79hZovO1eJGbag8KxgNMxDE2puKSwWH/fr7B0SIyAZrz6Tg&#10;QQEW897XDHPj77yl2y6WIkE45KjAxtjkUgZtyWEY+oY4eSffOoxJtqU0Ld4T3NVynGUT6bDitGCx&#10;oZUlfd5dnQJ9+CuPlyUX2/30qJ9YmMJZo9Sg3y1/QUTq4if8bm+MgvF0BP9n0hGQ8x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RVpsMIAAADcAAAADwAAAAAAAAAAAAAA&#10;AAChAgAAZHJzL2Rvd25yZXYueG1sUEsFBgAAAAAEAAQA+QAAAJADAAAAAA==&#10;" strokecolor="#4f81bd [3204]" strokeweight="2pt">
                    <v:shadow on="t" opacity="24903f" mv:blur="40000f" origin=",.5" offset="0,20000emu"/>
                  </v:line>
                </v:group>
                <v:shape id="Isosceles Triangle 292" o:spid="_x0000_s1040"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SojNxAAA&#10;ANwAAAAPAAAAZHJzL2Rvd25yZXYueG1sRI9Pi8IwEMXvwn6HMIIXWVN70G41yiLsInsR/4DXoRnb&#10;YjMpSaz1228EwePjzfu9ect1bxrRkfO1ZQXTSQKCuLC65lLB6fjzmYHwAVljY5kUPMjDevUxWGKu&#10;7Z331B1CKSKEfY4KqhDaXEpfVGTQT2xLHL2LdQZDlK6U2uE9wk0j0ySZSYM1x4YKW9pUVFwPNxPf&#10;2I5/U7vpz9nJ7HfZuXF/2M2VGg377wWIQH14H7/SW60g/UrhOSYS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qIz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293"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Bi1WxAAA&#10;ANwAAAAPAAAAZHJzL2Rvd25yZXYueG1sRI9Ba8JAEIXvgv9hGcGL1I0p2DR1FREU6UW0gtchO02C&#10;2dmwu8b477sFwePjzfvevMWqN43oyPnasoLZNAFBXFhdc6ng/LN9y0D4gKyxsUwKHuRhtRwOFphr&#10;e+cjdadQighhn6OCKoQ2l9IXFRn0U9sSR+/XOoMhSldK7fAe4aaRaZLMpcGaY0OFLW0qKq6nm4lv&#10;7Ce71G76S3Y2x0N2adw3dh9KjUf9+gtEoD68jp/pvVaQfr7D/5hI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gYtV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294" o:spid="_x0000_s1042" type="#_x0000_t5" style="position:absolute;left:806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77UixAAA&#10;ANwAAAAPAAAAZHJzL2Rvd25yZXYueG1sRI9Ba8JAEIXvgv9hGcGL1I2h2DR1FREU6UW0gtchO02C&#10;2dmwu8b477sFwePjzfvevMWqN43oyPnasoLZNAFBXFhdc6ng/LN9y0D4gKyxsUwKHuRhtRwOFphr&#10;e+cjdadQighhn6OCKoQ2l9IXFRn0U9sSR+/XOoMhSldK7fAe4aaRaZLMpcGaY0OFLW0qKq6nm4lv&#10;7Ce71G76S3Y2x0N2adw3dh9KjUf9+gtEoD68jp/pvVaQfr7D/5hI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e+1I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group>
            </w:pict>
          </mc:Fallback>
        </mc:AlternateContent>
      </w:r>
    </w:p>
    <w:p w14:paraId="4C14636A" w14:textId="20289813" w:rsidR="00852724" w:rsidRDefault="00374357" w:rsidP="00374357">
      <w:pPr>
        <w:tabs>
          <w:tab w:val="left" w:pos="4410"/>
          <w:tab w:val="left" w:pos="7560"/>
          <w:tab w:val="left" w:pos="8370"/>
        </w:tabs>
      </w:pPr>
      <w:r>
        <w:rPr>
          <w:color w:val="008000"/>
        </w:rPr>
        <w:t>Definition</w:t>
      </w:r>
      <w:r w:rsidR="006C61EF">
        <w:rPr>
          <w:color w:val="008000"/>
        </w:rPr>
        <w:t>.</w:t>
      </w:r>
      <w:r w:rsidR="006C61EF">
        <w:t xml:space="preserve"> </w:t>
      </w:r>
      <w:r>
        <w:t xml:space="preserve"> </w:t>
      </w:r>
      <w:r w:rsidR="006C61EF">
        <w:t xml:space="preserve">Det </w:t>
      </w:r>
      <w:r w:rsidR="00265815" w:rsidRPr="00265815">
        <w:rPr>
          <w:i/>
        </w:rPr>
        <w:t>T</w:t>
      </w:r>
      <w:r w:rsidR="006C61EF">
        <w:t xml:space="preserve"> =</w:t>
      </w:r>
      <w:r w:rsidR="000B54E6" w:rsidRPr="009A1E27">
        <w:rPr>
          <w:position w:val="-24"/>
        </w:rPr>
        <w:object w:dxaOrig="320" w:dyaOrig="660" w14:anchorId="7AB29392">
          <v:shape id="_x0000_i1098" type="#_x0000_t75" style="width:16pt;height:33pt" o:ole="">
            <v:imagedata r:id="rId154" o:title=""/>
          </v:shape>
          <o:OLEObject Type="Embed" ProgID="Equation.DSMT4" ShapeID="_x0000_i1098" DrawAspect="Content" ObjectID="_1459433839" r:id="rId155"/>
        </w:object>
      </w:r>
      <w:r w:rsidR="000B54E6">
        <w:t xml:space="preserve"> </w:t>
      </w:r>
      <w:r w:rsidR="000B54E6">
        <w:tab/>
      </w:r>
      <w:r w:rsidR="00381388" w:rsidRPr="000B54E6">
        <w:rPr>
          <w:position w:val="-24"/>
        </w:rPr>
        <w:object w:dxaOrig="2900" w:dyaOrig="660" w14:anchorId="64A57544">
          <v:shape id="_x0000_i1099" type="#_x0000_t75" style="width:145pt;height:33pt" o:ole="">
            <v:imagedata r:id="rId156" o:title=""/>
          </v:shape>
          <o:OLEObject Type="Embed" ProgID="Equation.DSMT4" ShapeID="_x0000_i1099" DrawAspect="Content" ObjectID="_1459433840" r:id="rId157"/>
        </w:object>
      </w:r>
      <w:r w:rsidR="00507750">
        <w:t>.</w:t>
      </w:r>
    </w:p>
    <w:p w14:paraId="29DE4A67" w14:textId="77777777" w:rsidR="00204F32" w:rsidRDefault="00204F32" w:rsidP="002E3E30">
      <w:pPr>
        <w:tabs>
          <w:tab w:val="left" w:pos="6660"/>
          <w:tab w:val="left" w:pos="7560"/>
          <w:tab w:val="left" w:pos="8370"/>
        </w:tabs>
      </w:pPr>
    </w:p>
    <w:p w14:paraId="3EE107F8" w14:textId="5E80F055" w:rsidR="00C37B2F" w:rsidRDefault="00C37B2F" w:rsidP="002E3E30">
      <w:pPr>
        <w:tabs>
          <w:tab w:val="left" w:pos="6660"/>
          <w:tab w:val="left" w:pos="7560"/>
          <w:tab w:val="left" w:pos="8370"/>
        </w:tabs>
        <w:rPr>
          <w:rFonts w:cstheme="minorHAnsi"/>
        </w:rPr>
      </w:pPr>
      <w:r>
        <w:rPr>
          <w:color w:val="008000"/>
        </w:rPr>
        <w:t xml:space="preserve">Theorem. </w:t>
      </w:r>
      <w:r>
        <w:t xml:space="preserve">[Bud]  Det </w:t>
      </w:r>
      <w:r w:rsidR="00265815" w:rsidRPr="00265815">
        <w:rPr>
          <w:i/>
        </w:rPr>
        <w:t>T</w:t>
      </w:r>
      <w:r>
        <w:t xml:space="preserve"> = </w:t>
      </w:r>
      <w:r w:rsidR="00381388" w:rsidRPr="004C525F">
        <w:rPr>
          <w:rFonts w:cstheme="minorHAnsi"/>
          <w:position w:val="-34"/>
        </w:rPr>
        <w:object w:dxaOrig="2660" w:dyaOrig="620" w14:anchorId="3067AF57">
          <v:shape id="_x0000_i1100" type="#_x0000_t75" style="width:133pt;height:31pt" o:ole="">
            <v:imagedata r:id="rId158" o:title=""/>
          </v:shape>
          <o:OLEObject Type="Embed" ProgID="Equation.DSMT4" ShapeID="_x0000_i1100" DrawAspect="Content" ObjectID="_1459433841" r:id="rId159"/>
        </w:object>
      </w:r>
      <w:r w:rsidR="00D20E82">
        <w:rPr>
          <w:rFonts w:cstheme="minorHAnsi"/>
        </w:rPr>
        <w:t xml:space="preserve">  (the normal definition of Det)</w:t>
      </w:r>
    </w:p>
    <w:p w14:paraId="3FF1A0D2" w14:textId="77777777" w:rsidR="00AD7898" w:rsidRPr="00AA7B83" w:rsidRDefault="00AD7898" w:rsidP="00AD7898">
      <w:pPr>
        <w:tabs>
          <w:tab w:val="left" w:pos="360"/>
          <w:tab w:val="left" w:pos="4320"/>
        </w:tabs>
        <w:rPr>
          <w:rFonts w:eastAsia="MS Gothic" w:cstheme="minorHAnsi"/>
        </w:rPr>
      </w:pPr>
      <w:r>
        <w:rPr>
          <w:rFonts w:cstheme="minorHAnsi"/>
        </w:rPr>
        <w:t xml:space="preserve">Proof. </w:t>
      </w:r>
      <w:r>
        <w:rPr>
          <w:rFonts w:eastAsia="MS Gothic" w:cstheme="minorHAnsi"/>
        </w:rPr>
        <w:t xml:space="preserve">Let </w:t>
      </w:r>
      <w:r w:rsidRPr="00AA2523">
        <w:rPr>
          <w:rStyle w:val="s3"/>
          <w:rFonts w:ascii="Monotype Corsiva" w:hAnsi="Monotype Corsiva"/>
          <w:sz w:val="32"/>
          <w:szCs w:val="32"/>
        </w:rPr>
        <w:t>P</w:t>
      </w:r>
      <w:r w:rsidRPr="000850FD">
        <w:rPr>
          <w:rFonts w:eastAsia="MS Gothic" w:cstheme="minorHAnsi"/>
          <w:vertAlign w:val="subscript"/>
        </w:rPr>
        <w:t>1</w:t>
      </w:r>
      <w:r>
        <w:rPr>
          <w:rFonts w:eastAsia="MS Gothic" w:cstheme="minorHAnsi"/>
          <w:i/>
          <w:vertAlign w:val="subscript"/>
        </w:rPr>
        <w:t>…n</w:t>
      </w:r>
      <w:r>
        <w:rPr>
          <w:rFonts w:eastAsia="MS Gothic" w:cstheme="minorHAnsi"/>
        </w:rPr>
        <w:t xml:space="preserve"> be the set of permutations of (1, …, </w:t>
      </w:r>
      <w:r>
        <w:rPr>
          <w:rFonts w:eastAsia="MS Gothic" w:cstheme="minorHAnsi"/>
          <w:i/>
        </w:rPr>
        <w:t>n</w:t>
      </w:r>
      <w:r>
        <w:rPr>
          <w:rFonts w:eastAsia="MS Gothic" w:cstheme="minorHAnsi"/>
        </w:rPr>
        <w:t>).</w:t>
      </w:r>
    </w:p>
    <w:p w14:paraId="517D8491" w14:textId="351E6744" w:rsidR="00203223" w:rsidRDefault="00AD7898" w:rsidP="00203223">
      <w:pPr>
        <w:tabs>
          <w:tab w:val="left" w:pos="1350"/>
          <w:tab w:val="left" w:pos="4500"/>
        </w:tabs>
        <w:ind w:left="360"/>
        <w:rPr>
          <w:rFonts w:cstheme="minorHAnsi"/>
        </w:rPr>
      </w:pPr>
      <w:r>
        <w:rPr>
          <w:rFonts w:cstheme="minorHAnsi"/>
        </w:rPr>
        <w:t xml:space="preserve"> Det </w:t>
      </w:r>
      <w:r w:rsidR="00265815" w:rsidRPr="00265815">
        <w:rPr>
          <w:rFonts w:cstheme="minorHAnsi"/>
          <w:i/>
        </w:rPr>
        <w:t>T</w:t>
      </w:r>
      <w:r>
        <w:rPr>
          <w:rFonts w:cstheme="minorHAnsi"/>
        </w:rPr>
        <w:t xml:space="preserve"> </w:t>
      </w:r>
      <w:r w:rsidR="00203223">
        <w:rPr>
          <w:rFonts w:cstheme="minorHAnsi"/>
        </w:rPr>
        <w:t xml:space="preserve">= </w:t>
      </w:r>
      <w:r w:rsidR="00381388">
        <w:rPr>
          <w:rFonts w:cstheme="minorHAnsi"/>
          <w:position w:val="-24"/>
        </w:rPr>
        <w:object w:dxaOrig="2060" w:dyaOrig="660" w14:anchorId="17425969">
          <v:shape id="_x0000_i1101" type="#_x0000_t75" style="width:103pt;height:33pt" o:ole="">
            <v:imagedata r:id="rId160" o:title=""/>
          </v:shape>
          <o:OLEObject Type="Embed" ProgID="Equation.DSMT4" ShapeID="_x0000_i1101" DrawAspect="Content" ObjectID="_1459433842" r:id="rId161"/>
        </w:object>
      </w:r>
      <w:r w:rsidR="00203223">
        <w:rPr>
          <w:rFonts w:cstheme="minorHAnsi"/>
        </w:rPr>
        <w:t xml:space="preserve"> </w:t>
      </w:r>
    </w:p>
    <w:p w14:paraId="57538225" w14:textId="77777777" w:rsidR="00203223" w:rsidRDefault="00203223" w:rsidP="00203223">
      <w:pPr>
        <w:tabs>
          <w:tab w:val="left" w:pos="4500"/>
        </w:tabs>
        <w:ind w:left="1080"/>
        <w:rPr>
          <w:rFonts w:cstheme="minorHAnsi"/>
        </w:rPr>
      </w:pPr>
      <w:r>
        <w:rPr>
          <w:rFonts w:cstheme="minorHAnsi"/>
        </w:rPr>
        <w:t xml:space="preserve">= </w:t>
      </w:r>
      <w:r w:rsidR="00914057">
        <w:rPr>
          <w:rFonts w:cstheme="minorHAnsi"/>
          <w:position w:val="-32"/>
        </w:rPr>
        <w:object w:dxaOrig="4660" w:dyaOrig="740" w14:anchorId="676CC452">
          <v:shape id="_x0000_i1102" type="#_x0000_t75" style="width:233pt;height:37pt" o:ole="">
            <v:imagedata r:id="rId162" o:title=""/>
          </v:shape>
          <o:OLEObject Type="Embed" ProgID="Equation.DSMT4" ShapeID="_x0000_i1102" DrawAspect="Content" ObjectID="_1459433843" r:id="rId163"/>
        </w:object>
      </w:r>
      <w:r>
        <w:rPr>
          <w:rFonts w:cstheme="minorHAnsi"/>
        </w:rPr>
        <w:t xml:space="preserve">  </w:t>
      </w:r>
    </w:p>
    <w:p w14:paraId="39B4AC9E" w14:textId="77777777" w:rsidR="00203223" w:rsidRDefault="00203223" w:rsidP="00203223">
      <w:pPr>
        <w:tabs>
          <w:tab w:val="left" w:pos="4500"/>
        </w:tabs>
        <w:ind w:left="2070"/>
        <w:rPr>
          <w:rFonts w:cstheme="minorHAnsi"/>
        </w:rPr>
      </w:pPr>
      <w:r>
        <w:rPr>
          <w:rFonts w:cstheme="minorHAnsi"/>
        </w:rPr>
        <w:t>(Replace Einstein notation.)</w:t>
      </w:r>
    </w:p>
    <w:p w14:paraId="634F07CE" w14:textId="64F74F71" w:rsidR="00203223" w:rsidRDefault="00203223" w:rsidP="00203223">
      <w:pPr>
        <w:tabs>
          <w:tab w:val="left" w:pos="4500"/>
        </w:tabs>
        <w:ind w:left="1080"/>
        <w:rPr>
          <w:rFonts w:cstheme="minorHAnsi"/>
        </w:rPr>
      </w:pPr>
      <w:r>
        <w:rPr>
          <w:rFonts w:cstheme="minorHAnsi"/>
        </w:rPr>
        <w:t xml:space="preserve">= </w:t>
      </w:r>
      <w:r w:rsidR="00914057" w:rsidRPr="00B253CA">
        <w:rPr>
          <w:rFonts w:cs="Arial"/>
          <w:position w:val="-32"/>
        </w:rPr>
        <w:object w:dxaOrig="5780" w:dyaOrig="740" w14:anchorId="6225F365">
          <v:shape id="_x0000_i1103" type="#_x0000_t75" style="width:289pt;height:37pt" o:ole="">
            <v:imagedata r:id="rId164" o:title=""/>
          </v:shape>
          <o:OLEObject Type="Embed" ProgID="Equation.DSMT4" ShapeID="_x0000_i1103" DrawAspect="Content" ObjectID="_1459433844" r:id="rId165"/>
        </w:object>
      </w:r>
      <w:r>
        <w:rPr>
          <w:rFonts w:cstheme="minorHAnsi"/>
        </w:rPr>
        <w:t xml:space="preserve">  </w:t>
      </w:r>
    </w:p>
    <w:p w14:paraId="69EB64F1" w14:textId="3023CA36" w:rsidR="00203223" w:rsidRDefault="00203223" w:rsidP="00203223">
      <w:pPr>
        <w:tabs>
          <w:tab w:val="left" w:pos="4230"/>
        </w:tabs>
        <w:ind w:left="2070"/>
        <w:rPr>
          <w:rFonts w:cstheme="minorHAnsi"/>
        </w:rPr>
      </w:pPr>
      <w:r>
        <w:rPr>
          <w:rFonts w:cstheme="minorHAnsi"/>
        </w:rPr>
        <w:t xml:space="preserve">(Replace </w:t>
      </w:r>
      <w:r>
        <w:rPr>
          <w:rFonts w:ascii="Symbol" w:hAnsi="Symbol" w:cstheme="minorHAnsi"/>
          <w:i/>
        </w:rPr>
        <w:t></w:t>
      </w:r>
      <w:r>
        <w:rPr>
          <w:rFonts w:cstheme="minorHAnsi"/>
        </w:rPr>
        <w:t xml:space="preserve"> by </w:t>
      </w:r>
      <w:r>
        <w:rPr>
          <w:rFonts w:ascii="Symbol" w:hAnsi="Symbol" w:cstheme="minorHAnsi"/>
          <w:i/>
        </w:rPr>
        <w:t></w:t>
      </w:r>
      <w:r>
        <w:rPr>
          <w:rFonts w:cstheme="minorHAnsi"/>
        </w:rPr>
        <w:t xml:space="preserve"> </w:t>
      </w:r>
      <w:r>
        <w:rPr>
          <w:rFonts w:cstheme="minorHAnsi"/>
          <w:position w:val="-4"/>
        </w:rPr>
        <w:object w:dxaOrig="180" w:dyaOrig="200" w14:anchorId="6BEBA926">
          <v:shape id="_x0000_i1104" type="#_x0000_t75" style="width:9pt;height:10pt" o:ole="">
            <v:imagedata r:id="rId166" o:title=""/>
          </v:shape>
          <o:OLEObject Type="Embed" ProgID="Equation.DSMT4" ShapeID="_x0000_i1104" DrawAspect="Content" ObjectID="_1459433845" r:id="rId167"/>
        </w:object>
      </w:r>
      <w:r>
        <w:rPr>
          <w:rFonts w:cstheme="minorHAnsi"/>
        </w:rPr>
        <w:t xml:space="preserve"> </w:t>
      </w:r>
      <w:r>
        <w:rPr>
          <w:rFonts w:ascii="Symbol" w:hAnsi="Symbol" w:cstheme="minorHAnsi"/>
          <w:i/>
        </w:rPr>
        <w:t></w:t>
      </w:r>
      <w:r>
        <w:rPr>
          <w:rFonts w:cstheme="minorHAnsi"/>
        </w:rPr>
        <w:t xml:space="preserve"> * in </w:t>
      </w:r>
      <w:r>
        <w:rPr>
          <w:rFonts w:cstheme="minorHAnsi"/>
          <w:position w:val="-6"/>
        </w:rPr>
        <w:object w:dxaOrig="200" w:dyaOrig="240" w14:anchorId="4AC509E5">
          <v:shape id="_x0000_i1105" type="#_x0000_t75" style="width:10pt;height:12pt" o:ole="">
            <v:imagedata r:id="rId168" o:title=""/>
          </v:shape>
          <o:OLEObject Type="Embed" ProgID="Equation.DSMT4" ShapeID="_x0000_i1105" DrawAspect="Content" ObjectID="_1459433846" r:id="rId169"/>
        </w:object>
      </w:r>
      <w:r>
        <w:rPr>
          <w:rFonts w:cstheme="minorHAnsi"/>
        </w:rPr>
        <w:t xml:space="preserve"> and </w:t>
      </w:r>
      <w:r w:rsidR="00265815" w:rsidRPr="00265815">
        <w:rPr>
          <w:rFonts w:cstheme="minorHAnsi"/>
          <w:i/>
        </w:rPr>
        <w:t>T</w:t>
      </w:r>
      <w:r>
        <w:rPr>
          <w:rFonts w:cstheme="minorHAnsi"/>
        </w:rPr>
        <w:t xml:space="preserve">. The double sum over </w:t>
      </w:r>
      <w:r>
        <w:rPr>
          <w:rFonts w:ascii="Symbol" w:hAnsi="Symbol" w:cstheme="minorHAnsi"/>
          <w:i/>
        </w:rPr>
        <w:t></w:t>
      </w:r>
      <w:r>
        <w:rPr>
          <w:rFonts w:cstheme="minorHAnsi"/>
        </w:rPr>
        <w:t xml:space="preserve">  and </w:t>
      </w:r>
      <w:r>
        <w:rPr>
          <w:rFonts w:ascii="Symbol" w:hAnsi="Symbol" w:cstheme="minorHAnsi"/>
          <w:i/>
        </w:rPr>
        <w:t></w:t>
      </w:r>
      <w:r>
        <w:rPr>
          <w:rFonts w:cstheme="minorHAnsi"/>
        </w:rPr>
        <w:t xml:space="preserve"> * is unchanged, </w:t>
      </w:r>
      <w:r w:rsidR="00D10494">
        <w:rPr>
          <w:rFonts w:cstheme="minorHAnsi"/>
        </w:rPr>
        <w:t>in both expressions stepping</w:t>
      </w:r>
      <w:r>
        <w:rPr>
          <w:rFonts w:cstheme="minorHAnsi"/>
        </w:rPr>
        <w:t xml:space="preserve"> over all permutations of (1, …, </w:t>
      </w:r>
      <w:r>
        <w:rPr>
          <w:rFonts w:cstheme="minorHAnsi"/>
          <w:i/>
        </w:rPr>
        <w:t>n</w:t>
      </w:r>
      <w:r>
        <w:rPr>
          <w:rFonts w:cstheme="minorHAnsi"/>
        </w:rPr>
        <w:t xml:space="preserve">), and the exponents of </w:t>
      </w:r>
      <w:r>
        <w:rPr>
          <w:rFonts w:cstheme="minorHAnsi"/>
          <w:position w:val="-6"/>
        </w:rPr>
        <w:object w:dxaOrig="200" w:dyaOrig="240" w14:anchorId="04197009">
          <v:shape id="_x0000_i1106" type="#_x0000_t75" style="width:10pt;height:12pt" o:ole="">
            <v:imagedata r:id="rId170" o:title=""/>
          </v:shape>
          <o:OLEObject Type="Embed" ProgID="Equation.DSMT4" ShapeID="_x0000_i1106" DrawAspect="Content" ObjectID="_1459433847" r:id="rId171"/>
        </w:object>
      </w:r>
      <w:r>
        <w:rPr>
          <w:rFonts w:cstheme="minorHAnsi"/>
        </w:rPr>
        <w:t xml:space="preserve"> continu</w:t>
      </w:r>
      <w:r w:rsidR="00D10494">
        <w:rPr>
          <w:rFonts w:cstheme="minorHAnsi"/>
        </w:rPr>
        <w:t xml:space="preserve">e to match the subscripts of </w:t>
      </w:r>
      <w:r w:rsidR="00265815" w:rsidRPr="00265815">
        <w:rPr>
          <w:rFonts w:cstheme="minorHAnsi"/>
          <w:i/>
        </w:rPr>
        <w:t>T</w:t>
      </w:r>
      <w:r w:rsidR="00D10494">
        <w:rPr>
          <w:rFonts w:cstheme="minorHAnsi"/>
        </w:rPr>
        <w:t>.)</w:t>
      </w:r>
    </w:p>
    <w:p w14:paraId="068C5C1A" w14:textId="77777777" w:rsidR="00203223" w:rsidRDefault="00203223" w:rsidP="00203223">
      <w:pPr>
        <w:tabs>
          <w:tab w:val="left" w:pos="4500"/>
        </w:tabs>
        <w:ind w:left="1080"/>
        <w:rPr>
          <w:rFonts w:cstheme="minorHAnsi"/>
        </w:rPr>
      </w:pPr>
      <w:r>
        <w:rPr>
          <w:rFonts w:cstheme="minorHAnsi"/>
        </w:rPr>
        <w:t xml:space="preserve">= </w:t>
      </w:r>
      <w:r w:rsidR="00C06824">
        <w:rPr>
          <w:rFonts w:cstheme="minorHAnsi"/>
          <w:position w:val="-32"/>
        </w:rPr>
        <w:object w:dxaOrig="6280" w:dyaOrig="740" w14:anchorId="5EEBB494">
          <v:shape id="_x0000_i1107" type="#_x0000_t75" style="width:314pt;height:37pt" o:ole="">
            <v:imagedata r:id="rId172" o:title=""/>
          </v:shape>
          <o:OLEObject Type="Embed" ProgID="Equation.DSMT4" ShapeID="_x0000_i1107" DrawAspect="Content" ObjectID="_1459433848" r:id="rId173"/>
        </w:object>
      </w:r>
      <w:r>
        <w:rPr>
          <w:rFonts w:cstheme="minorHAnsi"/>
        </w:rPr>
        <w:t xml:space="preserve">  </w:t>
      </w:r>
    </w:p>
    <w:p w14:paraId="51B61029" w14:textId="03783210" w:rsidR="00203223" w:rsidRDefault="00203223" w:rsidP="00203223">
      <w:pPr>
        <w:tabs>
          <w:tab w:val="left" w:pos="4500"/>
        </w:tabs>
        <w:ind w:left="2070"/>
        <w:rPr>
          <w:rFonts w:cstheme="minorHAnsi"/>
        </w:rPr>
      </w:pPr>
      <w:r>
        <w:rPr>
          <w:rFonts w:cstheme="minorHAnsi"/>
        </w:rPr>
        <w:t xml:space="preserve">(Re-order superscripts of </w:t>
      </w:r>
      <w:r>
        <w:rPr>
          <w:rFonts w:cstheme="minorHAnsi"/>
          <w:position w:val="-6"/>
        </w:rPr>
        <w:object w:dxaOrig="200" w:dyaOrig="240" w14:anchorId="137B6B28">
          <v:shape id="_x0000_i1108" type="#_x0000_t75" style="width:10pt;height:12pt" o:ole="">
            <v:imagedata r:id="rId174" o:title=""/>
          </v:shape>
          <o:OLEObject Type="Embed" ProgID="Equation.DSMT4" ShapeID="_x0000_i1108" DrawAspect="Content" ObjectID="_1459433849" r:id="rId175"/>
        </w:object>
      </w:r>
      <w:r>
        <w:rPr>
          <w:rFonts w:cstheme="minorHAnsi"/>
        </w:rPr>
        <w:t xml:space="preserve"> by applying an inverse </w:t>
      </w:r>
      <w:r>
        <w:rPr>
          <w:rFonts w:ascii="Symbol" w:hAnsi="Symbol" w:cstheme="minorHAnsi"/>
          <w:i/>
        </w:rPr>
        <w:t></w:t>
      </w:r>
      <w:r w:rsidR="00BC1CF1">
        <w:rPr>
          <w:rFonts w:cstheme="minorHAnsi"/>
        </w:rPr>
        <w:t xml:space="preserve"> permutation.)</w:t>
      </w:r>
    </w:p>
    <w:p w14:paraId="2D4B5F07" w14:textId="39663A7D" w:rsidR="00FD5631" w:rsidRDefault="00203223" w:rsidP="00FD5631">
      <w:pPr>
        <w:tabs>
          <w:tab w:val="left" w:pos="4500"/>
        </w:tabs>
        <w:ind w:left="1080"/>
        <w:rPr>
          <w:rFonts w:cstheme="minorHAnsi"/>
        </w:rPr>
      </w:pPr>
      <w:r>
        <w:rPr>
          <w:rFonts w:cstheme="minorHAnsi"/>
        </w:rPr>
        <w:t xml:space="preserve">= </w:t>
      </w:r>
      <w:r w:rsidR="003B40C0" w:rsidRPr="00563326">
        <w:rPr>
          <w:rFonts w:cstheme="minorHAnsi"/>
          <w:position w:val="-32"/>
        </w:rPr>
        <w:object w:dxaOrig="3480" w:dyaOrig="740" w14:anchorId="2EBD90BC">
          <v:shape id="_x0000_i1109" type="#_x0000_t75" style="width:174pt;height:37pt" o:ole="">
            <v:imagedata r:id="rId176" o:title=""/>
          </v:shape>
          <o:OLEObject Type="Embed" ProgID="Equation.DSMT4" ShapeID="_x0000_i1109" DrawAspect="Content" ObjectID="_1459433850" r:id="rId177"/>
        </w:object>
      </w:r>
      <w:r w:rsidR="00FD5631">
        <w:rPr>
          <w:rFonts w:cstheme="minorHAnsi"/>
        </w:rPr>
        <w:t xml:space="preserve">  </w:t>
      </w:r>
    </w:p>
    <w:p w14:paraId="5096D002" w14:textId="787706CE" w:rsidR="00203223" w:rsidRDefault="00FD5631" w:rsidP="00FD5631">
      <w:pPr>
        <w:tabs>
          <w:tab w:val="left" w:pos="4500"/>
        </w:tabs>
        <w:ind w:left="2070"/>
        <w:rPr>
          <w:rFonts w:cstheme="minorHAnsi"/>
        </w:rPr>
      </w:pPr>
      <w:r>
        <w:rPr>
          <w:rFonts w:cstheme="minorHAnsi"/>
        </w:rPr>
        <w:t>(This is just a</w:t>
      </w:r>
      <w:r w:rsidR="00857A8B">
        <w:rPr>
          <w:rFonts w:cstheme="minorHAnsi"/>
        </w:rPr>
        <w:t xml:space="preserve"> simpler</w:t>
      </w:r>
      <w:r>
        <w:rPr>
          <w:rFonts w:cstheme="minorHAnsi"/>
        </w:rPr>
        <w:t xml:space="preserve"> way to label the subscripts and superscripts of </w:t>
      </w:r>
      <w:r w:rsidR="00265815" w:rsidRPr="00265815">
        <w:rPr>
          <w:rFonts w:cstheme="minorHAnsi"/>
          <w:i/>
        </w:rPr>
        <w:t>T</w:t>
      </w:r>
      <w:r>
        <w:rPr>
          <w:rFonts w:cstheme="minorHAnsi"/>
        </w:rPr>
        <w:t xml:space="preserve">. For example, if </w:t>
      </w:r>
      <w:r>
        <w:rPr>
          <w:rFonts w:ascii="Symbol" w:hAnsi="Symbol" w:cstheme="minorHAnsi"/>
          <w:i/>
        </w:rPr>
        <w:t></w:t>
      </w:r>
      <w:r>
        <w:rPr>
          <w:rFonts w:cstheme="minorHAnsi"/>
        </w:rPr>
        <w:t xml:space="preserve">*(3) = 1 then </w:t>
      </w:r>
      <w:r w:rsidR="003B40C0" w:rsidRPr="002E60A1">
        <w:rPr>
          <w:rFonts w:cstheme="minorHAnsi"/>
          <w:position w:val="-22"/>
        </w:rPr>
        <w:object w:dxaOrig="1840" w:dyaOrig="540" w14:anchorId="49905C34">
          <v:shape id="_x0000_i1110" type="#_x0000_t75" style="width:92pt;height:27pt" o:ole="">
            <v:imagedata r:id="rId178" o:title=""/>
          </v:shape>
          <o:OLEObject Type="Embed" ProgID="Equation.DSMT4" ShapeID="_x0000_i1110" DrawAspect="Content" ObjectID="_1459433851" r:id="rId179"/>
        </w:object>
      </w:r>
      <w:r>
        <w:rPr>
          <w:rFonts w:cstheme="minorHAnsi"/>
        </w:rPr>
        <w:t>.)</w:t>
      </w:r>
    </w:p>
    <w:p w14:paraId="1B61BC94" w14:textId="77777777" w:rsidR="00203223" w:rsidRDefault="00203223" w:rsidP="00203223">
      <w:pPr>
        <w:tabs>
          <w:tab w:val="left" w:pos="4500"/>
        </w:tabs>
        <w:ind w:left="1080"/>
        <w:rPr>
          <w:rFonts w:cstheme="minorHAnsi"/>
        </w:rPr>
      </w:pPr>
      <w:r>
        <w:rPr>
          <w:rFonts w:cstheme="minorHAnsi"/>
        </w:rPr>
        <w:lastRenderedPageBreak/>
        <w:t xml:space="preserve">= </w:t>
      </w:r>
      <w:r w:rsidR="003354FE">
        <w:rPr>
          <w:rFonts w:cstheme="minorHAnsi"/>
          <w:position w:val="-32"/>
        </w:rPr>
        <w:object w:dxaOrig="2840" w:dyaOrig="740" w14:anchorId="7A2BFD3A">
          <v:shape id="_x0000_i1111" type="#_x0000_t75" style="width:142pt;height:37pt" o:ole="">
            <v:imagedata r:id="rId180" o:title=""/>
          </v:shape>
          <o:OLEObject Type="Embed" ProgID="Equation.DSMT4" ShapeID="_x0000_i1111" DrawAspect="Content" ObjectID="_1459433852" r:id="rId181"/>
        </w:object>
      </w:r>
      <w:r>
        <w:rPr>
          <w:rFonts w:cstheme="minorHAnsi"/>
        </w:rPr>
        <w:t xml:space="preserve">   </w:t>
      </w:r>
    </w:p>
    <w:p w14:paraId="76E5DB29" w14:textId="4898EB7D" w:rsidR="00AD7898" w:rsidRDefault="00203223" w:rsidP="0044505C">
      <w:pPr>
        <w:tabs>
          <w:tab w:val="left" w:pos="4500"/>
        </w:tabs>
        <w:ind w:left="1080"/>
        <w:rPr>
          <w:rFonts w:cstheme="minorHAnsi"/>
        </w:rPr>
      </w:pPr>
      <w:r>
        <w:rPr>
          <w:rFonts w:cstheme="minorHAnsi"/>
        </w:rPr>
        <w:t xml:space="preserve">= </w:t>
      </w:r>
      <w:r w:rsidR="003354FE">
        <w:rPr>
          <w:rFonts w:cstheme="minorHAnsi"/>
          <w:position w:val="-32"/>
        </w:rPr>
        <w:object w:dxaOrig="2580" w:dyaOrig="600" w14:anchorId="049E8C6A">
          <v:shape id="_x0000_i1112" type="#_x0000_t75" style="width:129pt;height:30pt" o:ole="">
            <v:imagedata r:id="rId182" o:title=""/>
          </v:shape>
          <o:OLEObject Type="Embed" ProgID="Equation.DSMT4" ShapeID="_x0000_i1112" DrawAspect="Content" ObjectID="_1459433853" r:id="rId183"/>
        </w:object>
      </w:r>
      <w:r w:rsidRPr="0044505C">
        <w:rPr>
          <w:rFonts w:cstheme="minorHAnsi"/>
          <w:position w:val="-12"/>
        </w:rPr>
        <w:t xml:space="preserve"> </w:t>
      </w:r>
      <w:r w:rsidR="0044505C" w:rsidRPr="0044505C">
        <w:rPr>
          <w:rFonts w:cstheme="minorHAnsi"/>
          <w:position w:val="-12"/>
        </w:rPr>
        <w:tab/>
      </w:r>
      <w:r w:rsidR="00535DF8" w:rsidRPr="0044505C">
        <w:rPr>
          <w:rFonts w:ascii="Wingdings" w:hAnsi="Wingdings"/>
          <w:color w:val="0000FF"/>
          <w:position w:val="-12"/>
        </w:rPr>
        <w:t></w:t>
      </w:r>
      <w:r w:rsidR="00F10F4E" w:rsidRPr="0044505C">
        <w:rPr>
          <w:rFonts w:cstheme="minorHAnsi"/>
          <w:position w:val="-12"/>
        </w:rPr>
        <w:t></w:t>
      </w:r>
    </w:p>
    <w:p w14:paraId="114100F1" w14:textId="77777777" w:rsidR="00BC1CF1" w:rsidRDefault="00BC1CF1" w:rsidP="00BC1CF1">
      <w:pPr>
        <w:tabs>
          <w:tab w:val="left" w:pos="4500"/>
        </w:tabs>
        <w:ind w:left="90"/>
        <w:rPr>
          <w:rFonts w:cstheme="minorHAnsi"/>
        </w:rPr>
      </w:pPr>
    </w:p>
    <w:p w14:paraId="05CDC9B0" w14:textId="648ADC83" w:rsidR="00D26DB7" w:rsidRDefault="00BC1CF1" w:rsidP="002D3252">
      <w:pPr>
        <w:tabs>
          <w:tab w:val="left" w:pos="4500"/>
        </w:tabs>
        <w:rPr>
          <w:rFonts w:ascii="Times" w:hAnsi="Times"/>
          <w:sz w:val="20"/>
          <w:szCs w:val="20"/>
        </w:rPr>
      </w:pPr>
      <w:r>
        <w:rPr>
          <w:rFonts w:cstheme="minorHAnsi"/>
        </w:rPr>
        <w:t>(</w:t>
      </w:r>
      <w:r w:rsidR="004642DC">
        <w:rPr>
          <w:rFonts w:cstheme="minorHAnsi"/>
        </w:rPr>
        <w:t>S</w:t>
      </w:r>
      <w:r>
        <w:rPr>
          <w:rFonts w:cstheme="minorHAnsi"/>
        </w:rPr>
        <w:t>ee my solution to [13.21]</w:t>
      </w:r>
      <w:r w:rsidR="004642DC">
        <w:rPr>
          <w:rFonts w:cstheme="minorHAnsi"/>
        </w:rPr>
        <w:t xml:space="preserve"> for examples of this for </w:t>
      </w:r>
      <w:r w:rsidR="004642DC">
        <w:rPr>
          <w:rFonts w:cstheme="minorHAnsi"/>
          <w:i/>
        </w:rPr>
        <w:t>n</w:t>
      </w:r>
      <w:r w:rsidR="004642DC">
        <w:rPr>
          <w:rFonts w:cstheme="minorHAnsi"/>
        </w:rPr>
        <w:t xml:space="preserve"> = 2 and 3.)</w:t>
      </w:r>
    </w:p>
    <w:p w14:paraId="2D74007A" w14:textId="1524D670" w:rsidR="00852724" w:rsidRDefault="00FF3698" w:rsidP="002E3E30">
      <w:pPr>
        <w:tabs>
          <w:tab w:val="left" w:pos="6660"/>
          <w:tab w:val="left" w:pos="7560"/>
          <w:tab w:val="left" w:pos="8370"/>
        </w:tabs>
      </w:pPr>
      <w:r>
        <w:rPr>
          <w:noProof/>
        </w:rPr>
        <mc:AlternateContent>
          <mc:Choice Requires="wpg">
            <w:drawing>
              <wp:anchor distT="0" distB="0" distL="114300" distR="114300" simplePos="0" relativeHeight="251746304" behindDoc="1" locked="0" layoutInCell="1" allowOverlap="1" wp14:anchorId="30E3CFBF" wp14:editId="6B4776C2">
                <wp:simplePos x="0" y="0"/>
                <wp:positionH relativeFrom="column">
                  <wp:posOffset>2604770</wp:posOffset>
                </wp:positionH>
                <wp:positionV relativeFrom="paragraph">
                  <wp:posOffset>146050</wp:posOffset>
                </wp:positionV>
                <wp:extent cx="1118870" cy="406400"/>
                <wp:effectExtent l="50800" t="25400" r="74930" b="101600"/>
                <wp:wrapNone/>
                <wp:docPr id="834" name="Group 834"/>
                <wp:cNvGraphicFramePr/>
                <a:graphic xmlns:a="http://schemas.openxmlformats.org/drawingml/2006/main">
                  <a:graphicData uri="http://schemas.microsoft.com/office/word/2010/wordprocessingGroup">
                    <wpg:wgp>
                      <wpg:cNvGrpSpPr/>
                      <wpg:grpSpPr>
                        <a:xfrm>
                          <a:off x="0" y="0"/>
                          <a:ext cx="1118870" cy="406400"/>
                          <a:chOff x="0" y="0"/>
                          <a:chExt cx="964565" cy="341630"/>
                        </a:xfrm>
                        <a:extLst>
                          <a:ext uri="{0CCBE362-F206-4b92-989A-16890622DB6E}">
                            <ma14:wrappingTextBoxFlag xmlns:ma14="http://schemas.microsoft.com/office/mac/drawingml/2011/main"/>
                          </a:ext>
                        </a:extLst>
                      </wpg:grpSpPr>
                      <wpg:grpSp>
                        <wpg:cNvPr id="835" name="Group 835"/>
                        <wpg:cNvGrpSpPr/>
                        <wpg:grpSpPr>
                          <a:xfrm>
                            <a:off x="0" y="0"/>
                            <a:ext cx="964565" cy="341630"/>
                            <a:chOff x="0" y="0"/>
                            <a:chExt cx="964565" cy="341630"/>
                          </a:xfrm>
                        </wpg:grpSpPr>
                        <wps:wsp>
                          <wps:cNvPr id="836" name="Straight Connector 836"/>
                          <wps:cNvCnPr/>
                          <wps:spPr>
                            <a:xfrm>
                              <a:off x="0" y="341630"/>
                              <a:ext cx="964565"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837" name="Group 837"/>
                          <wpg:cNvGrpSpPr/>
                          <wpg:grpSpPr>
                            <a:xfrm>
                              <a:off x="0" y="0"/>
                              <a:ext cx="964565" cy="321310"/>
                              <a:chOff x="0" y="0"/>
                              <a:chExt cx="964565" cy="321310"/>
                            </a:xfrm>
                          </wpg:grpSpPr>
                          <wps:wsp>
                            <wps:cNvPr id="838" name="Straight Connector 838"/>
                            <wps:cNvCnPr/>
                            <wps:spPr>
                              <a:xfrm>
                                <a:off x="186055" y="0"/>
                                <a:ext cx="0" cy="3213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39" name="Straight Connector 839"/>
                            <wps:cNvCnPr/>
                            <wps:spPr>
                              <a:xfrm>
                                <a:off x="338455" y="0"/>
                                <a:ext cx="0" cy="3213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40" name="Straight Connector 840"/>
                            <wps:cNvCnPr/>
                            <wps:spPr>
                              <a:xfrm>
                                <a:off x="812800" y="0"/>
                                <a:ext cx="0" cy="3213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48" name="Straight Connector 848"/>
                            <wps:cNvCnPr/>
                            <wps:spPr>
                              <a:xfrm>
                                <a:off x="0" y="17145"/>
                                <a:ext cx="964565"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grpSp>
                        <wpg:cNvPr id="849" name="Group 849"/>
                        <wpg:cNvGrpSpPr/>
                        <wpg:grpSpPr>
                          <a:xfrm>
                            <a:off x="419735" y="172085"/>
                            <a:ext cx="317500" cy="50800"/>
                            <a:chOff x="0" y="10160"/>
                            <a:chExt cx="317500" cy="50800"/>
                          </a:xfrm>
                          <a:extLst>
                            <a:ext uri="{0CCBE362-F206-4b92-989A-16890622DB6E}">
                              <ma14:wrappingTextBoxFlag xmlns:ma14="http://schemas.microsoft.com/office/mac/drawingml/2011/main"/>
                            </a:ext>
                          </a:extLst>
                        </wpg:grpSpPr>
                        <wps:wsp>
                          <wps:cNvPr id="851" name="Oval 851"/>
                          <wps:cNvSpPr/>
                          <wps:spPr>
                            <a:xfrm>
                              <a:off x="0" y="1016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Oval 852"/>
                          <wps:cNvSpPr/>
                          <wps:spPr>
                            <a:xfrm>
                              <a:off x="133350" y="1016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Oval 853"/>
                          <wps:cNvSpPr/>
                          <wps:spPr>
                            <a:xfrm>
                              <a:off x="266700" y="1016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834" o:spid="_x0000_s1026" style="position:absolute;margin-left:205.1pt;margin-top:11.5pt;width:88.1pt;height:32pt;z-index:-251570176;mso-width-relative:margin;mso-height-relative:margin" coordsize="964565,3416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">
                <v:group id="Group 835" o:spid="_x0000_s1027" style="position:absolute;width:964565;height:341630" coordsize="964565,3416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IKXXxAAAANwAAAAPAAAAZHJzL2Rvd25yZXYueG1sRI9Bi8IwFITvgv8hPMGb&#10;plVcpBpFRGUPsrB1YfH2aJ5tsXkpTWzrv98sCB6HmfmGWW97U4mWGldaVhBPIxDEmdUl5wp+LsfJ&#10;EoTzyBory6TgSQ62m+FgjYm2HX9Tm/pcBAi7BBUU3teJlC4ryKCb2po4eDfbGPRBNrnUDXYBbio5&#10;i6IPabDksFBgTfuCsnv6MApOHXa7eXxoz/fb/nm9LL5+zzEpNR71uxUIT71/h1/tT61gOV/A/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VIKXXxAAAANwAAAAP&#10;AAAAAAAAAAAAAAAAAKkCAABkcnMvZG93bnJldi54bWxQSwUGAAAAAAQABAD6AAAAmgMAAAAA&#10;">
                  <v:line id="Straight Connector 836" o:spid="_x0000_s1028" style="position:absolute;visibility:visible;mso-wrap-style:square" from="0,341630" to="964565,3416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0CZLMQAAADcAAAADwAAAGRycy9kb3ducmV2LnhtbESPwWrDMBBE74X8g9hAb43cFkzqRAkh&#10;UMjJYCeh10XaWKbWyrGU2O3XV4VCj8PMvGHW28l14k5DaD0reF5kIIi1Ny03Ck7H96cliBCRDXae&#10;ScEXBdhuZg9rLIwfuaJ7HRuRIBwKVGBj7Aspg7bkMCx8T5y8ix8cxiSHRpoBxwR3nXzJslw6bDkt&#10;WOxpb0l/1jenQJ8+mvN1x2V1fDvrbyxN6axR6nE+7VYgIk3xP/zXPhgFy9ccfs+kIyA3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QJksxAAAANwAAAAPAAAAAAAAAAAA&#10;AAAAAKECAABkcnMvZG93bnJldi54bWxQSwUGAAAAAAQABAD5AAAAkgMAAAAA&#10;" strokecolor="#4f81bd [3204]" strokeweight="2pt">
                    <v:shadow on="t" opacity="24903f" mv:blur="40000f" origin=",.5" offset="0,20000emu"/>
                  </v:line>
                  <v:group id="Group 837" o:spid="_x0000_s1029" style="position:absolute;width:964565;height:321310" coordsize="964565,3213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q+njvGAAAA3AAA&#10;AA8AAAAAAAAAAAAAAAAAqQIAAGRycy9kb3ducmV2LnhtbFBLBQYAAAAABAAEAPoAAACcAwAAAAA=&#10;">
                    <v:line id="Straight Connector 838" o:spid="_x0000_s1030" style="position:absolute;visibility:visible;mso-wrap-style:square" from="186055,0" to="186055,3213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ZOoxcAAAADcAAAADwAAAGRycy9kb3ducmV2LnhtbERPy4rCMBTdC/MP4Q6401QF0Y5RZEBw&#10;VfBR3F6SO02xuek0UTvz9WYhuDyc92rTu0bcqQu1ZwWTcQaCWHtTc6XgfNqNFiBCRDbYeCYFfxRg&#10;s/4YrDA3/sEHuh9jJVIIhxwV2BjbXMqgLTkMY98SJ+7Hdw5jgl0lTYePFO4aOc2yuXRYc2qw2NK3&#10;JX093pwCfb5U5e+Wi8NpWep/LEzhrFFq+Nlvv0BE6uNb/HLvjYLFLK1NZ9IRkO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WTqMXAAAAA3AAAAA8AAAAAAAAAAAAAAAAA&#10;oQIAAGRycy9kb3ducmV2LnhtbFBLBQYAAAAABAAEAPkAAACOAwAAAAA=&#10;" strokecolor="#4f81bd [3204]" strokeweight="2pt">
                      <v:shadow on="t" opacity="24903f" mv:blur="40000f" origin=",.5" offset="0,20000emu"/>
                    </v:line>
                    <v:line id="Straight Connector 839" o:spid="_x0000_s1031" style="position:absolute;visibility:visible;mso-wrap-style:square" from="338455,0" to="338455,3213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t8NXsQAAADcAAAADwAAAGRycy9kb3ducmV2LnhtbESPwWrDMBBE74H+g9hCboncFkLiRgkm&#10;EOjJEDuh10XaWqbWyrVUx+nXV4FCj8PMvGG2+8l1YqQhtJ4VPC0zEMTam5YbBef6uFiDCBHZYOeZ&#10;FNwowH73MNtibvyVTzRWsREJwiFHBTbGPpcyaEsOw9L3xMn78IPDmOTQSDPgNcFdJ5+zbCUdtpwW&#10;LPZ0sKQ/q2+nQJ/fm8tXweWp3lz0D5amdNYoNX+cilcQkab4H/5rvxkF65cN3M+kIyB3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a3w1exAAAANwAAAAPAAAAAAAAAAAA&#10;AAAAAKECAABkcnMvZG93bnJldi54bWxQSwUGAAAAAAQABAD5AAAAkgMAAAAA&#10;" strokecolor="#4f81bd [3204]" strokeweight="2pt">
                      <v:shadow on="t" opacity="24903f" mv:blur="40000f" origin=",.5" offset="0,20000emu"/>
                    </v:line>
                    <v:line id="Straight Connector 840" o:spid="_x0000_s1032" style="position:absolute;visibility:visible;mso-wrap-style:square" from="812800,0" to="812800,3213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PXvsAAAADcAAAADwAAAGRycy9kb3ducmV2LnhtbERPy4rCMBTdC/MP4Q6401QR0Y5RZEBw&#10;VfBR3F6SO02xuek0UTvz9WYhuDyc92rTu0bcqQu1ZwWTcQaCWHtTc6XgfNqNFiBCRDbYeCYFfxRg&#10;s/4YrDA3/sEHuh9jJVIIhxwV2BjbXMqgLTkMY98SJ+7Hdw5jgl0lTYePFO4aOc2yuXRYc2qw2NK3&#10;JX093pwCfb5U5e+Wi8NpWep/LEzhrFFq+Nlvv0BE6uNb/HLvjYLFLM1PZ9IRkO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Pj177AAAAA3AAAAA8AAAAAAAAAAAAAAAAA&#10;oQIAAGRycy9kb3ducmV2LnhtbFBLBQYAAAAABAAEAPkAAACOAwAAAAA=&#10;" strokecolor="#4f81bd [3204]" strokeweight="2pt">
                      <v:shadow on="t" opacity="24903f" mv:blur="40000f" origin=",.5" offset="0,20000emu"/>
                    </v:line>
                    <v:line id="Straight Connector 848" o:spid="_x0000_s1033" style="position:absolute;visibility:visible;mso-wrap-style:square" from="0,17145" to="964565,171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ZXbuMAAAADcAAAADwAAAGRycy9kb3ducmV2LnhtbERPy4rCMBTdC/MP4Q6401QR0Y5RZEBw&#10;VfBR3F6SO02xuek0UTvz9WYhuDyc92rTu0bcqQu1ZwWTcQaCWHtTc6XgfNqNFiBCRDbYeCYFfxRg&#10;s/4YrDA3/sEHuh9jJVIIhxwV2BjbXMqgLTkMY98SJ+7Hdw5jgl0lTYePFO4aOc2yuXRYc2qw2NK3&#10;JX093pwCfb5U5e+Wi8NpWep/LEzhrFFq+Nlvv0BE6uNb/HLvjYLFLK1NZ9IRkO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2V27jAAAAA3AAAAA8AAAAAAAAAAAAAAAAA&#10;oQIAAGRycy9kb3ducmV2LnhtbFBLBQYAAAAABAAEAPkAAACOAwAAAAA=&#10;" strokecolor="#4f81bd [3204]" strokeweight="2pt">
                      <v:shadow on="t" opacity="24903f" mv:blur="40000f" origin=",.5" offset="0,20000emu"/>
                    </v:line>
                  </v:group>
                </v:group>
                <v:group id="Group 849" o:spid="_x0000_s1034" style="position:absolute;left:419735;top:172085;width:317500;height:50800" coordorigin=",10160" coordsize="31750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a9yvxgAAANwAAAAPAAAAZHJzL2Rvd25yZXYueG1sRI9Ba8JAFITvgv9heUJv&#10;dRNri41ZRUSlBylUC8XbI/tMQrJvQ3ZN4r/vFgoeh5n5hknXg6lFR60rLSuIpxEI4szqknMF3+f9&#10;8wKE88gaa8uk4E4O1qvxKMVE256/qDv5XAQIuwQVFN43iZQuK8igm9qGOHhX2xr0Qba51C32AW5q&#10;OYuiN2mw5LBQYEPbgrLqdDMKDj32m5d41x2r6/Z+Ob9+/hxjUuppMmyWIDwN/hH+b39oBYv5O/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xr3K/GAAAA3AAA&#10;AA8AAAAAAAAAAAAAAAAAqQIAAGRycy9kb3ducmV2LnhtbFBLBQYAAAAABAAEAPoAAACcAwAAAAA=&#10;">
                  <v:oval id="Oval 851" o:spid="_x0000_s1035" style="position:absolute;top:1016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2ahnxQAA&#10;ANwAAAAPAAAAZHJzL2Rvd25yZXYueG1sRI9Ba8JAFITvhf6H5RV6CXVjIBKiq1hBsEejlB5fs88k&#10;bfZtml2T+O+7BaHHYWa+YVabybRioN41lhXMZzEI4tLqhisF59P+JQPhPLLG1jIpuJGDzfrxYYW5&#10;tiMfaSh8JQKEXY4Kau+7XEpX1mTQzWxHHLyL7Q36IPtK6h7HADetTOJ4IQ02HBZq7GhXU/ldXI2C&#10;VyoXyefb1y7ab8f3D1+k+BN1Sj0/TdslCE+T/w/f2wetIEvn8HcmHA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fZqGf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852" o:spid="_x0000_s1036" style="position:absolute;left:133350;top:1016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CzYQxQAA&#10;ANwAAAAPAAAAZHJzL2Rvd25yZXYueG1sRI9Ba8JAFITvBf/D8oRepNk0EAnRVVQQ7LGxlB6f2dck&#10;Nfs2za5J+u+7BaHHYWa+YdbbybRioN41lhU8RzEI4tLqhisFb+fjUwbCeWSNrWVS8EMOtpvZwxpz&#10;bUd+paHwlQgQdjkqqL3vcildWZNBF9mOOHiftjfog+wrqXscA9y0MonjpTTYcFiosaNDTeW1uBkF&#10;eyqXyeXl67A47sb3D1+k+L3olHqcT7sVCE+T/w/f2yetIEsT+DsTjoDc/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cLNhD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853" o:spid="_x0000_s1037" style="position:absolute;left:266700;top:1016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R5OLxAAA&#10;ANwAAAAPAAAAZHJzL2Rvd25yZXYueG1sRI9Bi8IwFITvwv6H8Ba8iKYqilSjuIKgx63L4vHZPNu6&#10;zUttoq3/fiMIHoeZ+YZZrFpTijvVrrCsYDiIQBCnVhecKfg5bPszEM4jaywtk4IHOVgtPzoLjLVt&#10;+Jvuic9EgLCLUUHufRVL6dKcDLqBrYiDd7a1QR9knUldYxPgppSjKJpKgwWHhRwr2uSU/iU3o+CL&#10;0unotL9sett183v0yQSvvUqp7me7noPw1Pp3+NXeaQWzyRieZ8IRkM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EeTi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group>
              </v:group>
            </w:pict>
          </mc:Fallback>
        </mc:AlternateContent>
      </w:r>
    </w:p>
    <w:p w14:paraId="56430CF4" w14:textId="22659096" w:rsidR="00852724" w:rsidRDefault="008E59A9" w:rsidP="002E3E30">
      <w:pPr>
        <w:tabs>
          <w:tab w:val="left" w:pos="6660"/>
          <w:tab w:val="left" w:pos="7560"/>
          <w:tab w:val="left" w:pos="8370"/>
        </w:tabs>
      </w:pPr>
      <w:r>
        <w:rPr>
          <w:noProof/>
        </w:rPr>
        <mc:AlternateContent>
          <mc:Choice Requires="wpg">
            <w:drawing>
              <wp:anchor distT="0" distB="0" distL="114300" distR="114300" simplePos="0" relativeHeight="251740160" behindDoc="1" locked="0" layoutInCell="1" allowOverlap="1" wp14:anchorId="1228DFBC" wp14:editId="2FA3E152">
                <wp:simplePos x="0" y="0"/>
                <wp:positionH relativeFrom="column">
                  <wp:posOffset>2359660</wp:posOffset>
                </wp:positionH>
                <wp:positionV relativeFrom="paragraph">
                  <wp:posOffset>434340</wp:posOffset>
                </wp:positionV>
                <wp:extent cx="116840" cy="38100"/>
                <wp:effectExtent l="50800" t="25400" r="60960" b="114300"/>
                <wp:wrapNone/>
                <wp:docPr id="197" name="Group 197"/>
                <wp:cNvGraphicFramePr/>
                <a:graphic xmlns:a="http://schemas.openxmlformats.org/drawingml/2006/main">
                  <a:graphicData uri="http://schemas.microsoft.com/office/word/2010/wordprocessingGroup">
                    <wpg:wgp>
                      <wpg:cNvGrpSpPr/>
                      <wpg:grpSpPr>
                        <a:xfrm>
                          <a:off x="0" y="0"/>
                          <a:ext cx="116840" cy="38100"/>
                          <a:chOff x="0" y="527685"/>
                          <a:chExt cx="116840" cy="38100"/>
                        </a:xfrm>
                        <a:extLst>
                          <a:ext uri="{0CCBE362-F206-4b92-989A-16890622DB6E}">
                            <ma14:wrappingTextBoxFlag xmlns:ma14="http://schemas.microsoft.com/office/mac/drawingml/2011/main"/>
                          </a:ext>
                        </a:extLst>
                      </wpg:grpSpPr>
                      <wps:wsp>
                        <wps:cNvPr id="198" name="Straight Connector 198"/>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99" name="Straight Connector 199"/>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97" o:spid="_x0000_s1026" style="position:absolute;margin-left:185.8pt;margin-top:34.2pt;width:9.2pt;height:3pt;z-index:-251576320;mso-width-relative:margin;mso-height-relative:margin" coordorigin=",527685" coordsize="116840,38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">
                <v:line id="Straight Connector 198" o:spid="_x0000_s1027"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HXxPcQAAADcAAAADwAAAGRycy9kb3ducmV2LnhtbESPQWsCMRCF7wX/QxjBW81WoditUUSw&#10;WPCi9eJt3Ew3SzeTJUnd7b/vHARvM7w3732zXA++VTeKqQls4GVagCKugm24NnD+2j0vQKWMbLEN&#10;TAb+KMF6NXpaYmlDz0e6nXKtJIRTiQZczl2pdaoceUzT0BGL9h2ixyxrrLWN2Eu4b/WsKF61x4al&#10;wWFHW0fVz+nXG9gcunP/kQrnP6PX8wsdrrt5ZcxkPGzeQWUa8sN8v95bwX8TWnlGJtCr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dfE9xAAAANwAAAAPAAAAAAAAAAAA&#10;AAAAAKECAABkcnMvZG93bnJldi54bWxQSwUGAAAAAAQABAD5AAAAkgMAAAAA&#10;" strokecolor="#4f81bd [3204]" strokeweight="1pt">
                  <v:shadow on="t" opacity="24903f" mv:blur="40000f" origin=",.5" offset="0,20000emu"/>
                </v:line>
                <v:line id="Straight Connector 199" o:spid="_x0000_s1028"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lUpsIAAADcAAAADwAAAGRycy9kb3ducmV2LnhtbERPTWvCQBC9F/wPywi9NRsrlBqzigiK&#10;hVyaeultzI7ZYHY27G5N+u+7hUJv83ifU24n24s7+dA5VrDIchDEjdMdtwrOH4enVxAhImvsHZOC&#10;bwqw3cweSiy0G/md7nVsRQrhUKACE+NQSBkaQxZD5gbixF2dtxgT9K3UHscUbnv5nOcv0mLHqcHg&#10;QHtDza3+sgp21XAejyE39s1bufyk6nJYNko9zqfdGkSkKf6L/9wnneavVvD7TLpAbn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zlUpsIAAADcAAAADwAAAAAAAAAAAAAA&#10;AAChAgAAZHJzL2Rvd25yZXYueG1sUEsFBgAAAAAEAAQA+QAAAJADAAAAAA==&#10;" strokecolor="#4f81bd [3204]" strokeweight="1pt">
                  <v:shadow on="t" opacity="24903f" mv:blur="40000f" origin=",.5" offset="0,20000emu"/>
                </v:line>
              </v:group>
            </w:pict>
          </mc:Fallback>
        </mc:AlternateContent>
      </w:r>
      <w:r>
        <w:rPr>
          <w:noProof/>
        </w:rPr>
        <mc:AlternateContent>
          <mc:Choice Requires="wpg">
            <w:drawing>
              <wp:anchor distT="0" distB="0" distL="114300" distR="114300" simplePos="0" relativeHeight="251742208" behindDoc="1" locked="0" layoutInCell="1" allowOverlap="1" wp14:anchorId="1AAA311D" wp14:editId="3D07CF8C">
                <wp:simplePos x="0" y="0"/>
                <wp:positionH relativeFrom="column">
                  <wp:posOffset>1191895</wp:posOffset>
                </wp:positionH>
                <wp:positionV relativeFrom="paragraph">
                  <wp:posOffset>164465</wp:posOffset>
                </wp:positionV>
                <wp:extent cx="1108710" cy="808990"/>
                <wp:effectExtent l="50800" t="25400" r="59690" b="105410"/>
                <wp:wrapNone/>
                <wp:docPr id="896" name="Group 896"/>
                <wp:cNvGraphicFramePr/>
                <a:graphic xmlns:a="http://schemas.openxmlformats.org/drawingml/2006/main">
                  <a:graphicData uri="http://schemas.microsoft.com/office/word/2010/wordprocessingGroup">
                    <wpg:wgp>
                      <wpg:cNvGrpSpPr/>
                      <wpg:grpSpPr>
                        <a:xfrm>
                          <a:off x="0" y="0"/>
                          <a:ext cx="1108710" cy="808990"/>
                          <a:chOff x="0" y="0"/>
                          <a:chExt cx="1108710" cy="808990"/>
                        </a:xfrm>
                        <a:extLst>
                          <a:ext uri="{0CCBE362-F206-4b92-989A-16890622DB6E}">
                            <ma14:wrappingTextBoxFlag xmlns:ma14="http://schemas.microsoft.com/office/mac/drawingml/2011/main"/>
                          </a:ext>
                        </a:extLst>
                      </wpg:grpSpPr>
                      <wps:wsp>
                        <wps:cNvPr id="847" name="Straight Connector 847"/>
                        <wps:cNvCnPr/>
                        <wps:spPr>
                          <a:xfrm>
                            <a:off x="13462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92" name="Straight Connector 892"/>
                        <wps:cNvCnPr/>
                        <wps:spPr>
                          <a:xfrm>
                            <a:off x="90678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95" name="Group 895"/>
                        <wpg:cNvGrpSpPr/>
                        <wpg:grpSpPr>
                          <a:xfrm>
                            <a:off x="0" y="0"/>
                            <a:ext cx="1108710" cy="808990"/>
                            <a:chOff x="0" y="0"/>
                            <a:chExt cx="1108710" cy="808990"/>
                          </a:xfrm>
                        </wpg:grpSpPr>
                        <wps:wsp>
                          <wps:cNvPr id="889" name="Isosceles Triangle 889"/>
                          <wps:cNvSpPr/>
                          <wps:spPr>
                            <a:xfrm rot="10800000">
                              <a:off x="273685" y="45910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94" name="Group 894"/>
                          <wpg:cNvGrpSpPr/>
                          <wpg:grpSpPr>
                            <a:xfrm>
                              <a:off x="0" y="0"/>
                              <a:ext cx="1108710" cy="808990"/>
                              <a:chOff x="0" y="0"/>
                              <a:chExt cx="1108710" cy="808990"/>
                            </a:xfrm>
                          </wpg:grpSpPr>
                          <wps:wsp>
                            <wps:cNvPr id="841" name="Straight Connector 841"/>
                            <wps:cNvCnPr/>
                            <wps:spPr>
                              <a:xfrm>
                                <a:off x="0" y="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42" name="Group 842"/>
                            <wpg:cNvGrpSpPr/>
                            <wpg:grpSpPr>
                              <a:xfrm>
                                <a:off x="513080" y="551180"/>
                                <a:ext cx="247650" cy="50800"/>
                                <a:chOff x="0" y="0"/>
                                <a:chExt cx="247650" cy="50800"/>
                              </a:xfrm>
                            </wpg:grpSpPr>
                            <wps:wsp>
                              <wps:cNvPr id="843" name="Oval 843"/>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Oval 84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Oval 84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6" name="Straight Connector 846"/>
                            <wps:cNvCnPr/>
                            <wps:spPr>
                              <a:xfrm>
                                <a:off x="0" y="80899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50" name="Straight Connector 850"/>
                            <wps:cNvCnPr/>
                            <wps:spPr>
                              <a:xfrm>
                                <a:off x="1352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86" name="Straight Connector 886"/>
                            <wps:cNvCnPr/>
                            <wps:spPr>
                              <a:xfrm>
                                <a:off x="3765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87" name="Straight Connector 887"/>
                            <wps:cNvCnPr/>
                            <wps:spPr>
                              <a:xfrm>
                                <a:off x="9099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88" name="Isosceles Triangle 888"/>
                            <wps:cNvSpPr/>
                            <wps:spPr>
                              <a:xfrm rot="10800000">
                                <a:off x="32385" y="46545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Isosceles Triangle 890"/>
                            <wps:cNvSpPr/>
                            <wps:spPr>
                              <a:xfrm rot="10800000">
                                <a:off x="813435" y="47815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 name="Straight Connector 891"/>
                            <wps:cNvCnPr/>
                            <wps:spPr>
                              <a:xfrm>
                                <a:off x="35814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93" name="Straight Connector 893"/>
                            <wps:cNvCnPr/>
                            <wps:spPr>
                              <a:xfrm>
                                <a:off x="0" y="27432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id="Group 896" o:spid="_x0000_s1026" style="position:absolute;margin-left:93.85pt;margin-top:12.95pt;width:87.3pt;height:63.7pt;z-index:-251574272;mso-width-relative:margin;mso-height-relative:margin" coordsize="1108710,8089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">
                <v:line id="Straight Connector 847" o:spid="_x0000_s1027" style="position:absolute;visibility:visible;mso-wrap-style:square" from="134620,15240" to="13462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ApPysMAAADcAAAADwAAAGRycy9kb3ducmV2LnhtbESPT2sCMRTE74LfITzBm2Yr0urWKCIU&#10;elrwH14fyetm6eZl3URd/fSNIPQ4zMxvmMWqc7W4UhsqzwrexhkIYu1NxaWCw/5rNAMRIrLB2jMp&#10;uFOA1bLfW2Bu/I23dN3FUiQIhxwV2BibXMqgLTkMY98QJ+/Htw5jkm0pTYu3BHe1nGTZu3RYcVqw&#10;2NDGkv7dXZwCfTiVx/Oai+1+ftQPLEzhrFFqOOjWnyAidfE//Gp/GwWz6Qc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wKT8rDAAAA3AAAAA8AAAAAAAAAAAAA&#10;AAAAoQIAAGRycy9kb3ducmV2LnhtbFBLBQYAAAAABAAEAPkAAACRAwAAAAA=&#10;" strokecolor="#4f81bd [3204]" strokeweight="2pt">
                  <v:shadow on="t" opacity="24903f" mv:blur="40000f" origin=",.5" offset="0,20000emu"/>
                </v:line>
                <v:line id="Straight Connector 892" o:spid="_x0000_s1028" style="position:absolute;visibility:visible;mso-wrap-style:square" from="906780,15240" to="90678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h3AFcIAAADcAAAADwAAAGRycy9kb3ducmV2LnhtbESPT4vCMBTE74LfITzBm6Z6EO0aRQRh&#10;TwX/sddH8myKzUttslr99EZY2OMwM79hluvO1eJObag8K5iMMxDE2puKSwWn4240BxEissHaMyl4&#10;UoD1qt9bYm78g/d0P8RSJAiHHBXYGJtcyqAtOQxj3xAn7+JbhzHJtpSmxUeCu1pOs2wmHVacFiw2&#10;tLWkr4dfp0CffsrzbcPF/rg46xcWpnDWKDUcdJsvEJG6+B/+a38bBfPFFD5n0hGQqz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h3AFcIAAADcAAAADwAAAAAAAAAAAAAA&#10;AAChAgAAZHJzL2Rvd25yZXYueG1sUEsFBgAAAAAEAAQA+QAAAJADAAAAAA==&#10;" strokecolor="#4f81bd [3204]" strokeweight="2pt">
                  <v:shadow on="t" opacity="24903f" mv:blur="40000f" origin=",.5" offset="0,20000emu"/>
                </v:line>
                <v:group id="Group 895" o:spid="_x0000_s1029" style="position:absolute;width:1108710;height:808990" coordsize="1108710,808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NG+u3GAAAA3AAA&#10;AA8AAAAAAAAAAAAAAAAAqQIAAGRycy9kb3ducmV2LnhtbFBLBQYAAAAABAAEAPoAAACcAwAAAAA=&#10;">
                  <v:shape id="Isosceles Triangle 889" o:spid="_x0000_s1030" type="#_x0000_t5" style="position:absolute;left:273685;top:45910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7buzxAAA&#10;ANwAAAAPAAAAZHJzL2Rvd25yZXYueG1sRI9PawIxEMXvBb9DGKGXotl6sHE1igiK9CL+Aa/DZtxd&#10;3EyWJF23374RhB4fb97vzVusetuIjnyoHWv4HGcgiAtnai41XM7bkQIRIrLBxjFp+KUAq+XgbYG5&#10;cQ8+UneKpUgQDjlqqGJscylDUZHFMHYtcfJuzluMSfpSGo+PBLeNnGTZVFqsOTVU2NKmouJ++rHp&#10;jf3HbuI2/VVd7PGgro3/xu5L6/dhv56DiNTH/+NXem80KDWD55hE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e27s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group id="Group 894" o:spid="_x0000_s1031" style="position:absolute;width:1108710;height:808990" coordsize="1108710,808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Cl92xgAAANwAAAAPAAAAZHJzL2Rvd25yZXYueG1sRI9Ba8JAFITvgv9heUJv&#10;dRNri41ZRUSlBylUC8XbI/tMQrJvQ3ZN4r/vFgoeh5n5hknXg6lFR60rLSuIpxEI4szqknMF3+f9&#10;8wKE88gaa8uk4E4O1qvxKMVE256/qDv5XAQIuwQVFN43iZQuK8igm9qGOHhX2xr0Qba51C32AW5q&#10;OYuiN2mw5LBQYEPbgrLqdDMKDj32m5d41x2r6/Z+Ob9+/hxjUuppMmyWIDwN/hH+b39oBYv3O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wKX3bGAAAA3AAA&#10;AA8AAAAAAAAAAAAAAAAAqQIAAGRycy9kb3ducmV2LnhtbFBLBQYAAAAABAAEAPoAAACcAwAAAAA=&#10;">
                    <v:line id="Straight Connector 841" o:spid="_x0000_s1032"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9yJcIAAADcAAAADwAAAGRycy9kb3ducmV2LnhtbESPT4vCMBTE78J+h/AEb5q6iGjXKCII&#10;ngr+w+sjedsUm5duk9XqpzfCwh6HmfkNs1h1rhY3akPlWcF4lIEg1t5UXCo4HbfDGYgQkQ3WnknB&#10;gwKslh+9BebG33lPt0MsRYJwyFGBjbHJpQzaksMw8g1x8r596zAm2ZbStHhPcFfLzyybSocVpwWL&#10;DW0s6evh1ynQp0t5/llzsT/Oz/qJhSmcNUoN+t36C0SkLv6H/9o7o2A2GcP7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9yJcIAAADcAAAADwAAAAAAAAAAAAAA&#10;AAChAgAAZHJzL2Rvd25yZXYueG1sUEsFBgAAAAAEAAQA+QAAAJADAAAAAA==&#10;" strokecolor="#4f81bd [3204]" strokeweight="2pt">
                      <v:shadow on="t" opacity="24903f" mv:blur="40000f" origin=",.5" offset="0,20000emu"/>
                    </v:line>
                    <v:group id="Group 842" o:spid="_x0000_s1033" style="position:absolute;left:513080;top:55118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s9O3sUAAADcAAAA&#10;DwAAAAAAAAAAAAAAAACpAgAAZHJzL2Rvd25yZXYueG1sUEsFBgAAAAAEAAQA+gAAAJsDAAAAAA==&#10;">
                      <v:oval id="Oval 843" o:spid="_x0000_s1034"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ngVWxQAA&#10;ANwAAAAPAAAAZHJzL2Rvd25yZXYueG1sRI9Ba8JAFITvBf/D8gpeRDdaGyRmI1YQ2qOpiMdn9jVJ&#10;m32bZleT/vtuQehxmJlvmHQzmEbcqHO1ZQXzWQSCuLC65lLB8X0/XYFwHlljY5kU/JCDTTZ6SDHR&#10;tucD3XJfigBhl6CCyvs2kdIVFRl0M9sSB+/DdgZ9kF0pdYd9gJtGLqIolgZrDgsVtrSrqPjKr0bB&#10;CxXx4vL2uZvst/3p7PNn/J60So0fh+0ahKfB/4fv7VetYLV8gr8z4QjI7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2eBVb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844" o:spid="_x0000_s1035"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d50ixAAA&#10;ANwAAAAPAAAAZHJzL2Rvd25yZXYueG1sRI9Bi8IwFITvwv6H8Ba8iKaKilSjuIKgx63L4vHZPNu6&#10;zUttoq3/3iwIHoeZ+YZZrFpTijvVrrCsYDiIQBCnVhecKfg5bPszEM4jaywtk4IHOVgtPzoLjLVt&#10;+Jvuic9EgLCLUUHufRVL6dKcDLqBrYiDd7a1QR9knUldYxPgppSjKJpKgwWHhRwr2uSU/iU3o+CL&#10;0unotL9sett183v0yQSvvUqp7me7noPw1Pp3+NXeaQWz8Rj+z4QjIJ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nedI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845" o:spid="_x0000_s1036"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Ozi5xAAA&#10;ANwAAAAPAAAAZHJzL2Rvd25yZXYueG1sRI9Bi8IwFITvwv6H8Ba8iKaKilSjuIKgx63L4vHZPNu6&#10;zUttoq3/fiMIHoeZ+YZZrFpTijvVrrCsYDiIQBCnVhecKfg5bPszEM4jaywtk4IHOVgtPzoLjLVt&#10;+Jvuic9EgLCLUUHufRVL6dKcDLqBrYiDd7a1QR9knUldYxPgppSjKJpKgwWHhRwr2uSU/iU3o+CL&#10;0unotL9sett183v0yQSvvUqp7me7noPw1Pp3+NXeaQWz8QSeZ8IRkM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Ts4u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group>
                    <v:line id="Straight Connector 846" o:spid="_x0000_s1037" style="position:absolute;visibility:visible;mso-wrap-style:square" from="0,808990" to="1108710,8089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0bqUcQAAADcAAAADwAAAGRycy9kb3ducmV2LnhtbESPwWrDMBBE74X8g9hAb43cUkzqRAkh&#10;UMjJYCeh10XaWKbWyrGU2O3XV4VCj8PMvGHW28l14k5DaD0reF5kIIi1Ny03Ck7H96cliBCRDXae&#10;ScEXBdhuZg9rLIwfuaJ7HRuRIBwKVGBj7Aspg7bkMCx8T5y8ix8cxiSHRpoBxwR3nXzJslw6bDkt&#10;WOxpb0l/1jenQJ8+mvN1x2V1fDvrbyxN6axR6nE+7VYgIk3xP/zXPhgFy9ccfs+kIyA3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zRupRxAAAANwAAAAPAAAAAAAAAAAA&#10;AAAAAKECAABkcnMvZG93bnJldi54bWxQSwUGAAAAAAQABAD5AAAAkgMAAAAA&#10;" strokecolor="#4f81bd [3204]" strokeweight="2pt">
                      <v:shadow on="t" opacity="24903f" mv:blur="40000f" origin=",.5" offset="0,20000emu"/>
                    </v:line>
                    <v:line id="Straight Connector 850" o:spid="_x0000_s1038" style="position:absolute;visibility:visible;mso-wrap-style:square" from="135255,622300" to="1352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jpBY8AAAADcAAAADwAAAGRycy9kb3ducmV2LnhtbERPy4rCMBTdC/MP4Q6401RB0Y5RZEBw&#10;VfBR3F6SO02xuek0UTvz9WYhuDyc92rTu0bcqQu1ZwWTcQaCWHtTc6XgfNqNFiBCRDbYeCYFfxRg&#10;s/4YrDA3/sEHuh9jJVIIhxwV2BjbXMqgLTkMY98SJ+7Hdw5jgl0lTYePFO4aOc2yuXRYc2qw2NK3&#10;JX093pwCfb5U5e+Wi8NpWep/LEzhrFFq+Nlvv0BE6uNb/HLvjYLFLM1PZ9IRkO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BY6QWPAAAAA3AAAAA8AAAAAAAAAAAAAAAAA&#10;oQIAAGRycy9kb3ducmV2LnhtbFBLBQYAAAAABAAEAPkAAACOAwAAAAA=&#10;" strokecolor="#4f81bd [3204]" strokeweight="2pt">
                      <v:shadow on="t" opacity="24903f" mv:blur="40000f" origin=",.5" offset="0,20000emu"/>
                    </v:line>
                    <v:line id="Straight Connector 886" o:spid="_x0000_s1039" style="position:absolute;visibility:visible;mso-wrap-style:square" from="376555,622300" to="3765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P9Qy8IAAADcAAAADwAAAGRycy9kb3ducmV2LnhtbESPT4vCMBTE7wt+h/AEb2vqHqRbjSKC&#10;sKeC//D6SJ5NsXmpTdTqpzcLC3scZuY3zHzZu0bcqQu1ZwWTcQaCWHtTc6XgsN985iBCRDbYeCYF&#10;TwqwXAw+5lgY/+At3XexEgnCoUAFNsa2kDJoSw7D2LfEyTv7zmFMsquk6fCR4K6RX1k2lQ5rTgsW&#10;W1pb0pfdzSnQh1N1vK643O6/j/qFpSmdNUqNhv1qBiJSH//Df+0foyDPp/B7Jh0BuX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P9Qy8IAAADcAAAADwAAAAAAAAAAAAAA&#10;AAChAgAAZHJzL2Rvd25yZXYueG1sUEsFBgAAAAAEAAQA+QAAAJADAAAAAA==&#10;" strokecolor="#4f81bd [3204]" strokeweight="2pt">
                      <v:shadow on="t" opacity="24903f" mv:blur="40000f" origin=",.5" offset="0,20000emu"/>
                    </v:line>
                    <v:line id="Straight Connector 887" o:spid="_x0000_s1040" style="position:absolute;visibility:visible;mso-wrap-style:square" from="909955,622300" to="9099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7P1UMMAAADcAAAADwAAAGRycy9kb3ducmV2LnhtbESPT2sCMRTE7wW/Q3iCt5q1B7uuRpFC&#10;wdOC//D6SJ6bxc3Lukl17advCoLHYWZ+wyxWvWvEjbpQe1YwGWcgiLU3NVcKDvvv9xxEiMgGG8+k&#10;4EEBVsvB2wIL4++8pdsuViJBOBSowMbYFlIGbclhGPuWOHln3zmMSXaVNB3eE9w18iPLptJhzWnB&#10;YktflvRl9+MU6MOpOl7XXG73s6P+xdKUzhqlRsN+PQcRqY+v8LO9MQry/BP+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ez9VDDAAAA3AAAAA8AAAAAAAAAAAAA&#10;AAAAoQIAAGRycy9kb3ducmV2LnhtbFBLBQYAAAAABAAEAPkAAACRAwAAAAA=&#10;" strokecolor="#4f81bd [3204]" strokeweight="2pt">
                      <v:shadow on="t" opacity="24903f" mv:blur="40000f" origin=",.5" offset="0,20000emu"/>
                    </v:line>
                    <v:shape id="Isosceles Triangle 888" o:spid="_x0000_s1041" type="#_x0000_t5" style="position:absolute;left:32385;top:46545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oR4oxAAA&#10;ANwAAAAPAAAAZHJzL2Rvd25yZXYueG1sRI9Na8MwDIbvhf0Ho8IuZXXWQ2eyuqUUNsoupR/Qq4jV&#10;JDSWg+2l2b+fDoMdxav30aPVZvSdGiimNrCF13kBirgKruXawuX88WJApYzssAtMFn4owWb9NFlh&#10;6cKDjzSccq0EwqlEC03Ofal1qhrymOahJ5bsFqLHLGOstYv4ELjv9KIoltpjy3KhwZ52DVX307cX&#10;jf3scxF249Vc/PFgrl38wuHN2ufpuH0HlWnM/8t/7b2zYIzYyjNCAL3+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qEeK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890" o:spid="_x0000_s1042" type="#_x0000_t5" style="position:absolute;left:813435;top:47815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DoTzxAAA&#10;ANwAAAAPAAAAZHJzL2Rvd25yZXYueG1sRI/BasJAEIbvBd9hGcFL0Y0e2jS6iggV6aVoBa9DdkyC&#10;2dmwu43x7Z1Docfhn/+bb1abwbWqpxAbzwbmswwUceltw5WB88/nNAcVE7LF1jMZeFCEzXr0ssLC&#10;+jsfqT+lSgmEY4EG6pS6QutY1uQwznxHLNnVB4dJxlBpG/AucNfqRZa9aYcNy4UaO9rVVN5Ov040&#10;Dq/7hd8Nl/zsjt/5pQ1f2L8bMxkP2yWoREP6X/5rH6yB/EP05RkhgF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6E8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891" o:spid="_x0000_s1043" style="position:absolute;visibility:visible;mso-wrap-style:square" from="358140,15240" to="35814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9eYsIAAADcAAAADwAAAGRycy9kb3ducmV2LnhtbESPT4vCMBTE74LfITzBm03dg2jXKLIg&#10;7KngP/b6SJ5NsXnpNlGrn36zIHgcZuY3zHLdu0bcqAu1ZwXTLAdBrL2puVJwPGwncxAhIhtsPJOC&#10;BwVYr4aDJRbG33lHt32sRIJwKFCBjbEtpAzaksOQ+ZY4eWffOYxJdpU0Hd4T3DXyI89n0mHNacFi&#10;S1+W9GV/dQr08ac6/W643B0WJ/3E0pTOGqXGo37zCSJSH9/hV/vbKJgvpvB/Jh0Bufo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s9eYsIAAADcAAAADwAAAAAAAAAAAAAA&#10;AAChAgAAZHJzL2Rvd25yZXYueG1sUEsFBgAAAAAEAAQA+QAAAJADAAAAAA==&#10;" strokecolor="#4f81bd [3204]" strokeweight="2pt">
                      <v:shadow on="t" opacity="24903f" mv:blur="40000f" origin=",.5" offset="0,20000emu"/>
                    </v:line>
                    <v:line id="Straight Connector 893" o:spid="_x0000_s1044" style="position:absolute;visibility:visible;mso-wrap-style:square" from="0,274320" to="1108710,274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VFljsQAAADcAAAADwAAAGRycy9kb3ducmV2LnhtbESPwWrDMBBE74H+g9hCboncFkLiRgkm&#10;EOjJEDuh10XaWqbWyrVUx+nXV4FCj8PMvGG2+8l1YqQhtJ4VPC0zEMTam5YbBef6uFiDCBHZYOeZ&#10;FNwowH73MNtibvyVTzRWsREJwiFHBTbGPpcyaEsOw9L3xMn78IPDmOTQSDPgNcFdJ5+zbCUdtpwW&#10;LPZ0sKQ/q2+nQJ/fm8tXweWp3lz0D5amdNYoNX+cilcQkab4H/5rvxkF680L3M+kIyB3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dUWWOxAAAANwAAAAPAAAAAAAAAAAA&#10;AAAAAKECAABkcnMvZG93bnJldi54bWxQSwUGAAAAAAQABAD5AAAAkgMAAAAA&#10;" strokecolor="#4f81bd [3204]" strokeweight="2pt">
                      <v:shadow on="t" opacity="24903f" mv:blur="40000f" origin=",.5" offset="0,20000emu"/>
                    </v:line>
                  </v:group>
                </v:group>
              </v:group>
            </w:pict>
          </mc:Fallback>
        </mc:AlternateContent>
      </w:r>
    </w:p>
    <w:p w14:paraId="6554D52A" w14:textId="04C7610E" w:rsidR="00852724" w:rsidRDefault="00A0672D" w:rsidP="002E3E30">
      <w:pPr>
        <w:tabs>
          <w:tab w:val="left" w:pos="6660"/>
          <w:tab w:val="left" w:pos="7560"/>
          <w:tab w:val="left" w:pos="8370"/>
        </w:tabs>
      </w:pPr>
      <w:r>
        <w:rPr>
          <w:noProof/>
        </w:rPr>
        <mc:AlternateContent>
          <mc:Choice Requires="wpg">
            <w:drawing>
              <wp:anchor distT="0" distB="0" distL="114300" distR="114300" simplePos="0" relativeHeight="251752448" behindDoc="1" locked="0" layoutInCell="1" allowOverlap="1" wp14:anchorId="14242045" wp14:editId="6FB1EFA5">
                <wp:simplePos x="0" y="0"/>
                <wp:positionH relativeFrom="column">
                  <wp:posOffset>4361180</wp:posOffset>
                </wp:positionH>
                <wp:positionV relativeFrom="paragraph">
                  <wp:posOffset>-1270</wp:posOffset>
                </wp:positionV>
                <wp:extent cx="1108710" cy="565150"/>
                <wp:effectExtent l="50800" t="25400" r="59690" b="95250"/>
                <wp:wrapNone/>
                <wp:docPr id="876" name="Group 876"/>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877" name="Group 877"/>
                        <wpg:cNvGrpSpPr/>
                        <wpg:grpSpPr>
                          <a:xfrm>
                            <a:off x="0" y="0"/>
                            <a:ext cx="1108710" cy="565150"/>
                            <a:chOff x="0" y="0"/>
                            <a:chExt cx="1108710" cy="565150"/>
                          </a:xfrm>
                        </wpg:grpSpPr>
                        <wps:wsp>
                          <wps:cNvPr id="878" name="Straight Connector 878"/>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879" name="Group 879"/>
                          <wpg:cNvGrpSpPr/>
                          <wpg:grpSpPr>
                            <a:xfrm>
                              <a:off x="513715" y="266700"/>
                              <a:ext cx="247650" cy="50800"/>
                              <a:chOff x="0" y="0"/>
                              <a:chExt cx="247650" cy="50800"/>
                            </a:xfrm>
                          </wpg:grpSpPr>
                          <wps:wsp>
                            <wps:cNvPr id="880" name="Oval 880"/>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Oval 881"/>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Oval 882"/>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3" name="Straight Connector 883"/>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84" name="Straight Connector 884"/>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85" name="Straight Connector 885"/>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97" name="Straight Connector 897"/>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98" name="Straight Connector 898"/>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99" name="Straight Connector 899"/>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00" name="Straight Connector 900"/>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901" name="Isosceles Triangle 901"/>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Isosceles Triangle 902"/>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Isosceles Triangle 903"/>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76" o:spid="_x0000_s1026" style="position:absolute;margin-left:343.4pt;margin-top:-.05pt;width:87.3pt;height:44.5pt;z-index:-251564032;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">
                <v:group id="Group 877"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zUJ/vGAAAA3AAA&#10;AA8AAAAAAAAAAAAAAAAAqQIAAGRycy9kb3ducmV2LnhtbFBLBQYAAAAABAAEAPoAAACcAwAAAAA=&#10;">
                  <v:line id="Straight Connector 878"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kRBcAAAADcAAAADwAAAGRycy9kb3ducmV2LnhtbERPy4rCMBTdC/MP4Q6401QXPjpGkQHB&#10;VcFHcXtJ7jTF5qbTRO3M15uF4PJw3qtN7xpxpy7UnhVMxhkIYu1NzZWC82k3WoAIEdlg45kU/FGA&#10;zfpjsMLc+Acf6H6MlUghHHJUYGNscymDtuQwjH1LnLgf3zmMCXaVNB0+Urhr5DTLZtJhzanBYkvf&#10;lvT1eHMK9PlSlb9bLg6nZan/sTCFs0ap4We//QIRqY9v8cu9NwoW87Q2nUlHQK6f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KP5EQXAAAAA3AAAAA8AAAAAAAAAAAAAAAAA&#10;oQIAAGRycy9kb3ducmV2LnhtbFBLBQYAAAAABAAEAPkAAACOAwAAAAA=&#10;" strokecolor="#4f81bd [3204]" strokeweight="2pt">
                    <v:shadow on="t" opacity="24903f" mv:blur="40000f" origin=",.5" offset="0,20000emu"/>
                  </v:line>
                  <v:group id="Group 879"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BxYSxgAAANwAAAAPAAAAZHJzL2Rvd25yZXYueG1sRI9Ba8JAFITvgv9heUJv&#10;dROLrY1ZRUSlBylUC8XbI/tMQrJvQ3ZN4r/vFgoeh5n5hknXg6lFR60rLSuIpxEI4szqknMF3+f9&#10;8wKE88gaa8uk4E4O1qvxKMVE256/qDv5XAQIuwQVFN43iZQuK8igm9qGOHhX2xr0Qba51C32AW5q&#10;OYuiV2mw5LBQYEPbgrLqdDMKDj32m5d41x2r6/Z+Oc8/f44xKfU0GTZLEJ4G/wj/tz+0gsXbO/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IHFhLGAAAA3AAA&#10;AA8AAAAAAAAAAAAAAAAAqQIAAGRycy9kb3ducmV2LnhtbFBLBQYAAAAABAAEAPoAAACcAwAAAAA=&#10;">
                    <v:oval id="Oval 880"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9SG7wgAA&#10;ANwAAAAPAAAAZHJzL2Rvd25yZXYueG1sRE/Pa8IwFL4L/g/hCbvImioopWsqKgjbcXWMHd+at7az&#10;ealJZrv/3hwGO358v4vdZHpxI+c7ywpWSQqCuLa640bB2/n0mIHwAVljb5kU/JKHXTmfFZhrO/Ir&#10;3arQiBjCPkcFbQhDLqWvWzLoEzsQR+7LOoMhQtdI7XCM4aaX6zTdSoMdx4YWBzq2VF+qH6PgQPV2&#10;/fnyfVye9uP7R6g2eF0OSj0spv0TiEBT+Bf/uZ+1giyL8+OZeARke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b1IbvCAAAA3A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oval id="Oval 881"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uYQgwwAA&#10;ANwAAAAPAAAAZHJzL2Rvd25yZXYueG1sRI9Bi8IwFITvwv6H8Ba8iKYKSqlGcQXBPVpFPD6bZ1u3&#10;ealNtN1/v1kQPA4z8w2zWHWmEk9qXGlZwXgUgSDOrC45V3A8bIcxCOeRNVaWScEvOVgtP3oLTLRt&#10;eU/P1OciQNglqKDwvk6kdFlBBt3I1sTBu9rGoA+yyaVusA1wU8lJFM2kwZLDQoE1bQrKftKHUfBF&#10;2Wxy+b5tBtt1ezr7dIr3Qa1U/7Nbz0F46vw7/GrvtII4HsP/mXAE5PI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uYQg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882"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axpXxQAA&#10;ANwAAAAPAAAAZHJzL2Rvd25yZXYueG1sRI9Ba8JAFITvBf/D8oRepNk0oITUNURBaI+mIh5fs69J&#10;NPs2Zrcm/ffdQqHHYWa+Ydb5ZDpxp8G1lhU8RzEI4srqlmsFx/f9UwrCeWSNnWVS8E0O8s3sYY2Z&#10;tiMf6F76WgQIuwwVNN73mZSuasigi2xPHLxPOxj0QQ611AOOAW46mcTxShpsOSw02NOuoepafhkF&#10;W6pWycfbZbfYF+Pp7Msl3ha9Uo/zqXgB4Wny/+G/9qtWkKYJ/J4JR0B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lrGlf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line id="Straight Connector 883"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IjzU8MAAADcAAAADwAAAGRycy9kb3ducmV2LnhtbESPT2sCMRTE7wW/Q3iCt5q1QllXo0ih&#10;4GnBf3h9JM/N4uZl3aS69tM3BcHjMDO/YRar3jXiRl2oPSuYjDMQxNqbmisFh/33ew4iRGSDjWdS&#10;8KAAq+XgbYGF8Xfe0m0XK5EgHApUYGNsCymDtuQwjH1LnLyz7xzGJLtKmg7vCe4a+ZFln9JhzWnB&#10;YktflvRl9+MU6MOpOl7XXG73s6P+xdKUzhqlRsN+PQcRqY+v8LO9MQryfAr/Z9IRkM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iI81PDAAAA3AAAAA8AAAAAAAAAAAAA&#10;AAAAoQIAAGRycy9kb3ducmV2LnhtbFBLBQYAAAAABAAEAPkAAACRAwAAAAA=&#10;" strokecolor="#4f81bd [3204]" strokeweight="2pt">
                    <v:shadow on="t" opacity="24903f" mv:blur="40000f" origin=",.5" offset="0,20000emu"/>
                  </v:line>
                  <v:line id="Straight Connector 884"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2FrJ8MAAADcAAAADwAAAGRycy9kb3ducmV2LnhtbESPT2sCMRTE7wW/Q3iCt5q1SFlXo0ih&#10;4GnBf3h9JM/N4uZl3aS69tM3BcHjMDO/YRar3jXiRl2oPSuYjDMQxNqbmisFh/33ew4iRGSDjWdS&#10;8KAAq+XgbYGF8Xfe0m0XK5EgHApUYGNsCymDtuQwjH1LnLyz7xzGJLtKmg7vCe4a+ZFln9JhzWnB&#10;YktflvRl9+MU6MOpOl7XXG73s6P+xdKUzhqlRsN+PQcRqY+v8LO9MQryfAr/Z9IRkM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dhayfDAAAA3AAAAA8AAAAAAAAAAAAA&#10;AAAAoQIAAGRycy9kb3ducmV2LnhtbFBLBQYAAAAABAAEAPkAAACRAwAAAAA=&#10;" strokecolor="#4f81bd [3204]" strokeweight="2pt">
                    <v:shadow on="t" opacity="24903f" mv:blur="40000f" origin=",.5" offset="0,20000emu"/>
                  </v:line>
                  <v:line id="Straight Connector 885"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C3OvMMAAADcAAAADwAAAGRycy9kb3ducmV2LnhtbESPT2sCMRTE7wW/Q3iCt5q1YFlXo0ih&#10;4GnBf3h9JM/N4uZl3aS69tM3BcHjMDO/YRar3jXiRl2oPSuYjDMQxNqbmisFh/33ew4iRGSDjWdS&#10;8KAAq+XgbYGF8Xfe0m0XK5EgHApUYGNsCymDtuQwjH1LnLyz7xzGJLtKmg7vCe4a+ZFln9JhzWnB&#10;YktflvRl9+MU6MOpOl7XXG73s6P+xdKUzhqlRsN+PQcRqY+v8LO9MQryfAr/Z9IRkM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gtzrzDAAAA3AAAAA8AAAAAAAAAAAAA&#10;AAAAoQIAAGRycy9kb3ducmV2LnhtbFBLBQYAAAAABAAEAPkAAACRAwAAAAA=&#10;" strokecolor="#4f81bd [3204]" strokeweight="2pt">
                    <v:shadow on="t" opacity="24903f" mv:blur="40000f" origin=",.5" offset="0,20000emu"/>
                  </v:line>
                  <v:line id="Straight Connector 897"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mpjjcQAAADcAAAADwAAAGRycy9kb3ducmV2LnhtbESPwWrDMBBE74H+g9hCboncHprEjRJM&#10;INCTIXZCr4u0tUytlWupjtOvrwKFHoeZecNs95PrxEhDaD0reFpmIIi1Ny03Cs71cbEGESKywc4z&#10;KbhRgP3uYbbF3Pgrn2isYiMShEOOCmyMfS5l0JYchqXviZP34QeHMcmhkWbAa4K7Tj5n2Yt02HJa&#10;sNjTwZL+rL6dAn1+by5fBZenenPRP1ia0lmj1PxxKl5BRJrif/iv/WYUrDcruJ9JR0Du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amONxAAAANwAAAAPAAAAAAAAAAAA&#10;AAAAAKECAABkcnMvZG93bnJldi54bWxQSwUGAAAAAAQABAD5AAAAkgMAAAAA&#10;" strokecolor="#4f81bd [3204]" strokeweight="2pt">
                    <v:shadow on="t" opacity="24903f" mv:blur="40000f" origin=",.5" offset="0,20000emu"/>
                  </v:line>
                  <v:line id="Straight Connector 898"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X3/74AAADcAAAADwAAAGRycy9kb3ducmV2LnhtbERPy4rCMBTdC/5DuII7TXUh2jGKCIKr&#10;gi9me0muTbG5qU3UOl8/WQguD+e9XHeuFk9qQ+VZwWScgSDW3lRcKjifdqM5iBCRDdaeScGbAqxX&#10;/d4Sc+NffKDnMZYihXDIUYGNscmlDNqSwzD2DXHirr51GBNsS2lafKVwV8tpls2kw4pTg8WGtpb0&#10;7fhwCvT5t7zcN1wcTouL/sPCFM4apYaDbvMDIlIXv+KPe28UzBdpbTqTjoBc/QM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T9ff/vgAAANwAAAAPAAAAAAAAAAAAAAAAAKEC&#10;AABkcnMvZG93bnJldi54bWxQSwUGAAAAAAQABAD5AAAAjAMAAAAA&#10;" strokecolor="#4f81bd [3204]" strokeweight="2pt">
                    <v:shadow on="t" opacity="24903f" mv:blur="40000f" origin=",.5" offset="0,20000emu"/>
                  </v:line>
                  <v:line id="Straight Connector 899"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LlSZMIAAADcAAAADwAAAGRycy9kb3ducmV2LnhtbESPT4vCMBTE7wt+h/CEva2pHsRWo4gg&#10;eCr4D6+P5NkUm5faRK376TcLC3scZuY3zGLVu0Y8qQu1ZwXjUQaCWHtTc6XgdNx+zUCEiGyw8UwK&#10;3hRgtRx8LLAw/sV7eh5iJRKEQ4EKbIxtIWXQlhyGkW+Jk3f1ncOYZFdJ0+ErwV0jJ1k2lQ5rTgsW&#10;W9pY0rfDwynQp0t1vq+53B/zs/7G0pTOGqU+h/16DiJSH//Df+2dUTDLc/g9k46AX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LlSZMIAAADcAAAADwAAAAAAAAAAAAAA&#10;AAChAgAAZHJzL2Rvd25yZXYueG1sUEsFBgAAAAAEAAQA+QAAAJADAAAAAA==&#10;" strokecolor="#4f81bd [3204]" strokeweight="2pt">
                    <v:shadow on="t" opacity="24903f" mv:blur="40000f" origin=",.5" offset="0,20000emu"/>
                  </v:line>
                  <v:line id="Straight Connector 900"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2hh48AAAADcAAAADwAAAGRycy9kb3ducmV2LnhtbERPu2rDMBTdC/kHcQPZGjkdQuNGCSYQ&#10;6GRwHmS9SLeWqXXlWort5OurodDxcN7b/eRaMVAfGs8KVssMBLH2puFaweV8fH0HESKywdYzKXhQ&#10;gP1u9rLF3PiRKxpOsRYphEOOCmyMXS5l0JYchqXviBP35XuHMcG+lqbHMYW7Vr5l2Vo6bDg1WOzo&#10;YEl/n+5Ogb7c6utPwWV13lz1E0tTOmuUWsyn4gNEpCn+i//cn0bBJkvz05l0BOTuF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HNoYePAAAAA3AAAAA8AAAAAAAAAAAAAAAAA&#10;oQIAAGRycy9kb3ducmV2LnhtbFBLBQYAAAAABAAEAPkAAACOAwAAAAA=&#10;" strokecolor="#4f81bd [3204]" strokeweight="2pt">
                    <v:shadow on="t" opacity="24903f" mv:blur="40000f" origin=",.5" offset="0,20000emu"/>
                  </v:line>
                </v:group>
                <v:shape id="Isosceles Triangle 901" o:spid="_x0000_s1040"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qbtywwAA&#10;ANwAAAAPAAAAZHJzL2Rvd25yZXYueG1sRI9Bi8IwEIXvC/6HMIKXRVM9uN1qFBEU8SK6gtehGdti&#10;MylJrPXfG0HY4+PN+968+bIztWjJ+cqygvEoAUGcW11xoeD8txmmIHxA1lhbJgVP8rBc9L7mmGn7&#10;4CO1p1CICGGfoYIyhCaT0uclGfQj2xBH72qdwRClK6R2+IhwU8tJkkylwYpjQ4kNrUvKb6e7iW/s&#10;vrcTu+4u6dkcD+mldntsf5Qa9LvVDESgLvwff9I7reA3GcN7TCSAXL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qbty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shape id="Isosceles Triangle 902"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eyUFxAAA&#10;ANwAAAAPAAAAZHJzL2Rvd25yZXYueG1sRI9Pi8IwEMXvwn6HMIIXWVN70G41yiLsInsR/4DXoRnb&#10;YjMpSaz1228EwePjzfu9ect1bxrRkfO1ZQXTSQKCuLC65lLB6fjzmYHwAVljY5kUPMjDevUxWGKu&#10;7Z331B1CKSKEfY4KqhDaXEpfVGTQT2xLHL2LdQZDlK6U2uE9wk0j0ySZSYM1x4YKW9pUVFwPNxPf&#10;2I5/U7vpz9nJ7HfZuXF/2M2VGg377wWIQH14H7/SW63gK0nhOSYS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lB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903" o:spid="_x0000_s1042" type="#_x0000_t5" style="position:absolute;left:806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N4CexQAA&#10;ANwAAAAPAAAAZHJzL2Rvd25yZXYueG1sRI/BasMwEETvhfyD2EAuJZGbQus4UUIIpJheSlKDr4u1&#10;sU2slZFU2/37qlDocZidNzu7w2Q6MZDzrWUFT6sEBHFldcu1guLzvExB+ICssbNMCr7Jw2E/e9hh&#10;pu3IFxquoRYRwj5DBU0IfSalrxoy6Fe2J47ezTqDIUpXS+1wjHDTyXWSvEiDLceGBns6NVTdr18m&#10;vpE/vq3taSrTwlw+0rJz7zi8KrWYT8ctiEBT+D/+S+dawSZ5ht8xkQBy/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c3gJ7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w:pict>
          </mc:Fallback>
        </mc:AlternateContent>
      </w:r>
    </w:p>
    <w:p w14:paraId="02829503" w14:textId="2D688922" w:rsidR="00852724" w:rsidRPr="00A34D33" w:rsidRDefault="009A6AF9" w:rsidP="00A34D33">
      <w:pPr>
        <w:tabs>
          <w:tab w:val="left" w:pos="6480"/>
        </w:tabs>
        <w:rPr>
          <w:i/>
          <w:noProof/>
        </w:rPr>
      </w:pPr>
      <w:r>
        <w:rPr>
          <w:noProof/>
        </w:rPr>
        <mc:AlternateContent>
          <mc:Choice Requires="wpg">
            <w:drawing>
              <wp:anchor distT="0" distB="0" distL="114300" distR="114300" simplePos="0" relativeHeight="251744256" behindDoc="1" locked="0" layoutInCell="1" allowOverlap="1" wp14:anchorId="3AE545B9" wp14:editId="18437937">
                <wp:simplePos x="0" y="0"/>
                <wp:positionH relativeFrom="column">
                  <wp:posOffset>2633980</wp:posOffset>
                </wp:positionH>
                <wp:positionV relativeFrom="paragraph">
                  <wp:posOffset>158750</wp:posOffset>
                </wp:positionV>
                <wp:extent cx="1108710" cy="565150"/>
                <wp:effectExtent l="50800" t="25400" r="59690" b="95250"/>
                <wp:wrapNone/>
                <wp:docPr id="204" name="Group 204"/>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205" name="Group 205"/>
                        <wpg:cNvGrpSpPr/>
                        <wpg:grpSpPr>
                          <a:xfrm>
                            <a:off x="0" y="0"/>
                            <a:ext cx="1108710" cy="565150"/>
                            <a:chOff x="0" y="0"/>
                            <a:chExt cx="1108710" cy="565150"/>
                          </a:xfrm>
                        </wpg:grpSpPr>
                        <wps:wsp>
                          <wps:cNvPr id="208" name="Straight Connector 208"/>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209" name="Group 209"/>
                          <wpg:cNvGrpSpPr/>
                          <wpg:grpSpPr>
                            <a:xfrm>
                              <a:off x="513715" y="266700"/>
                              <a:ext cx="247650" cy="50800"/>
                              <a:chOff x="0" y="0"/>
                              <a:chExt cx="247650" cy="50800"/>
                            </a:xfrm>
                          </wpg:grpSpPr>
                          <wps:wsp>
                            <wps:cNvPr id="210" name="Oval 210"/>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Oval 21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Oval 21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 name="Straight Connector 216"/>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7" name="Straight Connector 217"/>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8" name="Straight Connector 218"/>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9" name="Straight Connector 219"/>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0" name="Straight Connector 220"/>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1" name="Straight Connector 221"/>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2" name="Straight Connector 222"/>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223" name="Isosceles Triangle 223"/>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Isosceles Triangle 832"/>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Isosceles Triangle 833"/>
                        <wps:cNvSpPr/>
                        <wps:spPr>
                          <a:xfrm rot="10800000">
                            <a:off x="806450" y="18351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4" o:spid="_x0000_s1026" style="position:absolute;margin-left:207.4pt;margin-top:12.5pt;width:87.3pt;height:44.5pt;z-index:-251572224;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">
                <v:group id="Group 205"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CWWLjGAAAA3AAA&#10;AA8AAAAAAAAAAAAAAAAAqQIAAGRycy9kb3ducmV2LnhtbFBLBQYAAAAABAAEAPoAAACcAwAAAAA=&#10;">
                  <v:line id="Straight Connector 208"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VVqsAAAADcAAAADwAAAGRycy9kb3ducmV2LnhtbERPu2rDMBTdA/kHcQPdYjkeSutaCSYQ&#10;yGTIi6wX6dYyta5cS0mcfn01FDoezrvaTK4XdxpD51nBKstBEGtvOm4VnE+75RuIEJEN9p5JwZMC&#10;bNbzWYWl8Q8+0P0YW5FCOJSowMY4lFIGbclhyPxAnLhPPzqMCY6tNCM+UrjrZZHnr9Jhx6nB4kBb&#10;S/rreHMK9PnaXr5rbg6n94v+wcY0zhqlXhZT/QEi0hT/xX/uvVFQ5GltOpOOgFz/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AlVarAAAAA3AAAAA8AAAAAAAAAAAAAAAAA&#10;oQIAAGRycy9kb3ducmV2LnhtbFBLBQYAAAAABAAEAPkAAACOAwAAAAA=&#10;" strokecolor="#4f81bd [3204]" strokeweight="2pt">
                    <v:shadow on="t" opacity="24903f" mv:blur="40000f" origin=",.5" offset="0,20000emu"/>
                  </v:line>
                  <v:group id="Group 209"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bUr3GAAAA3AAA&#10;AA8AAAAAAAAAAAAAAAAAqQIAAGRycy9kb3ducmV2LnhtbFBLBQYAAAAABAAEAPoAAACcAwAAAAA=&#10;">
                    <v:oval id="Oval 210"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JYPuwgAA&#10;ANwAAAAPAAAAZHJzL2Rvd25yZXYueG1sRE9Na8JAEL0L/odlBC9SNwlUJHUVDQTqsbEUj9PsNIlm&#10;Z2N2m6T/vnso9Ph437vDZFoxUO8aywridQSCuLS64UrB+yV/2oJwHllja5kU/JCDw34+22Gq7chv&#10;NBS+EiGEXYoKau+7VEpX1mTQrW1HHLgv2xv0AfaV1D2OIdy0MomijTTYcGiosaOspvJefBsFJyo3&#10;yef5lq3y4/hx9cUzPladUsvFdHwB4Wny/+I/96tWkMRhfjgTjoD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Ulg+7CAAAA3A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oval id="Oval 214"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HoXtxAAA&#10;ANwAAAAPAAAAZHJzL2Rvd25yZXYueG1sRI9Ba8JAFITvBf/D8gQvohtDKxJdRQXBHk2LeHxmn0k0&#10;+zZmV5P++65Q6HGYmW+YxaozlXhS40rLCibjCARxZnXJuYLvr91oBsJ5ZI2VZVLwQw5Wy97bAhNt&#10;Wz7QM/W5CBB2CSoovK8TKV1WkEE3tjVx8C62MeiDbHKpG2wD3FQyjqKpNFhyWCiwpm1B2S19GAUb&#10;yqbx+fO6He7W7fHk0w+8D2ulBv1uPQfhqfP/4b/2XiuIJ+/wOhOO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2h6F7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215"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UiB2xQAA&#10;ANwAAAAPAAAAZHJzL2Rvd25yZXYueG1sRI9Ba8JAFITvQv/D8gq9SLMxECkxq1hBsEdjKT2+Zp9J&#10;2uzbNLsm8d93C4LHYWa+YfLNZFoxUO8aywoWUQyCuLS64UrB+2n//ALCeWSNrWVScCUHm/XDLMdM&#10;25GPNBS+EgHCLkMFtfddJqUrazLoItsRB+9se4M+yL6SuscxwE0rkzheSoMNh4UaO9rVVP4UF6Pg&#10;lcpl8vX2vZvvt+PHpy9S/J13Sj09TtsVCE+Tv4dv7YNWkCxS+D8TjoBc/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VSIHb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line id="Straight Connector 216"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ynsIAAADcAAAADwAAAGRycy9kb3ducmV2LnhtbESPT4vCMBTE78J+h/AW9mZTPYhbjSLC&#10;gqeC//D6SJ5NsXmpTVbrfnojCHscZuY3zHzZu0bcqAu1ZwWjLAdBrL2puVJw2P8MpyBCRDbYeCYF&#10;DwqwXHwM5lgYf+ct3XaxEgnCoUAFNsa2kDJoSw5D5lvi5J195zAm2VXSdHhPcNfIcZ5PpMOa04LF&#10;ltaW9GX36xTow6k6XldcbvffR/2HpSmdNUp9ffarGYhIffwPv9sbo2A8msDrTDoCcvEE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ynsIAAADcAAAADwAAAAAAAAAAAAAA&#10;AAChAgAAZHJzL2Rvd25yZXYueG1sUEsFBgAAAAAEAAQA+QAAAJADAAAAAA==&#10;" strokecolor="#4f81bd [3204]" strokeweight="2pt">
                    <v:shadow on="t" opacity="24903f" mv:blur="40000f" origin=",.5" offset="0,20000emu"/>
                  </v:line>
                  <v:line id="Straight Connector 217"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NXBcQAAADcAAAADwAAAGRycy9kb3ducmV2LnhtbESPwWrDMBBE74X8g9hCbo1sH9LGjRJC&#10;odCTwU5Crou0tUytlWOpiduvrwKBHoeZecOst5PrxYXG0HlWkC8yEMTam45bBYf9+9MLiBCRDfae&#10;ScEPBdhuZg9rLI2/ck2XJrYiQTiUqMDGOJRSBm3JYVj4gTh5n350GJMcW2lGvCa462WRZUvpsOO0&#10;YHGgN0v6q/l2CvTh1B7PO67q/eqof7EylbNGqfnjtHsFEWmK/+F7+8MoKPJnuJ1JR0Bu/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UY1cFxAAAANwAAAAPAAAAAAAAAAAA&#10;AAAAAKECAABkcnMvZG93bnJldi54bWxQSwUGAAAAAAQABAD5AAAAkgMAAAAA&#10;" strokecolor="#4f81bd [3204]" strokeweight="2pt">
                    <v:shadow on="t" opacity="24903f" mv:blur="40000f" origin=",.5" offset="0,20000emu"/>
                  </v:line>
                  <v:line id="Straight Connector 218"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fzDd8AAAADcAAAADwAAAGRycy9kb3ducmV2LnhtbERPz2vCMBS+C/4P4Qm72VQPY+saRYSB&#10;p4LasusjeTbF5qU2mdb99cthsOPH97vcTq4XdxpD51nBKstBEGtvOm4V1OfP5RuIEJEN9p5JwZMC&#10;bDfzWYmF8Q8+0v0UW5FCOBSowMY4FFIGbclhyPxAnLiLHx3GBMdWmhEfKdz1cp3nr9Jhx6nB4kB7&#10;S/p6+nYKdP3VNrcdV8fze6N/sDKVs0apl8W0+wARaYr/4j/3wShYr9LadCYdAbn5B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X8w3fAAAAA3AAAAA8AAAAAAAAAAAAAAAAA&#10;oQIAAGRycy9kb3ducmV2LnhtbFBLBQYAAAAABAAEAPkAAACOAwAAAAA=&#10;" strokecolor="#4f81bd [3204]" strokeweight="2pt">
                    <v:shadow on="t" opacity="24903f" mv:blur="40000f" origin=",.5" offset="0,20000emu"/>
                  </v:line>
                  <v:line id="Straight Connector 219"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rBm7MIAAADcAAAADwAAAGRycy9kb3ducmV2LnhtbESPT4vCMBTE7wt+h/AEb2uqB1m7RhFB&#10;8FTwH3t9JM+m2LzUJmr105sFweMwM79hZovO1eJGbag8KxgNMxDE2puKSwWH/fr7B0SIyAZrz6Tg&#10;QQEW897XDHPj77yl2y6WIkE45KjAxtjkUgZtyWEY+oY4eSffOoxJtqU0Ld4T3NVynGUT6bDitGCx&#10;oZUlfd5dnQJ9+CuPlyUX2/30qJ9YmMJZo9Sg3y1/QUTq4if8bm+MgvFoCv9n0hGQ8x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rBm7MIAAADcAAAADwAAAAAAAAAAAAAA&#10;AAChAgAAZHJzL2Rvd25yZXYueG1sUEsFBgAAAAAEAAQA+QAAAJADAAAAAA==&#10;" strokecolor="#4f81bd [3204]" strokeweight="2pt">
                    <v:shadow on="t" opacity="24903f" mv:blur="40000f" origin=",.5" offset="0,20000emu"/>
                  </v:line>
                  <v:line id="Straight Connector 220"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eYFzL8AAADcAAAADwAAAGRycy9kb3ducmV2LnhtbERPy4rCMBTdC/MP4Q64s+l0IVqNIgMD&#10;syr4wu0luTbF5qY2Ge349WYhuDyc93I9uFbcqA+NZwVfWQ6CWHvTcK3gsP+ZzECEiGyw9UwK/inA&#10;evUxWmJp/J23dNvFWqQQDiUqsDF2pZRBW3IYMt8RJ+7se4cxwb6Wpsd7CnetLPJ8Kh02nBosdvRt&#10;SV92f06BPpzq43XD1XY/P+oHVqZy1ig1/hw2CxCRhvgWv9y/RkFRpPnpTDoCcvUE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1eYFzL8AAADcAAAADwAAAAAAAAAAAAAAAACh&#10;AgAAZHJzL2Rvd25yZXYueG1sUEsFBgAAAAAEAAQA+QAAAI0DAAAAAA==&#10;" strokecolor="#4f81bd [3204]" strokeweight="2pt">
                    <v:shadow on="t" opacity="24903f" mv:blur="40000f" origin=",.5" offset="0,20000emu"/>
                  </v:line>
                  <v:line id="Straight Connector 221"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qqgV8IAAADcAAAADwAAAGRycy9kb3ducmV2LnhtbESPT4vCMBTE7wt+h/CEva2pPSxajSKC&#10;sKeC//D6SJ5NsXmpTVa7++mNIHgcZuY3zHzZu0bcqAu1ZwXjUQaCWHtTc6XgsN98TUCEiGyw8UwK&#10;/ijAcjH4mGNh/J23dNvFSiQIhwIV2BjbQsqgLTkMI98SJ+/sO4cxya6SpsN7grtG5ln2LR3WnBYs&#10;trS2pC+7X6dAH07V8bricrufHvU/lqZ01ij1OexXMxCR+vgOv9o/RkGej+F5Jh0BuXg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qqgV8IAAADcAAAADwAAAAAAAAAAAAAA&#10;AAChAgAAZHJzL2Rvd25yZXYueG1sUEsFBgAAAAAEAAQA+QAAAJADAAAAAA==&#10;" strokecolor="#4f81bd [3204]" strokeweight="2pt">
                    <v:shadow on="t" opacity="24903f" mv:blur="40000f" origin=",.5" offset="0,20000emu"/>
                  </v:line>
                  <v:line id="Straight Connector 222"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ng+IMMAAADcAAAADwAAAGRycy9kb3ducmV2LnhtbESPwWrDMBBE74X8g9hAbrUcH0rjWgmh&#10;EOjJEDuh10XaWqbWyrXUxM3XV4VCjsPMvGGq3ewGcaEp9J4VrLMcBLH2pudOwak9PD6DCBHZ4OCZ&#10;FPxQgN128VBhafyVj3RpYicShEOJCmyMYyll0JYchsyPxMn78JPDmOTUSTPhNcHdIIs8f5IOe04L&#10;Fkd6taQ/m2+nQJ/eu/PXnutjuznrG9amdtYotVrO+xcQkeZ4D/+334yCoijg70w6AnL7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p4PiDDAAAA3AAAAA8AAAAAAAAAAAAA&#10;AAAAoQIAAGRycy9kb3ducmV2LnhtbFBLBQYAAAAABAAEAPkAAACRAwAAAAA=&#10;" strokecolor="#4f81bd [3204]" strokeweight="2pt">
                    <v:shadow on="t" opacity="24903f" mv:blur="40000f" origin=",.5" offset="0,20000emu"/>
                  </v:line>
                </v:group>
                <v:shape id="Isosceles Triangle 223" o:spid="_x0000_s1040"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ueSxxAAA&#10;ANwAAAAPAAAAZHJzL2Rvd25yZXYueG1sRI9Pi8IwEMXvwn6HMIIXWVMruKUaZRF2kb2If8Dr0Ixt&#10;sZmUJNb67TeC4PHx5v3evOW6N43oyPnasoLpJAFBXFhdc6ngdPz5zED4gKyxsUwKHuRhvfoYLDHX&#10;9s576g6hFBHCPkcFVQhtLqUvKjLoJ7Yljt7FOoMhSldK7fAe4aaRaZLMpcGaY0OFLW0qKq6Hm4lv&#10;bMe/qd305+xk9rvs3Lg/7L6UGg377wWIQH14H7/SW60gTWfwHBM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bnks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832"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9uAlxQAA&#10;ANwAAAAPAAAAZHJzL2Rvd25yZXYueG1sRI/BasMwEETvhfyD2EIvJZHrQmPcKCYYEkIuJY4h18Xa&#10;2qbWykiq4/59VCj0OMzOm51NMZtBTOR8b1nByyoBQdxY3XOroL7slxkIH5A1DpZJwQ95KLaLhw3m&#10;2t74TFMVWhEh7HNU0IUw5lL6piODfmVH4uh9WmcwROlaqR3eItwMMk2SN2mw59jQ4UhlR81X9W3i&#10;G8fnQ2rL+ZrV5vyRXQd3wmmt1NPjvHsHEWgO/8d/6aNWkL2m8DsmEkB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D24CX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833" o:spid="_x0000_s1042" type="#_x0000_t5" style="position:absolute;left:806450;top:18351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ukW+wwAA&#10;ANwAAAAPAAAAZHJzL2Rvd25yZXYueG1sRI9Bi8IwEIXvwv6HMAt7kTVdBS1doyyCi3gRq+B1aMa2&#10;2ExKEmv990YQPD7evO/Nmy9704iOnK8tK/gZJSCIC6trLhUcD+vvFIQPyBoby6TgTh6Wi4/BHDNt&#10;b7ynLg+liBD2GSqoQmgzKX1RkUE/si1x9M7WGQxRulJqh7cIN40cJ8lUGqw5NlTY0qqi4pJfTXxj&#10;M/wf21V/So9mv0tPjdtiN1Pq67P/+wURqA/v41d6oxWkkwk8x0QCy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ukW+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group>
            </w:pict>
          </mc:Fallback>
        </mc:AlternateContent>
      </w:r>
      <w:r w:rsidR="00E7643D">
        <w:rPr>
          <w:noProof/>
        </w:rPr>
        <mc:AlternateContent>
          <mc:Choice Requires="wpg">
            <w:drawing>
              <wp:anchor distT="0" distB="0" distL="114300" distR="114300" simplePos="0" relativeHeight="251748352" behindDoc="1" locked="0" layoutInCell="1" allowOverlap="1" wp14:anchorId="290B79FE" wp14:editId="6F8DF896">
                <wp:simplePos x="0" y="0"/>
                <wp:positionH relativeFrom="column">
                  <wp:posOffset>3883660</wp:posOffset>
                </wp:positionH>
                <wp:positionV relativeFrom="paragraph">
                  <wp:posOffset>83820</wp:posOffset>
                </wp:positionV>
                <wp:extent cx="116840" cy="38100"/>
                <wp:effectExtent l="50800" t="25400" r="60960" b="114300"/>
                <wp:wrapNone/>
                <wp:docPr id="854" name="Group 854"/>
                <wp:cNvGraphicFramePr/>
                <a:graphic xmlns:a="http://schemas.openxmlformats.org/drawingml/2006/main">
                  <a:graphicData uri="http://schemas.microsoft.com/office/word/2010/wordprocessingGroup">
                    <wpg:wgp>
                      <wpg:cNvGrpSpPr/>
                      <wpg:grpSpPr>
                        <a:xfrm>
                          <a:off x="0" y="0"/>
                          <a:ext cx="116840" cy="38100"/>
                          <a:chOff x="0" y="527685"/>
                          <a:chExt cx="116840" cy="38100"/>
                        </a:xfrm>
                        <a:extLst>
                          <a:ext uri="{0CCBE362-F206-4b92-989A-16890622DB6E}">
                            <ma14:wrappingTextBoxFlag xmlns:ma14="http://schemas.microsoft.com/office/mac/drawingml/2011/main"/>
                          </a:ext>
                        </a:extLst>
                      </wpg:grpSpPr>
                      <wps:wsp>
                        <wps:cNvPr id="855" name="Straight Connector 855"/>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856" name="Straight Connector 856"/>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54" o:spid="_x0000_s1026" style="position:absolute;margin-left:305.8pt;margin-top:6.6pt;width:9.2pt;height:3pt;z-index:-251568128;mso-width-relative:margin;mso-height-relative:margin" coordorigin=",527685" coordsize="116840,38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">
                <v:line id="Straight Connector 855" o:spid="_x0000_s1027"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TKyl8MAAADcAAAADwAAAGRycy9kb3ducmV2LnhtbESPT4vCMBTE78J+h/AW9qapK4pUo8iC&#10;soIX/1z29rZ5NsXmpSTR1m9vBMHjMDO/YebLztbiRj5UjhUMBxkI4sLpiksFp+O6PwURIrLG2jEp&#10;uFOA5eKjN8dcu5b3dDvEUiQIhxwVmBibXMpQGLIYBq4hTt7ZeYsxSV9K7bFNcFvL7yybSIsVpwWD&#10;Df0YKi6Hq1Ww2jWndhMyY7feytEf7f7Xo0Kpr89uNQMRqYvv8Kv9qxVMx2N4nklHQC4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UyspfDAAAA3AAAAA8AAAAAAAAAAAAA&#10;AAAAoQIAAGRycy9kb3ducmV2LnhtbFBLBQYAAAAABAAEAPkAAACRAwAAAAA=&#10;" strokecolor="#4f81bd [3204]" strokeweight="1pt">
                  <v:shadow on="t" opacity="24903f" mv:blur="40000f" origin=",.5" offset="0,20000emu"/>
                </v:line>
                <v:line id="Straight Connector 856" o:spid="_x0000_s1028"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eAs4MMAAADcAAAADwAAAGRycy9kb3ducmV2LnhtbESPT4vCMBTE7wv7HcJb8LamrihSjSIL&#10;ioIX/1z29rZ5NsXmpSTR1m9vBMHjMDO/YWaLztbiRj5UjhUM+hkI4sLpiksFp+PqewIiRGSNtWNS&#10;cKcAi/nnxwxz7Vre0+0QS5EgHHJUYGJscilDYchi6LuGOHln5y3GJH0ptcc2wW0tf7JsLC1WnBYM&#10;NvRrqLgcrlbBctec2nXIjN16K4d/tPtfDQulel/dcgoiUhff4Vd7oxVMRmN4nklHQM4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XgLODDAAAA3AAAAA8AAAAAAAAAAAAA&#10;AAAAoQIAAGRycy9kb3ducmV2LnhtbFBLBQYAAAAABAAEAPkAAACRAwAAAAA=&#10;" strokecolor="#4f81bd [3204]" strokeweight="1pt">
                  <v:shadow on="t" opacity="24903f" mv:blur="40000f" origin=",.5" offset="0,20000emu"/>
                </v:line>
              </v:group>
            </w:pict>
          </mc:Fallback>
        </mc:AlternateContent>
      </w:r>
      <w:r w:rsidR="00852724">
        <w:rPr>
          <w:color w:val="008000"/>
        </w:rPr>
        <w:t xml:space="preserve">Theorem. </w:t>
      </w:r>
      <w:r w:rsidR="00852724">
        <w:t>[Bud]</w:t>
      </w:r>
      <w:r w:rsidR="00901075" w:rsidRPr="00901075">
        <w:rPr>
          <w:noProof/>
        </w:rPr>
        <w:t xml:space="preserve"> </w:t>
      </w:r>
      <w:r w:rsidR="008E59A9">
        <w:rPr>
          <w:noProof/>
        </w:rPr>
        <w:tab/>
      </w:r>
      <w:r w:rsidR="008E59A9">
        <w:rPr>
          <w:i/>
          <w:noProof/>
        </w:rPr>
        <w:t>n</w:t>
      </w:r>
      <w:r w:rsidR="008E59A9">
        <w:rPr>
          <w:noProof/>
        </w:rPr>
        <w:t>!</w:t>
      </w:r>
    </w:p>
    <w:p w14:paraId="041D0EC6" w14:textId="77777777" w:rsidR="008E59A9" w:rsidRDefault="008E59A9" w:rsidP="008E59A9">
      <w:pPr>
        <w:tabs>
          <w:tab w:val="left" w:pos="6480"/>
        </w:tabs>
      </w:pPr>
    </w:p>
    <w:p w14:paraId="6D88C9E6" w14:textId="77777777" w:rsidR="00A34D33" w:rsidRDefault="00A34D33" w:rsidP="008E59A9">
      <w:pPr>
        <w:tabs>
          <w:tab w:val="left" w:pos="6480"/>
        </w:tabs>
      </w:pPr>
    </w:p>
    <w:p w14:paraId="1E78A650" w14:textId="77777777" w:rsidR="00133A3B" w:rsidRDefault="00133A3B" w:rsidP="00A34D33">
      <w:pPr>
        <w:tabs>
          <w:tab w:val="left" w:pos="3240"/>
        </w:tabs>
      </w:pPr>
    </w:p>
    <w:p w14:paraId="3E3A7631" w14:textId="77777777" w:rsidR="004642DC" w:rsidRDefault="004642DC" w:rsidP="00A34D33">
      <w:pPr>
        <w:tabs>
          <w:tab w:val="left" w:pos="3240"/>
        </w:tabs>
      </w:pPr>
    </w:p>
    <w:p w14:paraId="0E9CE039" w14:textId="7C10215E" w:rsidR="008F2232" w:rsidRPr="008F2232" w:rsidRDefault="00A34D33" w:rsidP="00A34D33">
      <w:pPr>
        <w:tabs>
          <w:tab w:val="left" w:pos="3240"/>
        </w:tabs>
      </w:pPr>
      <w:r>
        <w:t xml:space="preserve">Proof: </w:t>
      </w:r>
      <w:r w:rsidR="008F2232">
        <w:t>Let P</w:t>
      </w:r>
      <w:r w:rsidR="008F2232">
        <w:rPr>
          <w:i/>
          <w:vertAlign w:val="subscript"/>
        </w:rPr>
        <w:t>a</w:t>
      </w:r>
      <w:r w:rsidR="008F2232">
        <w:rPr>
          <w:vertAlign w:val="subscript"/>
        </w:rPr>
        <w:t>…</w:t>
      </w:r>
      <w:r w:rsidR="008F2232">
        <w:rPr>
          <w:i/>
          <w:vertAlign w:val="subscript"/>
        </w:rPr>
        <w:t>g</w:t>
      </w:r>
      <w:r w:rsidR="008F2232">
        <w:rPr>
          <w:i/>
        </w:rPr>
        <w:t xml:space="preserve"> </w:t>
      </w:r>
      <w:r w:rsidR="008F2232">
        <w:t>be the set of permutations of (</w:t>
      </w:r>
      <w:r w:rsidR="008F2232">
        <w:rPr>
          <w:i/>
        </w:rPr>
        <w:t>a</w:t>
      </w:r>
      <w:r w:rsidR="008F2232">
        <w:t xml:space="preserve">, …, </w:t>
      </w:r>
      <w:r w:rsidR="008F2232">
        <w:rPr>
          <w:i/>
        </w:rPr>
        <w:t>g</w:t>
      </w:r>
      <w:r w:rsidR="008F2232">
        <w:t>).  Then</w:t>
      </w:r>
    </w:p>
    <w:p w14:paraId="0FCD33E8" w14:textId="77777777" w:rsidR="00203223" w:rsidRDefault="00203223" w:rsidP="008F2232">
      <w:pPr>
        <w:tabs>
          <w:tab w:val="left" w:pos="3240"/>
        </w:tabs>
      </w:pPr>
    </w:p>
    <w:p w14:paraId="068AC038" w14:textId="5A9FB444" w:rsidR="008F2232" w:rsidRDefault="0048021B" w:rsidP="008F2232">
      <w:pPr>
        <w:tabs>
          <w:tab w:val="left" w:pos="3240"/>
        </w:tabs>
      </w:pPr>
      <w:r w:rsidRPr="008F2232">
        <w:rPr>
          <w:noProof/>
          <w:position w:val="48"/>
        </w:rPr>
        <mc:AlternateContent>
          <mc:Choice Requires="wpg">
            <w:drawing>
              <wp:anchor distT="0" distB="0" distL="114300" distR="114300" simplePos="0" relativeHeight="251766784" behindDoc="0" locked="0" layoutInCell="1" allowOverlap="1" wp14:anchorId="6A8B27BE" wp14:editId="348688E1">
                <wp:simplePos x="0" y="0"/>
                <wp:positionH relativeFrom="column">
                  <wp:posOffset>55880</wp:posOffset>
                </wp:positionH>
                <wp:positionV relativeFrom="paragraph">
                  <wp:posOffset>48895</wp:posOffset>
                </wp:positionV>
                <wp:extent cx="1108710" cy="808990"/>
                <wp:effectExtent l="50800" t="25400" r="59690" b="105410"/>
                <wp:wrapNone/>
                <wp:docPr id="857" name="Group 857"/>
                <wp:cNvGraphicFramePr/>
                <a:graphic xmlns:a="http://schemas.openxmlformats.org/drawingml/2006/main">
                  <a:graphicData uri="http://schemas.microsoft.com/office/word/2010/wordprocessingGroup">
                    <wpg:wgp>
                      <wpg:cNvGrpSpPr/>
                      <wpg:grpSpPr>
                        <a:xfrm>
                          <a:off x="0" y="0"/>
                          <a:ext cx="1108710" cy="808990"/>
                          <a:chOff x="0" y="0"/>
                          <a:chExt cx="1108710" cy="808990"/>
                        </a:xfrm>
                        <a:extLst>
                          <a:ext uri="{0CCBE362-F206-4b92-989A-16890622DB6E}">
                            <ma14:wrappingTextBoxFlag xmlns:ma14="http://schemas.microsoft.com/office/mac/drawingml/2011/main"/>
                          </a:ext>
                        </a:extLst>
                      </wpg:grpSpPr>
                      <wps:wsp>
                        <wps:cNvPr id="858" name="Straight Connector 858"/>
                        <wps:cNvCnPr/>
                        <wps:spPr>
                          <a:xfrm>
                            <a:off x="13462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59" name="Straight Connector 859"/>
                        <wps:cNvCnPr/>
                        <wps:spPr>
                          <a:xfrm>
                            <a:off x="90678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60" name="Group 860"/>
                        <wpg:cNvGrpSpPr/>
                        <wpg:grpSpPr>
                          <a:xfrm>
                            <a:off x="0" y="0"/>
                            <a:ext cx="1108710" cy="808990"/>
                            <a:chOff x="0" y="0"/>
                            <a:chExt cx="1108710" cy="808990"/>
                          </a:xfrm>
                        </wpg:grpSpPr>
                        <wps:wsp>
                          <wps:cNvPr id="861" name="Isosceles Triangle 861"/>
                          <wps:cNvSpPr/>
                          <wps:spPr>
                            <a:xfrm rot="10800000">
                              <a:off x="273685" y="45910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62" name="Group 862"/>
                          <wpg:cNvGrpSpPr/>
                          <wpg:grpSpPr>
                            <a:xfrm>
                              <a:off x="0" y="0"/>
                              <a:ext cx="1108710" cy="808990"/>
                              <a:chOff x="0" y="0"/>
                              <a:chExt cx="1108710" cy="808990"/>
                            </a:xfrm>
                          </wpg:grpSpPr>
                          <wps:wsp>
                            <wps:cNvPr id="863" name="Straight Connector 863"/>
                            <wps:cNvCnPr/>
                            <wps:spPr>
                              <a:xfrm>
                                <a:off x="0" y="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64" name="Group 864"/>
                            <wpg:cNvGrpSpPr/>
                            <wpg:grpSpPr>
                              <a:xfrm>
                                <a:off x="513080" y="551180"/>
                                <a:ext cx="247650" cy="50800"/>
                                <a:chOff x="0" y="0"/>
                                <a:chExt cx="247650" cy="50800"/>
                              </a:xfrm>
                            </wpg:grpSpPr>
                            <wps:wsp>
                              <wps:cNvPr id="865" name="Oval 865"/>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Oval 866"/>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Oval 867"/>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8" name="Straight Connector 868"/>
                            <wps:cNvCnPr/>
                            <wps:spPr>
                              <a:xfrm>
                                <a:off x="0" y="80899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69" name="Straight Connector 869"/>
                            <wps:cNvCnPr/>
                            <wps:spPr>
                              <a:xfrm>
                                <a:off x="1352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0" name="Straight Connector 870"/>
                            <wps:cNvCnPr/>
                            <wps:spPr>
                              <a:xfrm>
                                <a:off x="3765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1" name="Straight Connector 871"/>
                            <wps:cNvCnPr/>
                            <wps:spPr>
                              <a:xfrm>
                                <a:off x="9099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2" name="Isosceles Triangle 872"/>
                            <wps:cNvSpPr/>
                            <wps:spPr>
                              <a:xfrm rot="10800000">
                                <a:off x="32385" y="46545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Isosceles Triangle 873"/>
                            <wps:cNvSpPr/>
                            <wps:spPr>
                              <a:xfrm rot="10800000">
                                <a:off x="813435" y="46799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Straight Connector 874"/>
                            <wps:cNvCnPr/>
                            <wps:spPr>
                              <a:xfrm>
                                <a:off x="35814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5" name="Straight Connector 875"/>
                            <wps:cNvCnPr/>
                            <wps:spPr>
                              <a:xfrm>
                                <a:off x="0" y="27432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grpSp>
                    </wpg:wgp>
                  </a:graphicData>
                </a:graphic>
                <wp14:sizeRelH relativeFrom="page">
                  <wp14:pctWidth>0</wp14:pctWidth>
                </wp14:sizeRelH>
                <wp14:sizeRelV relativeFrom="page">
                  <wp14:pctHeight>0</wp14:pctHeight>
                </wp14:sizeRelV>
              </wp:anchor>
            </w:drawing>
          </mc:Choice>
          <mc:Fallback>
            <w:pict>
              <v:group id="Group 857" o:spid="_x0000_s1026" style="position:absolute;margin-left:4.4pt;margin-top:3.85pt;width:87.3pt;height:63.7pt;z-index:251766784" coordsize="1108710,8089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">
                <v:line id="Straight Connector 858" o:spid="_x0000_s1027" style="position:absolute;visibility:visible;mso-wrap-style:square" from="134620,15240" to="13462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ExNZcAAAADcAAAADwAAAGRycy9kb3ducmV2LnhtbERPy4rCMBTdC/MP4Q6401RB0Y5RZEBw&#10;VfBR3F6SO02xuek0UTvz9WYhuDyc92rTu0bcqQu1ZwWTcQaCWHtTc6XgfNqNFiBCRDbYeCYFfxRg&#10;s/4YrDA3/sEHuh9jJVIIhxwV2BjbXMqgLTkMY98SJ+7Hdw5jgl0lTYePFO4aOc2yuXRYc2qw2NK3&#10;JX093pwCfb5U5e+Wi8NpWep/LEzhrFFq+Nlvv0BE6uNb/HLvjYLFLK1NZ9IRkO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hMTWXAAAAA3AAAAA8AAAAAAAAAAAAAAAAA&#10;oQIAAGRycy9kb3ducmV2LnhtbFBLBQYAAAAABAAEAPkAAACOAwAAAAA=&#10;" strokecolor="#4f81bd [3204]" strokeweight="2pt">
                  <v:shadow on="t" opacity="24903f" mv:blur="40000f" origin=",.5" offset="0,20000emu"/>
                </v:line>
                <v:line id="Straight Connector 859" o:spid="_x0000_s1028" style="position:absolute;visibility:visible;mso-wrap-style:square" from="906780,15240" to="90678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Do/sQAAADcAAAADwAAAGRycy9kb3ducmV2LnhtbESPwWrDMBBE74H+g9hCboncQkPiRgkm&#10;EOjJEDuh10XaWqbWyrVUx+nXV4FCj8PMvGG2+8l1YqQhtJ4VPC0zEMTam5YbBef6uFiDCBHZYOeZ&#10;FNwowH73MNtibvyVTzRWsREJwiFHBTbGPpcyaEsOw9L3xMn78IPDmOTQSDPgNcFdJ5+zbCUdtpwW&#10;LPZ0sKQ/q2+nQJ/fm8tXweWp3lz0D5amdNYoNX+cilcQkab4H/5rvxkF65cN3M+kIyB3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AOj+xAAAANwAAAAPAAAAAAAAAAAA&#10;AAAAAKECAABkcnMvZG93bnJldi54bWxQSwUGAAAAAAQABAD5AAAAkgMAAAAA&#10;" strokecolor="#4f81bd [3204]" strokeweight="2pt">
                  <v:shadow on="t" opacity="24903f" mv:blur="40000f" origin=",.5" offset="0,20000emu"/>
                </v:line>
                <v:group id="Group 860" o:spid="_x0000_s1029" style="position:absolute;width:1108710;height:808990" coordsize="1108710,808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5ClSwgAAANwAAAAPAAAAZHJzL2Rvd25yZXYueG1sRE/LisIwFN0L/kO4gjtN&#10;O4MiHVMRmRlciOADZHaX5tqWNjelybT1781CcHk47/VmMLXoqHWlZQXxPAJBnFldcq7gevmZrUA4&#10;j6yxtkwKHuRgk45Ha0y07flE3dnnIoSwS1BB4X2TSOmyggy6uW2IA3e3rUEfYJtL3WIfwk0tP6Jo&#10;KQ2WHBoKbGhXUFad/42C3x777Wf83R2q++7xd1kcb4eYlJpOhu0XCE+Df4tf7r1WsFqG+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1uQpUsIAAADcAAAADwAA&#10;AAAAAAAAAAAAAACpAgAAZHJzL2Rvd25yZXYueG1sUEsFBgAAAAAEAAQA+gAAAJgDAAAAAA==&#10;">
                  <v:shape id="Isosceles Triangle 861" o:spid="_x0000_s1030" type="#_x0000_t5" style="position:absolute;left:273685;top:45910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l1FPxAAA&#10;ANwAAAAPAAAAZHJzL2Rvd25yZXYueG1sRI9Ba8JAEIXvhf6HZQq9lLrRQwzRVUSwhF5KUsHrkB2T&#10;YHY27K4x/nu3UPD4ePO+N2+9nUwvRnK+s6xgPktAENdWd9woOP4ePjMQPiBr7C2Tgjt52G5eX9aY&#10;a3vjksYqNCJC2OeooA1hyKX0dUsG/cwOxNE7W2cwROkaqR3eItz0cpEkqTTYcWxocaB9S/Wlupr4&#10;RvHxtbD76ZQdTfmTnXr3jeNSqfe3abcCEWgKz+P/dKEVZOkc/sZEAsj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5dRT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group id="Group 862" o:spid="_x0000_s1031" style="position:absolute;width:1108710;height:808990" coordsize="1108710,808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ehK+xAAAANwAAAAPAAAAZHJzL2Rvd25yZXYueG1sRI9Pi8IwFMTvwn6H8Ba8&#10;aVplRbpGEVHxIIJ/QPb2aJ5tsXkpTWzrtzcLgsdhZn7DzBadKUVDtSssK4iHEQji1OqCMwWX82Yw&#10;BeE8ssbSMil4koPF/Ks3w0Tblo/UnHwmAoRdggpy76tESpfmZNANbUUcvJutDfog60zqGtsAN6Uc&#10;RdFEGiw4LORY0Sqn9H56GAXbFtvlOF43+/tt9fw7/xyu+5iU6n93y18Qnjr/Cb/bO61gOhnB/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JehK+xAAAANwAAAAP&#10;AAAAAAAAAAAAAAAAAKkCAABkcnMvZG93bnJldi54bWxQSwUGAAAAAAQABAD6AAAAmgMAAAAA&#10;">
                    <v:line id="Straight Connector 863" o:spid="_x0000_s1032"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QVqcQAAADcAAAADwAAAGRycy9kb3ducmV2LnhtbESPwWrDMBBE74X8g9hAb43cFkzqRAkh&#10;UMjJYCeh10XaWKbWyrGU2O3XV4VCj8PMvGHW28l14k5DaD0reF5kIIi1Ny03Ck7H96cliBCRDXae&#10;ScEXBdhuZg9rLIwfuaJ7HRuRIBwKVGBj7Aspg7bkMCx8T5y8ix8cxiSHRpoBxwR3nXzJslw6bDkt&#10;WOxpb0l/1jenQJ8+mvN1x2V1fDvrbyxN6axR6nE+7VYgIk3xP/zXPhgFy/wVfs+kIyA3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hBWpxAAAANwAAAAPAAAAAAAAAAAA&#10;AAAAAKECAABkcnMvZG93bnJldi54bWxQSwUGAAAAAAQABAD5AAAAkgMAAAAA&#10;" strokecolor="#4f81bd [3204]" strokeweight="2pt">
                      <v:shadow on="t" opacity="24903f" mv:blur="40000f" origin=",.5" offset="0,20000emu"/>
                    </v:line>
                    <v:group id="Group 864" o:spid="_x0000_s1033" style="position:absolute;left:513080;top:55118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nfL1HGAAAA3AAA&#10;AA8AAAAAAAAAAAAAAAAAqQIAAGRycy9kb3ducmV2LnhtbFBLBQYAAAAABAAEAPoAAACcAwAAAAA=&#10;">
                      <v:oval id="Oval 865" o:spid="_x0000_s1034"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jmTZwwAA&#10;ANwAAAAPAAAAZHJzL2Rvd25yZXYueG1sRI9Bi8IwFITvwv6H8Ba8iKYKFqlGcQVhPdoV8fhsnm3d&#10;5qU2WVv/vREWPA4z8w2zWHWmEndqXGlZwXgUgSDOrC45V3D42Q5nIJxH1lhZJgUPcrBafvQWmGjb&#10;8p7uqc9FgLBLUEHhfZ1I6bKCDLqRrYmDd7GNQR9kk0vdYBvgppKTKIqlwZLDQoE1bQrKftM/o+CL&#10;snhy3l03g+26PZ58OsXboFaq/9mt5yA8df4d/m9/awWzeAqvM+EIyO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jmTZ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866" o:spid="_x0000_s1035"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XPquxQAA&#10;ANwAAAAPAAAAZHJzL2Rvd25yZXYueG1sRI9Ba8JAFITvQv/D8gq9SN0YMEh0FRsI1KOplB5fs88k&#10;bfZtml2T+O+7hYLHYWa+Ybb7ybRioN41lhUsFxEI4tLqhisF57f8eQ3CeWSNrWVScCMH+93DbIup&#10;tiOfaCh8JQKEXYoKau+7VEpX1mTQLWxHHLyL7Q36IPtK6h7HADetjKMokQYbDgs1dpTVVH4XV6Pg&#10;hcok/jx+ZfP8ML5/+GKFP/NOqafH6bAB4Wny9/B/+1UrWCcJ/J0JR0D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Zc+q7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867" o:spid="_x0000_s1036"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EF81xQAA&#10;ANwAAAAPAAAAZHJzL2Rvd25yZXYueG1sRI9Ba8JAFITvgv9heUIvUjcVGiW6CSoI7dG0SI/P7GuS&#10;mn2bZrcm/feuIHgcZuYbZp0NphEX6lxtWcHLLAJBXFhdc6ng82P/vAThPLLGxjIp+CcHWToerTHR&#10;tucDXXJfigBhl6CCyvs2kdIVFRl0M9sSB+/bdgZ9kF0pdYd9gJtGzqMolgZrDgsVtrSrqDjnf0bB&#10;lop4fnr/2U33m/745fNX/J22Sj1Nhs0KhKfBP8L39ptWsIwXcDsTjoBMr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kQXzX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line id="Straight Connector 868" o:spid="_x0000_s1037" style="position:absolute;visibility:visible;mso-wrap-style:square" from="0,808990" to="1108710,8089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iCH2L8AAADcAAAADwAAAGRycy9kb3ducmV2LnhtbERPy4rCMBTdD8w/hDvgbkxnFqLVtIgw&#10;4KrgC7eX5NoUm5vaRO349WYhuDyc96IcXCtu1IfGs4KfcQaCWHvTcK1gv/v7noIIEdlg65kU/FOA&#10;svj8WGBu/J03dNvGWqQQDjkqsDF2uZRBW3IYxr4jTtzJ9w5jgn0tTY/3FO5a+ZtlE+mw4dRgsaOV&#10;JX3eXp0CvT/Wh8uSq81udtAPrEzlrFFq9DUs5yAiDfEtfrnXRsF0ktamM+kIy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iCH2L8AAADcAAAADwAAAAAAAAAAAAAAAACh&#10;AgAAZHJzL2Rvd25yZXYueG1sUEsFBgAAAAAEAAQA+QAAAI0DAAAAAA==&#10;" strokecolor="#4f81bd [3204]" strokeweight="2pt">
                      <v:shadow on="t" opacity="24903f" mv:blur="40000f" origin=",.5" offset="0,20000emu"/>
                    </v:line>
                    <v:line id="Straight Connector 869" o:spid="_x0000_s1038" style="position:absolute;visibility:visible;mso-wrap-style:square" from="135255,622300" to="1352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WwiQ8IAAADcAAAADwAAAGRycy9kb3ducmV2LnhtbESPT4vCMBTE78J+h/AWvNl09yBajSLC&#10;gqeC//D6SJ5NsXmpTdSun36zIHgcZuY3zHzZu0bcqQu1ZwVfWQ6CWHtTc6XgsP8ZTUCEiGyw8UwK&#10;finAcvExmGNh/IO3dN/FSiQIhwIV2BjbQsqgLTkMmW+Jk3f2ncOYZFdJ0+EjwV0jv/N8LB3WnBYs&#10;trS2pC+7m1OgD6fqeF1xud1Pj/qJpSmdNUoNP/vVDESkPr7Dr/bGKJiMp/B/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WwiQ8IAAADcAAAADwAAAAAAAAAAAAAA&#10;AAChAgAAZHJzL2Rvd25yZXYueG1sUEsFBgAAAAAEAAQA+QAAAJADAAAAAA==&#10;" strokecolor="#4f81bd [3204]" strokeweight="2pt">
                      <v:shadow on="t" opacity="24903f" mv:blur="40000f" origin=",.5" offset="0,20000emu"/>
                    </v:line>
                    <v:line id="Straight Connector 870" o:spid="_x0000_s1039" style="position:absolute;visibility:visible;mso-wrap-style:square" from="376555,622300" to="3765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Y8dA8AAAADcAAAADwAAAGRycy9kb3ducmV2LnhtbERPy4rCMBTdC/MP4Q6401QXPjpGkQHB&#10;VcFHcXtJ7jTF5qbTRO3M15uF4PJw3qtN7xpxpy7UnhVMxhkIYu1NzZWC82k3WoAIEdlg45kU/FGA&#10;zfpjsMLc+Acf6H6MlUghHHJUYGNscymDtuQwjH1LnLgf3zmMCXaVNB0+Urhr5DTLZtJhzanBYkvf&#10;lvT1eHMK9PlSlb9bLg6nZan/sTCFs0ap4We//QIRqY9v8cu9NwoW8zQ/nUlHQK6f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F2PHQPAAAAA3AAAAA8AAAAAAAAAAAAAAAAA&#10;oQIAAGRycy9kb3ducmV2LnhtbFBLBQYAAAAABAAEAPkAAACOAwAAAAA=&#10;" strokecolor="#4f81bd [3204]" strokeweight="2pt">
                      <v:shadow on="t" opacity="24903f" mv:blur="40000f" origin=",.5" offset="0,20000emu"/>
                    </v:line>
                    <v:line id="Straight Connector 871" o:spid="_x0000_s1040" style="position:absolute;visibility:visible;mso-wrap-style:square" from="909955,622300" to="9099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sO4mMMAAADcAAAADwAAAGRycy9kb3ducmV2LnhtbESPS4sCMRCE78L+h9CCN824Bx+zRhFB&#10;8DTgC69N0jsZnHRmJ1kd/fVGWNhjUVVfUYtV52pxozZUnhWMRxkIYu1NxaWC03E7nIEIEdlg7ZkU&#10;PCjAavnRW2Bu/J33dDvEUiQIhxwV2BibXMqgLTkMI98QJ+/btw5jkm0pTYv3BHe1/MyyiXRYcVqw&#10;2NDGkr4efp0CfbqU5581F/vj/KyfWJjCWaPUoN+tv0BE6uJ/+K+9Mwpm0zG8z6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LDuJjDAAAA3AAAAA8AAAAAAAAAAAAA&#10;AAAAoQIAAGRycy9kb3ducmV2LnhtbFBLBQYAAAAABAAEAPkAAACRAwAAAAA=&#10;" strokecolor="#4f81bd [3204]" strokeweight="2pt">
                      <v:shadow on="t" opacity="24903f" mv:blur="40000f" origin=",.5" offset="0,20000emu"/>
                    </v:line>
                    <v:shape id="Isosceles Triangle 872" o:spid="_x0000_s1041" type="#_x0000_t5" style="position:absolute;left:32385;top:46545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nFnlwwAA&#10;ANwAAAAPAAAAZHJzL2Rvd25yZXYueG1sRI9Pi8IwEMXvgt8hzIIX0XR70FKNsgiKeBH/gNehmW3L&#10;NpOSZGv99kYQPD7evN+bt1z3phEdOV9bVvA9TUAQF1bXXCq4XraTDIQPyBoby6TgQR7Wq+Fgibm2&#10;dz5Rdw6liBD2OSqoQmhzKX1RkUE/tS1x9H6tMxiidKXUDu8RbhqZJslMGqw5NlTY0qai4u/8b+Ib&#10;+/EutZv+ll3N6ZjdGnfAbq7U6Kv/WYAI1IfP8Tu91wqyeQqvMZEAcvU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nFnl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shape id="Isosceles Triangle 873" o:spid="_x0000_s1042" type="#_x0000_t5" style="position:absolute;left:813435;top:46799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0Px+wwAA&#10;ANwAAAAPAAAAZHJzL2Rvd25yZXYueG1sRI9Bi8IwEIXvwv6HMIIX0VQFLV2jLMIushexCl6HZrYt&#10;NpOSxFr//UYQPD7evO/NW29704iOnK8tK5hNExDEhdU1lwrOp+9JCsIHZI2NZVLwIA/bzcdgjZm2&#10;dz5Sl4dSRAj7DBVUIbSZlL6oyKCf2pY4en/WGQxRulJqh/cIN42cJ8lSGqw5NlTY0q6i4prfTHxj&#10;P/6Z211/Sc/meEgvjfvFbqXUaNh/fYII1If38Su91wrS1QKeYyIB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0Px+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874" o:spid="_x0000_s1043" style="position:absolute;visibility:visible;mso-wrap-style:square" from="358140,15240" to="35814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rQbAMMAAADcAAAADwAAAGRycy9kb3ducmV2LnhtbESPT2sCMRTE74LfITzBm2Yr0urWKCIU&#10;elrwH14fyetm6eZl3URd/fSNIPQ4zMxvmMWqc7W4UhsqzwrexhkIYu1NxaWCw/5rNAMRIrLB2jMp&#10;uFOA1bLfW2Bu/I23dN3FUiQIhxwV2BibXMqgLTkMY98QJ+/Htw5jkm0pTYu3BHe1nGTZu3RYcVqw&#10;2NDGkv7dXZwCfTiVx/Oai+1+ftQPLEzhrFFqOOjWnyAidfE//Gp/GwWzj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K0GwDDAAAA3AAAAA8AAAAAAAAAAAAA&#10;AAAAoQIAAGRycy9kb3ducmV2LnhtbFBLBQYAAAAABAAEAPkAAACRAwAAAAA=&#10;" strokecolor="#4f81bd [3204]" strokeweight="2pt">
                      <v:shadow on="t" opacity="24903f" mv:blur="40000f" origin=",.5" offset="0,20000emu"/>
                    </v:line>
                    <v:line id="Straight Connector 875" o:spid="_x0000_s1044" style="position:absolute;visibility:visible;mso-wrap-style:square" from="0,274320" to="1108710,274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i+m8MAAADcAAAADwAAAGRycy9kb3ducmV2LnhtbESPT2sCMRTE74LfITzBm2Yr2OrWKCIU&#10;elrwH14fyetm6eZl3URd/fSNIPQ4zMxvmMWqc7W4UhsqzwrexhkIYu1NxaWCw/5rNAMRIrLB2jMp&#10;uFOA1bLfW2Bu/I23dN3FUiQIhxwV2BibXMqgLTkMY98QJ+/Htw5jkm0pTYu3BHe1nGTZu3RYcVqw&#10;2NDGkv7dXZwCfTiVx/Oai+1+ftQPLEzhrFFqOOjWnyAidfE//Gp/GwWzj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34vpvDAAAA3AAAAA8AAAAAAAAAAAAA&#10;AAAAoQIAAGRycy9kb3ducmV2LnhtbFBLBQYAAAAABAAEAPkAAACRAwAAAAA=&#10;" strokecolor="#4f81bd [3204]" strokeweight="2pt">
                      <v:shadow on="t" opacity="24903f" mv:blur="40000f" origin=",.5" offset="0,20000emu"/>
                    </v:line>
                  </v:group>
                </v:group>
              </v:group>
            </w:pict>
          </mc:Fallback>
        </mc:AlternateContent>
      </w:r>
    </w:p>
    <w:p w14:paraId="4ADA31D2" w14:textId="77777777" w:rsidR="0048021B" w:rsidRPr="0048021B" w:rsidRDefault="0048021B" w:rsidP="00A34D33">
      <w:pPr>
        <w:tabs>
          <w:tab w:val="left" w:pos="3240"/>
        </w:tabs>
      </w:pPr>
    </w:p>
    <w:p w14:paraId="03610257" w14:textId="4B61B26E" w:rsidR="00745F8C" w:rsidRPr="0048021B" w:rsidRDefault="0048021B" w:rsidP="009351B8">
      <w:pPr>
        <w:tabs>
          <w:tab w:val="left" w:pos="2070"/>
        </w:tabs>
      </w:pPr>
      <w:r w:rsidRPr="0048021B">
        <w:rPr>
          <w:position w:val="12"/>
        </w:rPr>
        <w:tab/>
        <w:t xml:space="preserve">= </w:t>
      </w:r>
      <w:r>
        <w:rPr>
          <w:position w:val="12"/>
        </w:rPr>
        <w:t xml:space="preserve">   </w:t>
      </w:r>
      <w:r w:rsidR="00BA101D" w:rsidRPr="00BA101D">
        <w:rPr>
          <w:position w:val="-16"/>
        </w:rPr>
        <w:object w:dxaOrig="2300" w:dyaOrig="440" w14:anchorId="277D01D5">
          <v:shape id="_x0000_i1113" type="#_x0000_t75" style="width:115pt;height:22pt" o:ole="">
            <v:imagedata r:id="rId184" o:title=""/>
          </v:shape>
          <o:OLEObject Type="Embed" ProgID="Equation.DSMT4" ShapeID="_x0000_i1113" DrawAspect="Content" ObjectID="_1459433854" r:id="rId185"/>
        </w:object>
      </w:r>
      <w:r w:rsidRPr="0048021B">
        <w:t xml:space="preserve"> </w:t>
      </w:r>
    </w:p>
    <w:p w14:paraId="506296EC" w14:textId="77777777" w:rsidR="0048021B" w:rsidRDefault="0048021B" w:rsidP="00A34D33">
      <w:pPr>
        <w:tabs>
          <w:tab w:val="left" w:pos="3240"/>
        </w:tabs>
      </w:pPr>
    </w:p>
    <w:p w14:paraId="72196F8A" w14:textId="77777777" w:rsidR="0048021B" w:rsidRDefault="0048021B" w:rsidP="00A34D33">
      <w:pPr>
        <w:tabs>
          <w:tab w:val="left" w:pos="3240"/>
        </w:tabs>
      </w:pPr>
    </w:p>
    <w:p w14:paraId="24D03708" w14:textId="096ED231" w:rsidR="00A34D33" w:rsidRDefault="00A0672D" w:rsidP="00A34D33">
      <w:pPr>
        <w:tabs>
          <w:tab w:val="left" w:pos="3240"/>
        </w:tabs>
      </w:pPr>
      <w:r>
        <w:t xml:space="preserve">= </w:t>
      </w:r>
      <w:r w:rsidR="00FA7A29" w:rsidRPr="006F2570">
        <w:rPr>
          <w:i/>
          <w:position w:val="-34"/>
        </w:rPr>
        <w:object w:dxaOrig="6420" w:dyaOrig="860" w14:anchorId="2A21C9C6">
          <v:shape id="_x0000_i1114" type="#_x0000_t75" style="width:321pt;height:43pt" o:ole="">
            <v:imagedata r:id="rId186" o:title=""/>
          </v:shape>
          <o:OLEObject Type="Embed" ProgID="Equation.DSMT4" ShapeID="_x0000_i1114" DrawAspect="Content" ObjectID="_1459433855" r:id="rId187"/>
        </w:object>
      </w:r>
      <w:r w:rsidR="006F2570">
        <w:rPr>
          <w:i/>
        </w:rPr>
        <w:t xml:space="preserve"> </w:t>
      </w:r>
      <w:r w:rsidR="00167D5C">
        <w:rPr>
          <w:i/>
        </w:rPr>
        <w:t xml:space="preserve"> </w:t>
      </w:r>
    </w:p>
    <w:p w14:paraId="7EB25892" w14:textId="3C766B95" w:rsidR="00A0672D" w:rsidRDefault="005C0BB8" w:rsidP="00A34D33">
      <w:pPr>
        <w:tabs>
          <w:tab w:val="left" w:pos="3240"/>
        </w:tabs>
      </w:pPr>
      <w:r>
        <w:rPr>
          <w:noProof/>
        </w:rPr>
        <mc:AlternateContent>
          <mc:Choice Requires="wpg">
            <w:drawing>
              <wp:anchor distT="0" distB="0" distL="114300" distR="114300" simplePos="0" relativeHeight="251734016" behindDoc="1" locked="0" layoutInCell="1" allowOverlap="1" wp14:anchorId="3933949B" wp14:editId="283DF948">
                <wp:simplePos x="0" y="0"/>
                <wp:positionH relativeFrom="column">
                  <wp:posOffset>368300</wp:posOffset>
                </wp:positionH>
                <wp:positionV relativeFrom="paragraph">
                  <wp:posOffset>156845</wp:posOffset>
                </wp:positionV>
                <wp:extent cx="1108710" cy="565150"/>
                <wp:effectExtent l="50800" t="25400" r="59690" b="95250"/>
                <wp:wrapNone/>
                <wp:docPr id="429" name="Group 429"/>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430" name="Group 430"/>
                        <wpg:cNvGrpSpPr/>
                        <wpg:grpSpPr>
                          <a:xfrm>
                            <a:off x="0" y="0"/>
                            <a:ext cx="1108710" cy="565150"/>
                            <a:chOff x="0" y="0"/>
                            <a:chExt cx="1108710" cy="565150"/>
                          </a:xfrm>
                        </wpg:grpSpPr>
                        <wps:wsp>
                          <wps:cNvPr id="431" name="Straight Connector 431"/>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432" name="Group 432"/>
                          <wpg:cNvGrpSpPr/>
                          <wpg:grpSpPr>
                            <a:xfrm>
                              <a:off x="513715" y="266700"/>
                              <a:ext cx="247650" cy="50800"/>
                              <a:chOff x="0" y="0"/>
                              <a:chExt cx="247650" cy="50800"/>
                            </a:xfrm>
                          </wpg:grpSpPr>
                          <wps:wsp>
                            <wps:cNvPr id="433" name="Oval 433"/>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Oval 43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Oval 43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7" name="Straight Connector 437"/>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38" name="Straight Connector 438"/>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39" name="Straight Connector 439"/>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0" name="Straight Connector 440"/>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1" name="Straight Connector 441"/>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2" name="Straight Connector 442"/>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3" name="Straight Connector 443"/>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446" name="Isosceles Triangle 446"/>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Isosceles Triangle 192"/>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Isosceles Triangle 193"/>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29" o:spid="_x0000_s1026" style="position:absolute;margin-left:29pt;margin-top:12.35pt;width:87.3pt;height:44.5pt;z-index:-251582464;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">
                <v:group id="Group 430"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6MbzZcIAAADcAAAADwAA&#10;AAAAAAAAAAAAAACpAgAAZHJzL2Rvd25yZXYueG1sUEsFBgAAAAAEAAQA+gAAAJgDAAAAAA==&#10;">
                  <v:line id="Straight Connector 431"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Tj0csMAAADcAAAADwAAAGRycy9kb3ducmV2LnhtbESPT2sCMRTE74LfITzBm2atpehqFBEK&#10;PS34D6+P5LlZ3Lysm1RXP31TKPQ4zMxvmOW6c7W4Uxsqzwom4wwEsfam4lLB8fA5moEIEdlg7ZkU&#10;PCnAetXvLTE3/sE7uu9jKRKEQ44KbIxNLmXQlhyGsW+Ik3fxrcOYZFtK0+IjwV0t37LsQzqsOC1Y&#10;bGhrSV/3306BPp7L023Dxe4wP+kXFqZw1ig1HHSbBYhIXfwP/7W/jIL36QR+z6QjIFc/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k49HLDAAAA3AAAAA8AAAAAAAAAAAAA&#10;AAAAoQIAAGRycy9kb3ducmV2LnhtbFBLBQYAAAAABAAEAPkAAACRAwAAAAA=&#10;" strokecolor="#4f81bd [3204]" strokeweight="2pt">
                    <v:shadow on="t" opacity="24903f" mv:blur="40000f" origin=",.5" offset="0,20000emu"/>
                  </v:line>
                  <v:group id="Group 432"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3WMiJxgAAANwAAAAPAAAAZHJzL2Rvd25yZXYueG1sRI9Pa8JAFMTvBb/D8gq9&#10;1c0fWyR1DSK2eBChKpTeHtlnEpJ9G7LbJH77bkHocZiZ3zCrfDKtGKh3tWUF8TwCQVxYXXOp4HJ+&#10;f16CcB5ZY2uZFNzIQb6ePaww03bkTxpOvhQBwi5DBZX3XSalKyoy6Oa2Iw7e1fYGfZB9KXWPY4Cb&#10;ViZR9CoN1hwWKuxoW1HRnH6Mgo8Rx00a74ZDc93evs8vx69DTEo9PU6bNxCeJv8fvrf3WsEiTe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dYyInGAAAA3AAA&#10;AA8AAAAAAAAAAAAAAAAAqQIAAGRycy9kb3ducmV2LnhtbFBLBQYAAAAABAAEAPoAAACcAwAAAAA=&#10;">
                    <v:oval id="Oval 433"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CYMBxAAA&#10;ANwAAAAPAAAAZHJzL2Rvd25yZXYueG1sRI9Ba8JAFITvBf/D8gQvoptqFYmuooJgj40iHp/ZZ5I2&#10;+zbNrib9964g9DjMzDfMYtWaUtypdoVlBe/DCARxanXBmYLjYTeYgXAeWWNpmRT8kYPVsvO2wFjb&#10;hr/onvhMBAi7GBXk3lexlC7NyaAb2oo4eFdbG/RB1pnUNTYBbko5iqKpNFhwWMixom1O6U9yMwo2&#10;lE5Hl8/vbX+3bk5nn0zwt18p1eu26zkIT63/D7/ae63gYzyG55lwBOTy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AmDA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434"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4Bt1xAAA&#10;ANwAAAAPAAAAZHJzL2Rvd25yZXYueG1sRI9Ba8JAFITvQv/D8gpeRDdaK5K6igqCPZqKeHxmX5No&#10;9m3Mrib9925B8DjMzDfMbNGaUtypdoVlBcNBBII4tbrgTMH+Z9OfgnAeWWNpmRT8kYPF/K0zw1jb&#10;hnd0T3wmAoRdjApy76tYSpfmZNANbEUcvF9bG/RB1pnUNTYBbko5iqKJNFhwWMixonVO6SW5GQUr&#10;Siej0/d53dssm8PRJ5947VVKdd/b5RcIT61/hZ/trVYw/hjD/5lwBOT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Abd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435"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rL7uxAAA&#10;ANwAAAAPAAAAZHJzL2Rvd25yZXYueG1sRI9Ba8JAFITvQv/D8gpeRDdaFUldRQXBHk1FPD6zr0k0&#10;+zZmV5P+e7cg9DjMzDfMfNmaUjyodoVlBcNBBII4tbrgTMHhe9ufgXAeWWNpmRT8koPl4q0zx1jb&#10;hvf0SHwmAoRdjApy76tYSpfmZNANbEUcvB9bG/RB1pnUNTYBbko5iqKpNFhwWMixok1O6TW5GwVr&#10;Sqej89dl09uumuPJJxO89Sqluu/t6hOEp9b/h1/tnVYw/pjA35lwBOTiC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Ky+7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group>
                  <v:line id="Straight Connector 437"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Z3JncMAAADcAAAADwAAAGRycy9kb3ducmV2LnhtbESPT2sCMRTE74LfITzBm2bVYu3WKCIU&#10;elrwH14fyetm6eZl3aS67ac3gtDjMDO/YZbrztXiSm2oPCuYjDMQxNqbiksFx8PHaAEiRGSDtWdS&#10;8EsB1qt+b4m58Tfe0XUfS5EgHHJUYGNscimDtuQwjH1DnLwv3zqMSbalNC3eEtzVcpplc+mw4rRg&#10;saGtJf29/3EK9PFcni4bLnaHt5P+w8IUzhqlhoNu8w4iUhf/w8/2p1HwMnuFx5l0BOTq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mdyZ3DAAAA3AAAAA8AAAAAAAAAAAAA&#10;AAAAoQIAAGRycy9kb3ducmV2LnhtbFBLBQYAAAAABAAEAPkAAACRAwAAAAA=&#10;" strokecolor="#4f81bd [3204]" strokeweight="2pt">
                    <v:shadow on="t" opacity="24903f" mv:blur="40000f" origin=",.5" offset="0,20000emu"/>
                  </v:line>
                  <v:line id="Straight Connector 438"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Jd78EAAADcAAAADwAAAGRycy9kb3ducmV2LnhtbERPyWrDMBC9B/oPYgq5JXKTUho3SjCB&#10;Qk4GZ6HXQZpYptbItVTb6ddXh0KPj7dv95NrxUB9aDwreFpmIIi1Nw3XCi7n98UriBCRDbaeScGd&#10;Aux3D7Mt5saPXNFwirVIIRxyVGBj7HIpg7bkMCx9R5y4m+8dxgT7WpoexxTuWrnKshfpsOHUYLGj&#10;gyX9efp2CvTlo75+FVxW581V/2BpSmeNUvPHqXgDEWmK/+I/99EoeF6ntelMOgJy9w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YAl3vwQAAANwAAAAPAAAAAAAAAAAAAAAA&#10;AKECAABkcnMvZG93bnJldi54bWxQSwUGAAAAAAQABAD5AAAAjwMAAAAA&#10;" strokecolor="#4f81bd [3204]" strokeweight="2pt">
                    <v:shadow on="t" opacity="24903f" mv:blur="40000f" origin=",.5" offset="0,20000emu"/>
                  </v:line>
                  <v:line id="Straight Connector 439"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074dMMAAADcAAAADwAAAGRycy9kb3ducmV2LnhtbESPT2sCMRTE74LfITzBm2arpejWKCIU&#10;elrwH14fyetm6eZl3URd/fSNIPQ4zMxvmMWqc7W4UhsqzwrexhkIYu1NxaWCw/5rNAMRIrLB2jMp&#10;uFOA1bLfW2Bu/I23dN3FUiQIhxwV2BibXMqgLTkMY98QJ+/Htw5jkm0pTYu3BHe1nGTZh3RYcVqw&#10;2NDGkv7dXZwCfTiVx/Oai+1+ftQPLEzhrFFqOOjWnyAidfE//Gp/GwXv0z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dO+HTDAAAA3AAAAA8AAAAAAAAAAAAA&#10;AAAAoQIAAGRycy9kb3ducmV2LnhtbFBLBQYAAAAABAAEAPkAAACRAwAAAAA=&#10;" strokecolor="#4f81bd [3204]" strokeweight="2pt">
                    <v:shadow on="t" opacity="24903f" mv:blur="40000f" origin=",.5" offset="0,20000emu"/>
                  </v:line>
                  <v:line id="Straight Connector 440"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nIilMEAAADcAAAADwAAAGRycy9kb3ducmV2LnhtbERPz2vCMBS+D/wfwhN2W1NFxlYbRQbC&#10;ToVWZddH8myKzUvXZNr515vDYMeP73e5nVwvrjSGzrOCRZaDINbedNwqOB72L28gQkQ22HsmBb8U&#10;YLuZPZVYGH/jmq5NbEUK4VCgAhvjUEgZtCWHIfMDceLOfnQYExxbaUa8pXDXy2Wev0qHHacGiwN9&#10;WNKX5scp0Mev9vS946o+vJ/0HStTOWuUep5PuzWISFP8F/+5P42C1SrNT2fSEZCbB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ciKUwQAAANwAAAAPAAAAAAAAAAAAAAAA&#10;AKECAABkcnMvZG93bnJldi54bWxQSwUGAAAAAAQABAD5AAAAjwMAAAAA&#10;" strokecolor="#4f81bd [3204]" strokeweight="2pt">
                    <v:shadow on="t" opacity="24903f" mv:blur="40000f" origin=",.5" offset="0,20000emu"/>
                  </v:line>
                  <v:line id="Straight Connector 441"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T6HD8IAAADcAAAADwAAAGRycy9kb3ducmV2LnhtbESPT4vCMBTE78J+h/CEvWmqyLJWo4gg&#10;7KngP7w+kmdTbF66TdTqp98Iwh6HmfkNM192rhY3akPlWcFomIEg1t5UXCo47DeDbxAhIhusPZOC&#10;BwVYLj56c8yNv/OWbrtYigThkKMCG2OTSxm0JYdh6Bvi5J196zAm2ZbStHhPcFfLcZZ9SYcVpwWL&#10;Da0t6cvu6hTow6k8/q642O6nR/3EwhTOGqU++91qBiJSF//D7/aPUTCZjOB1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0T6HD8IAAADcAAAADwAAAAAAAAAAAAAA&#10;AAChAgAAZHJzL2Rvd25yZXYueG1sUEsFBgAAAAAEAAQA+QAAAJADAAAAAA==&#10;" strokecolor="#4f81bd [3204]" strokeweight="2pt">
                    <v:shadow on="t" opacity="24903f" mv:blur="40000f" origin=",.5" offset="0,20000emu"/>
                  </v:line>
                  <v:line id="Straight Connector 442"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ewZeMIAAADcAAAADwAAAGRycy9kb3ducmV2LnhtbESPT4vCMBTE78J+h/AW9qapIqJdo8iC&#10;sKeC//D6SN42xeal20StfnojCB6HmfkNM192rhYXakPlWcFwkIEg1t5UXCrY79b9KYgQkQ3WnknB&#10;jQIsFx+9OebGX3lDl20sRYJwyFGBjbHJpQzaksMw8A1x8v586zAm2ZbStHhNcFfLUZZNpMOK04LF&#10;hn4s6dP27BTo/bE8/K+42OxmB33HwhTOGqW+PrvVN4hIXXyHX+1fo2A8HsHzTDoCcvE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ewZeMIAAADcAAAADwAAAAAAAAAAAAAA&#10;AAChAgAAZHJzL2Rvd25yZXYueG1sUEsFBgAAAAAEAAQA+QAAAJADAAAAAA==&#10;" strokecolor="#4f81bd [3204]" strokeweight="2pt">
                    <v:shadow on="t" opacity="24903f" mv:blur="40000f" origin=",.5" offset="0,20000emu"/>
                  </v:line>
                  <v:line id="Straight Connector 443"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C848QAAADcAAAADwAAAGRycy9kb3ducmV2LnhtbESPQWvCQBSE74X+h+UVvNVNrZQasxER&#10;Cj0F1Eivj91nNph9m2a3Gv31bqHQ4zAz3zDFanSdONMQWs8KXqYZCGLtTcuNgnr/8fwOIkRkg51n&#10;UnClAKvy8aHA3PgLb+m8i41IEA45KrAx9rmUQVtyGKa+J07e0Q8OY5JDI82AlwR3nZxl2Zt02HJa&#10;sNjTxpI+7X6cAl1/NYfvNVfb/eKgb1iZylmj1ORpXC9BRBrjf/iv/WkUzOev8HsmHQFZ3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OoLzjxAAAANwAAAAPAAAAAAAAAAAA&#10;AAAAAKECAABkcnMvZG93bnJldi54bWxQSwUGAAAAAAQABAD5AAAAkgMAAAAA&#10;" strokecolor="#4f81bd [3204]" strokeweight="2pt">
                    <v:shadow on="t" opacity="24903f" mv:blur="40000f" origin=",.5" offset="0,20000emu"/>
                  </v:line>
                </v:group>
                <v:shape id="Isosceles Triangle 446" o:spid="_x0000_s1040"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WmBxxAAA&#10;ANwAAAAPAAAAZHJzL2Rvd25yZXYueG1sRI9Bi8IwEIXvC/sfwgheljVVxC1doyyCIl7EKngdmtm2&#10;2ExKEmv990YQPD7evO/Nmy9704iOnK8tKxiPEhDEhdU1lwpOx/V3CsIHZI2NZVJwJw/LxefHHDNt&#10;b3ygLg+liBD2GSqoQmgzKX1RkUE/si1x9P6tMxiidKXUDm8Rbho5SZKZNFhzbKiwpVVFxSW/mvjG&#10;9mszsav+nJ7MYZ+eG7fD7kep4aD/+wURqA/v41d6qxVMpzN4jokEkI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lpgc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192"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b+mxxQAA&#10;ANwAAAAPAAAAZHJzL2Rvd25yZXYueG1sRI9Ba8MwDIXvg/4Ho8Euo3WWw5ZmdUMJtJReRtNAryLW&#10;krBYDraXZv++Hgx2k3jve3raFLMZxETO95YVvKwSEMSN1T23CurLfpmB8AFZ42CZFPyQh2K7eNhg&#10;ru2NzzRVoRUxhH2OCroQxlxK33Rk0K/sSBy1T+sMhri6VmqHtxhuBpkmyas02HO80OFIZUfNV/Vt&#10;Yo3j8yG15XzNanP+yK6DO+H0ptTT47x7BxFoDv/mP/qoI7dO4feZOIH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Zv6bH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193" o:spid="_x0000_s1042" type="#_x0000_t5" style="position:absolute;left:806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I0wqxQAA&#10;ANwAAAAPAAAAZHJzL2Rvd25yZXYueG1sRI9Ba8MwDIXvg/0Ho8EuY3XaQZeldcsorIReSrtAriJW&#10;k7BYDrabpP9+Lgx2k3jve3pabyfTiYGcby0rmM8SEMSV1S3XCorvr9cUhA/IGjvLpOBGHrabx4c1&#10;ZtqOfKLhHGoRQ9hnqKAJoc+k9FVDBv3M9sRRu1hnMMTV1VI7HGO46eQiSZbSYMvxQoM97Rqqfs5X&#10;E2vkL/uF3U1lWpjTMS07d8DhXannp+lzBSLQFP7Nf3SuI/fxBvdn4gRy8w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kjTCr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w:pict>
          </mc:Fallback>
        </mc:AlternateContent>
      </w:r>
    </w:p>
    <w:p w14:paraId="729CA075" w14:textId="13E7BE26" w:rsidR="00A0672D" w:rsidRDefault="00A0672D" w:rsidP="00A34D33">
      <w:pPr>
        <w:tabs>
          <w:tab w:val="left" w:pos="3240"/>
        </w:tabs>
      </w:pPr>
    </w:p>
    <w:p w14:paraId="7DC48A35" w14:textId="38AA6828" w:rsidR="00A0672D" w:rsidRDefault="00A0672D" w:rsidP="00B51DF5">
      <w:pPr>
        <w:tabs>
          <w:tab w:val="left" w:pos="2000"/>
        </w:tabs>
      </w:pPr>
      <w:r>
        <w:t xml:space="preserve">= </w:t>
      </w:r>
      <w:r>
        <w:rPr>
          <w:i/>
        </w:rPr>
        <w:t>n</w:t>
      </w:r>
      <w:r>
        <w:t xml:space="preserve">! </w:t>
      </w:r>
      <w:r w:rsidR="00B51DF5">
        <w:tab/>
      </w:r>
    </w:p>
    <w:p w14:paraId="18675225" w14:textId="77777777" w:rsidR="002001C2" w:rsidRDefault="002001C2" w:rsidP="00A34D33">
      <w:pPr>
        <w:tabs>
          <w:tab w:val="left" w:pos="3240"/>
        </w:tabs>
      </w:pPr>
    </w:p>
    <w:p w14:paraId="119B557B" w14:textId="77777777" w:rsidR="00BD4E6B" w:rsidRDefault="00BD4E6B" w:rsidP="00A34D33">
      <w:pPr>
        <w:tabs>
          <w:tab w:val="left" w:pos="3240"/>
        </w:tabs>
      </w:pPr>
    </w:p>
    <w:p w14:paraId="462C56D8" w14:textId="40E8D367" w:rsidR="002001C2" w:rsidRDefault="002001C2" w:rsidP="00A34D33">
      <w:pPr>
        <w:tabs>
          <w:tab w:val="left" w:pos="3240"/>
        </w:tabs>
      </w:pPr>
      <w:r>
        <w:t xml:space="preserve">(*) </w:t>
      </w:r>
      <w:bookmarkStart w:id="70" w:name="OLE_LINK143"/>
      <w:bookmarkStart w:id="71" w:name="OLE_LINK144"/>
      <w:r w:rsidRPr="00231291">
        <w:rPr>
          <w:rFonts w:ascii="Symbol" w:hAnsi="Symbol"/>
          <w:i/>
        </w:rPr>
        <w:t></w:t>
      </w:r>
      <w:bookmarkEnd w:id="70"/>
      <w:bookmarkEnd w:id="71"/>
      <w:r>
        <w:t xml:space="preserve"> is the composition of transmutations (i.e., of pairwise permutations). </w:t>
      </w:r>
    </w:p>
    <w:p w14:paraId="065D35E2" w14:textId="0FE50B32" w:rsidR="002001C2" w:rsidRDefault="002001C2" w:rsidP="002001C2">
      <w:pPr>
        <w:tabs>
          <w:tab w:val="left" w:pos="3240"/>
        </w:tabs>
        <w:ind w:left="360"/>
      </w:pPr>
      <w:r>
        <w:t xml:space="preserve">Let </w:t>
      </w:r>
      <w:r w:rsidR="00A37801" w:rsidRPr="00231291">
        <w:rPr>
          <w:position w:val="-32"/>
        </w:rPr>
        <w:object w:dxaOrig="1320" w:dyaOrig="760" w14:anchorId="13E50F38">
          <v:shape id="_x0000_i1115" type="#_x0000_t75" style="width:66pt;height:38pt" o:ole="">
            <v:imagedata r:id="rId188" o:title=""/>
          </v:shape>
          <o:OLEObject Type="Embed" ProgID="Equation.DSMT4" ShapeID="_x0000_i1115" DrawAspect="Content" ObjectID="_1459433856" r:id="rId189"/>
        </w:object>
      </w:r>
      <w:r w:rsidR="005D21A5">
        <w:t xml:space="preserve"> </w:t>
      </w:r>
      <w:r w:rsidR="00231291">
        <w:t xml:space="preserve"> be a transmutation. </w:t>
      </w:r>
      <w:r w:rsidR="002466EA">
        <w:t>Then</w:t>
      </w:r>
    </w:p>
    <w:p w14:paraId="2A7AC187" w14:textId="1A0AE1D4" w:rsidR="00B51DF5" w:rsidRDefault="009351B8" w:rsidP="009351B8">
      <w:pPr>
        <w:tabs>
          <w:tab w:val="left" w:pos="360"/>
          <w:tab w:val="left" w:pos="3240"/>
        </w:tabs>
      </w:pPr>
      <w:bookmarkStart w:id="72" w:name="OLE_LINK137"/>
      <w:bookmarkStart w:id="73" w:name="OLE_LINK138"/>
      <w:r>
        <w:tab/>
      </w:r>
      <w:r w:rsidR="00FA7A29" w:rsidRPr="002466EA">
        <w:rPr>
          <w:position w:val="-40"/>
        </w:rPr>
        <w:object w:dxaOrig="5480" w:dyaOrig="920" w14:anchorId="55F96F5B">
          <v:shape id="_x0000_i1116" type="#_x0000_t75" style="width:274pt;height:46pt" o:ole="">
            <v:imagedata r:id="rId190" o:title=""/>
          </v:shape>
          <o:OLEObject Type="Embed" ProgID="Equation.DSMT4" ShapeID="_x0000_i1116" DrawAspect="Content" ObjectID="_1459433857" r:id="rId191"/>
        </w:object>
      </w:r>
      <w:bookmarkEnd w:id="72"/>
      <w:bookmarkEnd w:id="73"/>
      <w:r w:rsidR="002466EA">
        <w:t xml:space="preserve"> </w:t>
      </w:r>
    </w:p>
    <w:p w14:paraId="79737D9E" w14:textId="2E8651F7" w:rsidR="000732F4" w:rsidRPr="000732F4" w:rsidRDefault="009351B8" w:rsidP="009351B8">
      <w:pPr>
        <w:tabs>
          <w:tab w:val="left" w:pos="360"/>
          <w:tab w:val="left" w:pos="3240"/>
        </w:tabs>
      </w:pPr>
      <w:r>
        <w:tab/>
      </w:r>
      <w:r w:rsidR="00FA7A29" w:rsidRPr="000732F4">
        <w:rPr>
          <w:position w:val="-38"/>
        </w:rPr>
        <w:object w:dxaOrig="7740" w:dyaOrig="880" w14:anchorId="7D56D18E">
          <v:shape id="_x0000_i1117" type="#_x0000_t75" style="width:387pt;height:44pt" o:ole="">
            <v:imagedata r:id="rId192" o:title=""/>
          </v:shape>
          <o:OLEObject Type="Embed" ProgID="Equation.DSMT4" ShapeID="_x0000_i1117" DrawAspect="Content" ObjectID="_1459433858" r:id="rId193"/>
        </w:object>
      </w:r>
      <w:r w:rsidR="000732F4">
        <w:t xml:space="preserve"> </w:t>
      </w:r>
    </w:p>
    <w:p w14:paraId="35F8673B" w14:textId="7203434C" w:rsidR="00F0449E" w:rsidRDefault="009351B8" w:rsidP="009351B8">
      <w:pPr>
        <w:tabs>
          <w:tab w:val="left" w:pos="360"/>
          <w:tab w:val="left" w:pos="3240"/>
        </w:tabs>
      </w:pPr>
      <w:r>
        <w:tab/>
      </w:r>
      <w:r w:rsidR="004445B4" w:rsidRPr="002466EA">
        <w:rPr>
          <w:position w:val="-16"/>
        </w:rPr>
        <w:object w:dxaOrig="2060" w:dyaOrig="440" w14:anchorId="607CC451">
          <v:shape id="_x0000_i1118" type="#_x0000_t75" style="width:103pt;height:22pt" o:ole="">
            <v:imagedata r:id="rId194" o:title=""/>
          </v:shape>
          <o:OLEObject Type="Embed" ProgID="Equation.DSMT4" ShapeID="_x0000_i1118" DrawAspect="Content" ObjectID="_1459433859" r:id="rId195"/>
        </w:object>
      </w:r>
      <w:r w:rsidR="002466EA">
        <w:t>.</w:t>
      </w:r>
    </w:p>
    <w:p w14:paraId="7E06F070" w14:textId="77777777" w:rsidR="0048021B" w:rsidRDefault="0048021B" w:rsidP="005C3A7A">
      <w:pPr>
        <w:tabs>
          <w:tab w:val="left" w:pos="3240"/>
        </w:tabs>
      </w:pPr>
    </w:p>
    <w:p w14:paraId="2F1B42AC" w14:textId="0239C142" w:rsidR="000732F4" w:rsidRDefault="009351B8" w:rsidP="009351B8">
      <w:pPr>
        <w:tabs>
          <w:tab w:val="left" w:pos="360"/>
          <w:tab w:val="left" w:pos="3240"/>
        </w:tabs>
      </w:pPr>
      <w:r>
        <w:tab/>
      </w:r>
      <w:r w:rsidR="000732F4">
        <w:t xml:space="preserve">So, for any permutation </w:t>
      </w:r>
      <w:r w:rsidR="000732F4" w:rsidRPr="00231291">
        <w:rPr>
          <w:rFonts w:ascii="Symbol" w:hAnsi="Symbol"/>
          <w:i/>
        </w:rPr>
        <w:t></w:t>
      </w:r>
      <w:r w:rsidR="000732F4">
        <w:t xml:space="preserve">, we have </w:t>
      </w:r>
    </w:p>
    <w:p w14:paraId="0BEE6BC1" w14:textId="5E7F2EDE" w:rsidR="000732F4" w:rsidRDefault="000732F4" w:rsidP="009351B8">
      <w:pPr>
        <w:tabs>
          <w:tab w:val="left" w:pos="360"/>
        </w:tabs>
      </w:pPr>
      <w:r>
        <w:tab/>
      </w:r>
      <w:bookmarkStart w:id="74" w:name="OLE_LINK151"/>
      <w:bookmarkStart w:id="75" w:name="OLE_LINK152"/>
      <w:r w:rsidR="00A635F2" w:rsidRPr="000732F4">
        <w:rPr>
          <w:position w:val="-16"/>
        </w:rPr>
        <w:object w:dxaOrig="5140" w:dyaOrig="480" w14:anchorId="03B70E33">
          <v:shape id="_x0000_i1119" type="#_x0000_t75" style="width:257pt;height:24pt" o:ole="">
            <v:imagedata r:id="rId196" o:title=""/>
          </v:shape>
          <o:OLEObject Type="Embed" ProgID="Equation.DSMT4" ShapeID="_x0000_i1119" DrawAspect="Content" ObjectID="_1459433860" r:id="rId197"/>
        </w:object>
      </w:r>
      <w:bookmarkStart w:id="76" w:name="OLE_LINK69"/>
      <w:bookmarkStart w:id="77" w:name="OLE_LINK70"/>
      <w:r>
        <w:t xml:space="preserve">  </w:t>
      </w:r>
      <w:bookmarkStart w:id="78" w:name="OLE_LINK153"/>
      <w:bookmarkStart w:id="79" w:name="OLE_LINK154"/>
      <w:r w:rsidR="002407BC">
        <w:t xml:space="preserve">   </w:t>
      </w:r>
      <w:r w:rsidR="002407BC" w:rsidRPr="000E46BD">
        <w:rPr>
          <w:rFonts w:ascii="Wingdings" w:hAnsi="Wingdings"/>
          <w:color w:val="0000FF"/>
        </w:rPr>
        <w:t></w:t>
      </w:r>
      <w:bookmarkEnd w:id="74"/>
      <w:bookmarkEnd w:id="75"/>
      <w:bookmarkEnd w:id="76"/>
      <w:bookmarkEnd w:id="77"/>
      <w:r w:rsidR="002407BC">
        <w:t xml:space="preserve"> </w:t>
      </w:r>
      <w:bookmarkEnd w:id="78"/>
      <w:bookmarkEnd w:id="79"/>
      <w:r w:rsidR="002407BC">
        <w:t xml:space="preserve"> </w:t>
      </w:r>
    </w:p>
    <w:p w14:paraId="4770A27B" w14:textId="3D1D4988" w:rsidR="00231291" w:rsidRDefault="00025BF8" w:rsidP="005C3A7A">
      <w:pPr>
        <w:tabs>
          <w:tab w:val="left" w:pos="3240"/>
        </w:tabs>
      </w:pPr>
      <w:r>
        <w:rPr>
          <w:color w:val="008000"/>
        </w:rPr>
        <w:lastRenderedPageBreak/>
        <w:t xml:space="preserve">Theorem. </w:t>
      </w:r>
      <w:r>
        <w:t xml:space="preserve">[13.22]  </w:t>
      </w:r>
    </w:p>
    <w:p w14:paraId="5D3FEA60" w14:textId="0FF6AAA0" w:rsidR="00025BF8" w:rsidRDefault="00922889" w:rsidP="005C3A7A">
      <w:pPr>
        <w:tabs>
          <w:tab w:val="left" w:pos="3240"/>
        </w:tabs>
      </w:pPr>
      <w:r>
        <w:rPr>
          <w:rFonts w:ascii="Times" w:hAnsi="Times"/>
          <w:noProof/>
          <w:sz w:val="20"/>
          <w:szCs w:val="20"/>
        </w:rPr>
        <mc:AlternateContent>
          <mc:Choice Requires="wpg">
            <w:drawing>
              <wp:anchor distT="0" distB="0" distL="114300" distR="114300" simplePos="0" relativeHeight="251762688" behindDoc="1" locked="0" layoutInCell="1" allowOverlap="1" wp14:anchorId="2CC07D50" wp14:editId="16918AA6">
                <wp:simplePos x="0" y="0"/>
                <wp:positionH relativeFrom="column">
                  <wp:posOffset>887730</wp:posOffset>
                </wp:positionH>
                <wp:positionV relativeFrom="paragraph">
                  <wp:posOffset>93345</wp:posOffset>
                </wp:positionV>
                <wp:extent cx="1108710" cy="1098550"/>
                <wp:effectExtent l="50800" t="25400" r="59690" b="95250"/>
                <wp:wrapNone/>
                <wp:docPr id="935" name="Group 935"/>
                <wp:cNvGraphicFramePr/>
                <a:graphic xmlns:a="http://schemas.openxmlformats.org/drawingml/2006/main">
                  <a:graphicData uri="http://schemas.microsoft.com/office/word/2010/wordprocessingGroup">
                    <wpg:wgp>
                      <wpg:cNvGrpSpPr/>
                      <wpg:grpSpPr>
                        <a:xfrm>
                          <a:off x="0" y="0"/>
                          <a:ext cx="1108710" cy="1098550"/>
                          <a:chOff x="0" y="0"/>
                          <a:chExt cx="1108710" cy="1098550"/>
                        </a:xfrm>
                        <a:extLst>
                          <a:ext uri="{0CCBE362-F206-4b92-989A-16890622DB6E}">
                            <ma14:wrappingTextBoxFlag xmlns:ma14="http://schemas.microsoft.com/office/mac/drawingml/2011/main"/>
                          </a:ext>
                        </a:extLst>
                      </wpg:grpSpPr>
                      <wps:wsp>
                        <wps:cNvPr id="936" name="Straight Connector 936"/>
                        <wps:cNvCnPr/>
                        <wps:spPr>
                          <a:xfrm>
                            <a:off x="1352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7" name="Straight Connector 937"/>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938" name="Group 938"/>
                        <wpg:cNvGrpSpPr/>
                        <wpg:grpSpPr>
                          <a:xfrm>
                            <a:off x="513715" y="254000"/>
                            <a:ext cx="247650" cy="50800"/>
                            <a:chOff x="0" y="0"/>
                            <a:chExt cx="247650" cy="50800"/>
                          </a:xfrm>
                        </wpg:grpSpPr>
                        <wps:wsp>
                          <wps:cNvPr id="939" name="Oval 939"/>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Oval 940"/>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Oval 941"/>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42" name="Oval 942"/>
                        <wps:cNvSpPr/>
                        <wps:spPr>
                          <a:xfrm>
                            <a:off x="495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Oval 943"/>
                        <wps:cNvSpPr/>
                        <wps:spPr>
                          <a:xfrm>
                            <a:off x="29337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Oval 944"/>
                        <wps:cNvSpPr/>
                        <wps:spPr>
                          <a:xfrm>
                            <a:off x="8242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45" name="Group 945"/>
                        <wpg:cNvGrpSpPr/>
                        <wpg:grpSpPr>
                          <a:xfrm>
                            <a:off x="513715" y="793750"/>
                            <a:ext cx="247650" cy="50800"/>
                            <a:chOff x="0" y="0"/>
                            <a:chExt cx="247650" cy="50800"/>
                          </a:xfrm>
                        </wpg:grpSpPr>
                        <wps:wsp>
                          <wps:cNvPr id="946" name="Oval 946"/>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Oval 947"/>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Oval 948"/>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49" name="Straight Connector 949"/>
                        <wps:cNvCnPr/>
                        <wps:spPr>
                          <a:xfrm>
                            <a:off x="0" y="10985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0" name="Isosceles Triangle 950"/>
                        <wps:cNvSpPr/>
                        <wps:spPr>
                          <a:xfrm rot="10800000">
                            <a:off x="317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Isosceles Triangle 951"/>
                        <wps:cNvSpPr/>
                        <wps:spPr>
                          <a:xfrm rot="10800000">
                            <a:off x="2730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Isosceles Triangle 952"/>
                        <wps:cNvSpPr/>
                        <wps:spPr>
                          <a:xfrm rot="10800000">
                            <a:off x="80010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Straight Connector 953"/>
                        <wps:cNvCnPr/>
                        <wps:spPr>
                          <a:xfrm>
                            <a:off x="3765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4" name="Straight Connector 954"/>
                        <wps:cNvCnPr/>
                        <wps:spPr>
                          <a:xfrm>
                            <a:off x="9099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5" name="Straight Connector 955"/>
                        <wps:cNvCnPr/>
                        <wps:spPr>
                          <a:xfrm>
                            <a:off x="1352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6" name="Straight Connector 956"/>
                        <wps:cNvCnPr/>
                        <wps:spPr>
                          <a:xfrm>
                            <a:off x="38290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7" name="Straight Connector 957"/>
                        <wps:cNvCnPr/>
                        <wps:spPr>
                          <a:xfrm>
                            <a:off x="9099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8" name="Straight Connector 958"/>
                        <wps:cNvCnPr/>
                        <wps:spPr>
                          <a:xfrm>
                            <a:off x="1352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9" name="Straight Connector 959"/>
                        <wps:cNvCnPr/>
                        <wps:spPr>
                          <a:xfrm>
                            <a:off x="38290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0" name="Straight Connector 960"/>
                        <wps:cNvCnPr/>
                        <wps:spPr>
                          <a:xfrm>
                            <a:off x="9099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1" name="Straight Connector 961"/>
                        <wps:cNvCnPr/>
                        <wps:spPr>
                          <a:xfrm>
                            <a:off x="1416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2" name="Straight Connector 962"/>
                        <wps:cNvCnPr/>
                        <wps:spPr>
                          <a:xfrm>
                            <a:off x="3829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3" name="Straight Connector 963"/>
                        <wps:cNvCnPr/>
                        <wps:spPr>
                          <a:xfrm>
                            <a:off x="90995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35" o:spid="_x0000_s1026" style="position:absolute;margin-left:69.9pt;margin-top:7.35pt;width:87.3pt;height:86.5pt;z-index:-251553792;mso-width-relative:margin;mso-height-relative:margin" coordsize="1108710,10985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">
                <v:line id="Straight Connector 936" o:spid="_x0000_s1027" style="position:absolute;visibility:visible;mso-wrap-style:square" from="135255,3175" to="1352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aGWscQAAADcAAAADwAAAGRycy9kb3ducmV2LnhtbESPwWrDMBBE74H+g9hCboncFkzjRgkm&#10;EOjJECeh10XaWqbWyrVUx+nXV4FAj8PMvGHW28l1YqQhtJ4VPC0zEMTam5YbBafjfvEKIkRkg51n&#10;UnClANvNw2yNhfEXPtBYx0YkCIcCFdgY+0LKoC05DEvfEyfv0w8OY5JDI82AlwR3nXzOslw6bDkt&#10;WOxpZ0l/1T9OgT59NOfvkqvDcXXWv1iZylmj1PxxKt9ARJrif/jefjcKVi85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doZaxxAAAANwAAAAPAAAAAAAAAAAA&#10;AAAAAKECAABkcnMvZG93bnJldi54bWxQSwUGAAAAAAQABAD5AAAAkgMAAAAA&#10;" strokecolor="#4f81bd [3204]" strokeweight="2pt">
                  <v:shadow on="t" opacity="24903f" mv:blur="40000f" origin=",.5" offset="0,20000emu"/>
                </v:line>
                <v:line id="Straight Connector 937"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u0zKsMAAADcAAAADwAAAGRycy9kb3ducmV2LnhtbESPT2sCMRTE74LfITzBm2ar0OrWKCIU&#10;elrwH14fyetm6eZl3URd/fSNIPQ4zMxvmMWqc7W4UhsqzwrexhkIYu1NxaWCw/5rNAMRIrLB2jMp&#10;uFOA1bLfW2Bu/I23dN3FUiQIhxwV2BibXMqgLTkMY98QJ+/Htw5jkm0pTYu3BHe1nGTZu3RYcVqw&#10;2NDGkv7dXZwCfTiVx/Oai+1+ftQPLEzhrFFqOOjWnyAidfE//Gp/GwXz6Qc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LtMyrDAAAA3AAAAA8AAAAAAAAAAAAA&#10;AAAAoQIAAGRycy9kb3ducmV2LnhtbFBLBQYAAAAABAAEAPkAAACRAwAAAAA=&#10;" strokecolor="#4f81bd [3204]" strokeweight="2pt">
                  <v:shadow on="t" opacity="24903f" mv:blur="40000f" origin=",.5" offset="0,20000emu"/>
                </v:line>
                <v:group id="Group 938" o:spid="_x0000_s1029" style="position:absolute;left:513715;top:2540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TcAF1MIAAADcAAAADwAA&#10;AAAAAAAAAAAAAACpAgAAZHJzL2Rvd25yZXYueG1sUEsFBgAAAAAEAAQA+gAAAJgDAAAAAA==&#10;">
                  <v:oval id="Oval 939"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kU5cxQAA&#10;ANwAAAAPAAAAZHJzL2Rvd25yZXYueG1sRI9Ba8JAFITvhf6H5RV6Ed2oVEzqJlhBsEfTUnp8zb4m&#10;0ezbmF1N/PduQehxmJlvmFU2mEZcqHO1ZQXTSQSCuLC65lLB58d2vAThPLLGxjIpuJKDLH18WGGi&#10;bc97uuS+FAHCLkEFlfdtIqUrKjLoJrYlDt6v7Qz6ILtS6g77ADeNnEXRQhqsOSxU2NKmouKYn42C&#10;NyoWs5/3w2a0Xfdf3z5/wdOoVer5aVi/gvA0+P/wvb3TCuJ5DH9nwhGQ6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KRTlz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40"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rZS8wwAA&#10;ANwAAAAPAAAAZHJzL2Rvd25yZXYueG1sRE9Na8JAEL0X/A/LCL1I3VSs1JhNSAWhPRql9DhmxyRt&#10;djbNbk38992D4PHxvpNsNK24UO8aywqe5xEI4tLqhisFx8Pu6RWE88gaW8uk4EoOsnTykGCs7cB7&#10;uhS+EiGEXYwKau+7WEpX1mTQzW1HHLiz7Q36APtK6h6HEG5auYiilTTYcGiosaNtTeVP8WcUvFG5&#10;Wpw+vrezXT58fvniBX9nnVKP0zHfgPA0+rv45n7XCtbLMD+cCUdAp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rZS8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941"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4TEnxAAA&#10;ANwAAAAPAAAAZHJzL2Rvd25yZXYueG1sRI9Ba8JAFITvgv9heYVeRDeKikZXsYJgj8ZSPD6zr0na&#10;7NuYXU38925B8DjMzDfMct2aUtyodoVlBcNBBII4tbrgTMHXcdefgXAeWWNpmRTcycF61e0sMda2&#10;4QPdEp+JAGEXo4Lc+yqW0qU5GXQDWxEH78fWBn2QdSZ1jU2Am1KOomgqDRYcFnKsaJtT+pdcjYIP&#10;Sqej8+fvtrfbNN8nn0zw0quUen9rNwsQnlr/Cj/be61gPh7C/5lwBOTq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OExJ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group>
                <v:oval id="Oval 942" o:spid="_x0000_s1033" style="position:absolute;left:4953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69QxQAA&#10;ANwAAAAPAAAAZHJzL2Rvd25yZXYueG1sRI9Ba8JAFITvQv/D8gq9iG4MKpq6ihUEezQt4vGZfU2i&#10;2bcxu5r4791CocdhZr5hFqvOVOJOjSstKxgNIxDEmdUl5wq+v7aDGQjnkTVWlknBgxysli+9BSba&#10;tryne+pzESDsElRQeF8nUrqsIINuaGvi4P3YxqAPssmlbrANcFPJOIqm0mDJYaHAmjYFZZf0ZhR8&#10;UDaNT5/nTX+7bg9Hn07w2q+Venvt1u8gPHX+P/zX3mkF83EMv2fCEZDL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Qzr1D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43" o:spid="_x0000_s1034" style="position:absolute;left:29337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fwrLxQAA&#10;ANwAAAAPAAAAZHJzL2Rvd25yZXYueG1sRI9Pa8JAFMTvQr/D8gQvohv/YlNXUUFoj0YRj6/Z1yQ2&#10;+zZmV5N++26h4HGYmd8wy3VrSvGg2hWWFYyGEQji1OqCMwWn436wAOE8ssbSMin4IQfr1UtnibG2&#10;DR/okfhMBAi7GBXk3lexlC7NyaAb2oo4eF+2NuiDrDOpa2wC3JRyHEVzabDgsJBjRbuc0u/kbhRs&#10;KZ2PPz+uu/5+05wvPpnhrV8p1eu2mzcQnlr/DP+337WC1+kE/s6EI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t/Csv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44" o:spid="_x0000_s1035" style="position:absolute;left:82423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lpK/xQAA&#10;ANwAAAAPAAAAZHJzL2Rvd25yZXYueG1sRI9Ba8JAFITvQv/D8oReRDcVFZu6hlQQ7NFUpMfX7DOJ&#10;Zt+m2a2J/94tCD0OM/MNs0p6U4srta6yrOBlEoEgzq2uuFBw+NyOlyCcR9ZYWyYFN3KQrJ8GK4y1&#10;7XhP18wXIkDYxaig9L6JpXR5SQbdxDbEwTvZ1qAPsi2kbrELcFPLaRQtpMGKw0KJDW1Kyi/Zr1Hw&#10;Tvli+v1x3oy2aXf88tkcf0aNUs/DPn0D4an3/+FHe6cVvM5m8HcmHAG5v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SWkr/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id="Group 945" o:spid="_x0000_s1036" style="position:absolute;left:513715;top:79375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x9k3xgAAANwAAAAPAAAAZHJzL2Rvd25yZXYueG1sRI9Ba8JAFITvBf/D8gRv&#10;dRM1YqOriNjSQyhUC6W3R/aZBLNvQ3ZN4r93C4Ueh5n5htnsBlOLjlpXWVYQTyMQxLnVFRcKvs6v&#10;zysQziNrrC2Tgjs52G1HTxtMte35k7qTL0SAsEtRQel9k0rp8pIMuqltiIN3sa1BH2RbSN1iH+Cm&#10;lrMoWkqDFYeFEhs6lJRfTzej4K3Hfj+Pj112vRzuP+fk4zuLSanJeNivQXga/H/4r/2uFbwsEv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vH2TfGAAAA3AAA&#10;AA8AAAAAAAAAAAAAAAAAqQIAAGRycy9kb3ducmV2LnhtbFBLBQYAAAAABAAEAPoAAACcAwAAAAA=&#10;">
                  <v:oval id="Oval 946" o:spid="_x0000_s1037"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CKlTxQAA&#10;ANwAAAAPAAAAZHJzL2Rvd25yZXYueG1sRI9Ba8JAFITvQv/D8gq9iG4qGtrUVWwgoEfTUjy+Zl+T&#10;tNm3aXY18d+7guBxmJlvmOV6MI04UedqywqepxEI4sLqmksFnx/Z5AWE88gaG8uk4EwO1quH0RIT&#10;bXve0yn3pQgQdgkqqLxvEyldUZFBN7UtcfB+bGfQB9mVUnfYB7hp5CyKYmmw5rBQYUtpRcVffjQK&#10;3qmIZ9+733Scbfqvg88X+D9ulXp6HDZvIDwN/h6+tbdawes8huuZcATk6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sIqVP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47" o:spid="_x0000_s1038"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RAzIxgAA&#10;ANwAAAAPAAAAZHJzL2Rvd25yZXYueG1sRI9Pa8JAFMTvQr/D8gpeRDcV/7Spm6CCoEfTUnp8zb4m&#10;abNvY3Y16bd3C4LHYWZ+w6zS3tTiQq2rLCt4mkQgiHOrKy4UvL/txs8gnEfWWFsmBX/kIE0eBiuM&#10;te34SJfMFyJA2MWooPS+iaV0eUkG3cQ2xMH7tq1BH2RbSN1iF+CmltMoWkiDFYeFEhvalpT/Zmej&#10;YEP5Yvp1+NmOduvu49NnczyNGqWGj/36FYSn3t/Dt/ZeK3iZLeH/TDgCMrk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RAzIxgAAANwAAAAPAAAAAAAAAAAAAAAAAJcCAABkcnMv&#10;ZG93bnJldi54bWxQSwUGAAAAAAQABAD1AAAAigMAAAAA&#10;" fillcolor="#4f81bd [3204]" strokecolor="#4579b8 [3044]">
                    <v:fill color2="#a7bfde [1620]" rotate="t" type="gradient">
                      <o:fill v:ext="view" type="gradientUnscaled"/>
                    </v:fill>
                    <v:shadow on="t" opacity="22937f" mv:blur="40000f" origin=",.5" offset="0,23000emu"/>
                  </v:oval>
                  <v:oval id="Oval 948" o:spid="_x0000_s1039"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25i6wwAA&#10;ANwAAAAPAAAAZHJzL2Rvd25yZXYueG1sRE9Na8JAEL0X/A/LCL1I3VSs1JhNSAWhPRql9DhmxyRt&#10;djbNbk38992D4PHxvpNsNK24UO8aywqe5xEI4tLqhisFx8Pu6RWE88gaW8uk4EoOsnTykGCs7cB7&#10;uhS+EiGEXYwKau+7WEpX1mTQzW1HHLiz7Q36APtK6h6HEG5auYiilTTYcGiosaNtTeVP8WcUvFG5&#10;Wpw+vrezXT58fvniBX9nnVKP0zHfgPA0+rv45n7XCtbLsDacCUdAp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25i6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group>
                <v:line id="Straight Connector 949" o:spid="_x0000_s1040" style="position:absolute;visibility:visible;mso-wrap-style:square" from="0,1098550" to="1108710,10985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DhxvsQAAADcAAAADwAAAGRycy9kb3ducmV2LnhtbESPzWrDMBCE74G+g9hCb4mcUkrtRDYh&#10;UOjJkB+T6yJtLBNr5Vhq4vbpq0Khx2FmvmHW1eR6caMxdJ4VLBcZCGLtTcetguPhff4GIkRkg71n&#10;UvBFAaryYbbGwvg77+i2j61IEA4FKrAxDoWUQVtyGBZ+IE7e2Y8OY5JjK82I9wR3vXzOslfpsOO0&#10;YHGgrSV92X86Bfp4apvrhuvdIW/0N9amdtYo9fQ4bVYgIk3xP/zX/jAK8pccfs+kIyDL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0OHG+xAAAANwAAAAPAAAAAAAAAAAA&#10;AAAAAKECAABkcnMvZG93bnJldi54bWxQSwUGAAAAAAQABAD5AAAAkgMAAAAA&#10;" strokecolor="#4f81bd [3204]" strokeweight="2pt">
                  <v:shadow on="t" opacity="24903f" mv:blur="40000f" origin=",.5" offset="0,20000emu"/>
                </v:line>
                <v:shape id="Isosceles Triangle 950" o:spid="_x0000_s1041" type="#_x0000_t5" style="position:absolute;left:3175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VjH0xQAA&#10;ANwAAAAPAAAAZHJzL2Rvd25yZXYueG1sRI9Na8JAEIbvhf6HZQpeim4UWtPoKiIo0kvxA7wO2WkS&#10;zM6G3TWm/75zKPQ4vPM+88xyPbhW9RRi49nAdJKBIi69bbgycDnvxjmomJAttp7JwA9FWK+en5ZY&#10;WP/gI/WnVCmBcCzQQJ1SV2gdy5ocxonviCX79sFhkjFU2gZ8CNy1epZl79phw3Khxo62NZW3092J&#10;xuF1P/Pb4Zpf3PErv7bhE/u5MaOXYbMAlWhI/8t/7YM18PEm+vKMEECv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WMfT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951" o:spid="_x0000_s1042" type="#_x0000_t5" style="position:absolute;left:27305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GpRvxQAA&#10;ANwAAAAPAAAAZHJzL2Rvd25yZXYueG1sRI/NasMwEITvhbyD2EAuJZFjaOO6kU0IpIReSn4g18Xa&#10;2qbWykiK7b59VSj0OMzONzvbcjKdGMj51rKC9SoBQVxZ3XKt4Ho5LDMQPiBr7CyTgm/yUBazhy3m&#10;2o58ouEcahEh7HNU0ITQ51L6qiGDfmV74uh9WmcwROlqqR2OEW46mSbJszTYcmxosKd9Q9XX+W7i&#10;G8fHt9Tup1t2NaeP7Na5dxw2Si3m0+4VRKAp/B//pY9awcvTGn7HRALI4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salG/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952" o:spid="_x0000_s1043" type="#_x0000_t5" style="position:absolute;left:80010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yAoYxAAA&#10;ANwAAAAPAAAAZHJzL2Rvd25yZXYueG1sRI9Ba8JAEIXvgv9hGcGL1I2B2jR1FREU6UW0gtchO02C&#10;2dmwu8b477sFwePjzfvevMWqN43oyPnasoLZNAFBXFhdc6ng/LN9y0D4gKyxsUwKHuRhtRwOFphr&#10;e+cjdadQighhn6OCKoQ2l9IXFRn0U9sSR+/XOoMhSldK7fAe4aaRaZLMpcGaY0OFLW0qKq6nm4lv&#10;7Ce71G76S3Y2x0N2adw3dh9KjUf9+gtEoD68jp/pvVbw+Z7C/5hI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8gKG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953" o:spid="_x0000_s1044" style="position:absolute;visibility:visible;mso-wrap-style:square" from="376555,3175" to="3765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AnQicMAAADcAAAADwAAAGRycy9kb3ducmV2LnhtbESPT2sCMRTE74LfITzBm2artOjWKCIU&#10;elrwH14fyetm6eZl3URd/fSNIPQ4zMxvmMWqc7W4UhsqzwrexhkIYu1NxaWCw/5rNAMRIrLB2jMp&#10;uFOA1bLfW2Bu/I23dN3FUiQIhxwV2BibXMqgLTkMY98QJ+/Htw5jkm0pTYu3BHe1nGTZh3RYcVqw&#10;2NDGkv7dXZwCfTiVx/Oai+1+ftQPLEzhrFFqOOjWnyAidfE//Gp/GwXz9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AJ0InDAAAA3AAAAA8AAAAAAAAAAAAA&#10;AAAAoQIAAGRycy9kb3ducmV2LnhtbFBLBQYAAAAABAAEAPkAAACRAwAAAAA=&#10;" strokecolor="#4f81bd [3204]" strokeweight="2pt">
                  <v:shadow on="t" opacity="24903f" mv:blur="40000f" origin=",.5" offset="0,20000emu"/>
                </v:line>
                <v:line id="Straight Connector 954" o:spid="_x0000_s1045" style="position:absolute;visibility:visible;mso-wrap-style:square" from="909955,3175" to="9099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BI/cMAAADcAAAADwAAAGRycy9kb3ducmV2LnhtbESPT2sCMRTE74LfITzBm2YrtujWKCIU&#10;elrwH14fyetm6eZl3URd/fSNIPQ4zMxvmMWqc7W4UhsqzwrexhkIYu1NxaWCw/5rNAMRIrLB2jMp&#10;uFOA1bLfW2Bu/I23dN3FUiQIhxwV2BibXMqgLTkMY98QJ+/Htw5jkm0pTYu3BHe1nGTZh3RYcVqw&#10;2NDGkv7dXZwCfTiVx/Oai+1+ftQPLEzhrFFqOOjWnyAidfE//Gp/GwXz9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gSP3DAAAA3AAAAA8AAAAAAAAAAAAA&#10;AAAAoQIAAGRycy9kb3ducmV2LnhtbFBLBQYAAAAABAAEAPkAAACRAwAAAAA=&#10;" strokecolor="#4f81bd [3204]" strokeweight="2pt">
                  <v:shadow on="t" opacity="24903f" mv:blur="40000f" origin=",.5" offset="0,20000emu"/>
                </v:line>
                <v:line id="Straight Connector 955" o:spid="_x0000_s1046" style="position:absolute;visibility:visible;mso-wrap-style:square" from="135255,358775" to="13525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KztZsIAAADcAAAADwAAAGRycy9kb3ducmV2LnhtbESPT4vCMBTE7wt+h/AEb2vqgqLVKLKw&#10;4KngP7w+kmdTbF5qk9XqpzcLCx6HmfkNs1h1rhY3akPlWcFomIEg1t5UXCo47H8+pyBCRDZYeyYF&#10;DwqwWvY+Fpgbf+ct3XaxFAnCIUcFNsYmlzJoSw7D0DfEyTv71mFMsi2lafGe4K6WX1k2kQ4rTgsW&#10;G/q2pC+7X6dAH07l8brmYrufHfUTC1M4a5Qa9Lv1HESkLr7D/+2NUTAbj+H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KztZsIAAADcAAAADwAAAAAAAAAAAAAA&#10;AAChAgAAZHJzL2Rvd25yZXYueG1sUEsFBgAAAAAEAAQA+QAAAJADAAAAAA==&#10;" strokecolor="#4f81bd [3204]" strokeweight="2pt">
                  <v:shadow on="t" opacity="24903f" mv:blur="40000f" origin=",.5" offset="0,20000emu"/>
                </v:line>
                <v:line id="Straight Connector 956" o:spid="_x0000_s1047" style="position:absolute;visibility:visible;mso-wrap-style:square" from="382905,358775" to="38290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H5zEcQAAADcAAAADwAAAGRycy9kb3ducmV2LnhtbESPwWrDMBBE74H+g9hCboncQk3jRgkm&#10;EOjJECeh10XaWqbWyrVUx+nXV4FAj8PMvGHW28l1YqQhtJ4VPC0zEMTam5YbBafjfvEKIkRkg51n&#10;UnClANvNw2yNhfEXPtBYx0YkCIcCFdgY+0LKoC05DEvfEyfv0w8OY5JDI82AlwR3nXzOslw6bDkt&#10;WOxpZ0l/1T9OgT59NOfvkqvDcXXWv1iZylmj1PxxKt9ARJrif/jefjcKVi85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fnMRxAAAANwAAAAPAAAAAAAAAAAA&#10;AAAAAKECAABkcnMvZG93bnJldi54bWxQSwUGAAAAAAQABAD5AAAAkgMAAAAA&#10;" strokecolor="#4f81bd [3204]" strokeweight="2pt">
                  <v:shadow on="t" opacity="24903f" mv:blur="40000f" origin=",.5" offset="0,20000emu"/>
                </v:line>
                <v:line id="Straight Connector 957" o:spid="_x0000_s1048" style="position:absolute;visibility:visible;mso-wrap-style:square" from="909955,358775" to="90995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zLWisMAAADcAAAADwAAAGRycy9kb3ducmV2LnhtbESPT2sCMRTE74LfITzBm2Yr2OrWKCIU&#10;elrwH14fyetm6eZl3URd/fSNIPQ4zMxvmMWqc7W4UhsqzwrexhkIYu1NxaWCw/5rNAMRIrLB2jMp&#10;uFOA1bLfW2Bu/I23dN3FUiQIhxwV2BibXMqgLTkMY98QJ+/Htw5jkm0pTYu3BHe1nGTZu3RYcVqw&#10;2NDGkv7dXZwCfTiVx/Oai+1+ftQPLEzhrFFqOOjWnyAidfE//Gp/GwXz6Qc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8y1orDAAAA3AAAAA8AAAAAAAAAAAAA&#10;AAAAoQIAAGRycy9kb3ducmV2LnhtbFBLBQYAAAAABAAEAPkAAACRAwAAAAA=&#10;" strokecolor="#4f81bd [3204]" strokeweight="2pt">
                  <v:shadow on="t" opacity="24903f" mv:blur="40000f" origin=",.5" offset="0,20000emu"/>
                </v:line>
                <v:line id="Straight Connector 958" o:spid="_x0000_s1049" style="position:absolute;visibility:visible;mso-wrap-style:square" from="135255,542925" to="13525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1C+MEAAADcAAAADwAAAGRycy9kb3ducmV2LnhtbERPz2vCMBS+D/wfwhN2m6kDh3ZGkcHA&#10;U0Fb2fWRPJti81KbrO321y+HgceP7/d2P7lWDNSHxrOC5SIDQay9abhWUJWfL2sQISIbbD2Tgh8K&#10;sN/NnraYGz/yiYZzrEUK4ZCjAhtjl0sZtCWHYeE74sRdfe8wJtjX0vQ4pnDXytcse5MOG04NFjv6&#10;sKRv52+nQFdf9eV+4OJUbi76FwtTOGuUep5Ph3cQkab4EP+7j0bBZpXWpjPpCMjd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erUL4wQAAANwAAAAPAAAAAAAAAAAAAAAA&#10;AKECAABkcnMvZG93bnJldi54bWxQSwUGAAAAAAQABAD5AAAAjwMAAAAA&#10;" strokecolor="#4f81bd [3204]" strokeweight="2pt">
                  <v:shadow on="t" opacity="24903f" mv:blur="40000f" origin=",.5" offset="0,20000emu"/>
                </v:line>
                <v:line id="Straight Connector 959" o:spid="_x0000_s1050" style="position:absolute;visibility:visible;mso-wrap-style:square" from="382905,542925" to="38290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eHnY8QAAADcAAAADwAAAGRycy9kb3ducmV2LnhtbESPzWrDMBCE74G+g9hCb4mcQkvtRDYh&#10;UOjJkB+T6yJtLBNr5Vhq4vbpq0Khx2FmvmHW1eR6caMxdJ4VLBcZCGLtTcetguPhff4GIkRkg71n&#10;UvBFAaryYbbGwvg77+i2j61IEA4FKrAxDoWUQVtyGBZ+IE7e2Y8OY5JjK82I9wR3vXzOslfpsOO0&#10;YHGgrSV92X86Bfp4apvrhuvdIW/0N9amdtYo9fQ4bVYgIk3xP/zX/jAK8pccfs+kIyDL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x4edjxAAAANwAAAAPAAAAAAAAAAAA&#10;AAAAAKECAABkcnMvZG93bnJldi54bWxQSwUGAAAAAAQABAD5AAAAkgMAAAAA&#10;" strokecolor="#4f81bd [3204]" strokeweight="2pt">
                  <v:shadow on="t" opacity="24903f" mv:blur="40000f" origin=",.5" offset="0,20000emu"/>
                </v:line>
                <v:line id="Straight Connector 960" o:spid="_x0000_s1051" style="position:absolute;visibility:visible;mso-wrap-style:square" from="909955,542925" to="90995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reEQ78AAADcAAAADwAAAGRycy9kb3ducmV2LnhtbERPy4rCMBTdD8w/hDvgbkxnFqLVtIgw&#10;4KrgC7eX5NoUm5vaRO349WYhuDyc96IcXCtu1IfGs4KfcQaCWHvTcK1gv/v7noIIEdlg65kU/FOA&#10;svj8WGBu/J03dNvGWqQQDjkqsDF2uZRBW3IYxr4jTtzJ9w5jgn0tTY/3FO5a+ZtlE+mw4dRgsaOV&#10;JX3eXp0CvT/Wh8uSq81udtAPrEzlrFFq9DUs5yAiDfEtfrnXRsFskuanM+kIy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rreEQ78AAADcAAAADwAAAAAAAAAAAAAAAACh&#10;AgAAZHJzL2Rvd25yZXYueG1sUEsFBgAAAAAEAAQA+QAAAI0DAAAAAA==&#10;" strokecolor="#4f81bd [3204]" strokeweight="2pt">
                  <v:shadow on="t" opacity="24903f" mv:blur="40000f" origin=",.5" offset="0,20000emu"/>
                </v:line>
                <v:line id="Straight Connector 961" o:spid="_x0000_s1052" style="position:absolute;visibility:visible;mso-wrap-style:square" from="141605,904875" to="14160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fsh2MIAAADcAAAADwAAAGRycy9kb3ducmV2LnhtbESPT4vCMBTE78J+h/AW9mZTPYhWo4iw&#10;4KngP7w+kmdTbF5qk9XufvqNIHgcZuY3zGLVu0bcqQu1ZwWjLAdBrL2puVJwPHwPpyBCRDbYeCYF&#10;vxRgtfwYLLAw/sE7uu9jJRKEQ4EKbIxtIWXQlhyGzLfEybv4zmFMsquk6fCR4K6R4zyfSIc1pwWL&#10;LW0s6ev+xynQx3N1uq253B1mJ/2HpSmdNUp9ffbrOYhIfXyHX+2tUTCbjOB5Jh0Bufw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fsh2MIAAADcAAAADwAAAAAAAAAAAAAA&#10;AAChAgAAZHJzL2Rvd25yZXYueG1sUEsFBgAAAAAEAAQA+QAAAJADAAAAAA==&#10;" strokecolor="#4f81bd [3204]" strokeweight="2pt">
                  <v:shadow on="t" opacity="24903f" mv:blur="40000f" origin=",.5" offset="0,20000emu"/>
                </v:line>
                <v:line id="Straight Connector 962" o:spid="_x0000_s1053" style="position:absolute;visibility:visible;mso-wrap-style:square" from="382905,904875" to="38290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Sm/r8MAAADcAAAADwAAAGRycy9kb3ducmV2LnhtbESPQWvCQBSE7wX/w/KE3upGD6FJXUUK&#10;Qk8BE6XXx+5rNjT7Ns1uNfXXuwXB4zAz3zDr7eR6caYxdJ4VLBcZCGLtTcetgmOzf3kFESKywd4z&#10;KfijANvN7GmNpfEXPtC5jq1IEA4lKrAxDqWUQVtyGBZ+IE7elx8dxiTHVpoRLwnuernKslw67Dgt&#10;WBzo3ZL+rn+dAn38bE8/O64OTXHSV6xM5axR6nk+7d5ARJriI3xvfxgFRb6C/zPpCMjN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Epv6/DAAAA3AAAAA8AAAAAAAAAAAAA&#10;AAAAoQIAAGRycy9kb3ducmV2LnhtbFBLBQYAAAAABAAEAPkAAACRAwAAAAA=&#10;" strokecolor="#4f81bd [3204]" strokeweight="2pt">
                  <v:shadow on="t" opacity="24903f" mv:blur="40000f" origin=",.5" offset="0,20000emu"/>
                </v:line>
                <v:line id="Straight Connector 963" o:spid="_x0000_s1054" style="position:absolute;visibility:visible;mso-wrap-style:square" from="909955,904875" to="90995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mUaNMQAAADcAAAADwAAAGRycy9kb3ducmV2LnhtbESPwWrDMBBE74H+g9hCboncFkzjRgkm&#10;EOjJECeh10XaWqbWyrVUx+nXV4FAj8PMvGHW28l1YqQhtJ4VPC0zEMTam5YbBafjfvEKIkRkg51n&#10;UnClANvNw2yNhfEXPtBYx0YkCIcCFdgY+0LKoC05DEvfEyfv0w8OY5JDI82AlwR3nXzOslw6bDkt&#10;WOxpZ0l/1T9OgT59NOfvkqvDcXXWv1iZylmj1PxxKt9ARJrif/jefjcKVvkL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eZRo0xAAAANwAAAAPAAAAAAAAAAAA&#10;AAAAAKECAABkcnMvZG93bnJldi54bWxQSwUGAAAAAAQABAD5AAAAkgMAAAAA&#10;" strokecolor="#4f81bd [3204]" strokeweight="2pt">
                  <v:shadow on="t" opacity="24903f" mv:blur="40000f" origin=",.5" offset="0,20000emu"/>
                </v:line>
              </v:group>
            </w:pict>
          </mc:Fallback>
        </mc:AlternateContent>
      </w:r>
      <w:r w:rsidRPr="006A1A51">
        <w:rPr>
          <w:noProof/>
        </w:rPr>
        <mc:AlternateContent>
          <mc:Choice Requires="wpg">
            <w:drawing>
              <wp:anchor distT="0" distB="0" distL="114300" distR="114300" simplePos="0" relativeHeight="251765760" behindDoc="1" locked="0" layoutInCell="1" allowOverlap="1" wp14:anchorId="4DA19371" wp14:editId="6880C643">
                <wp:simplePos x="0" y="0"/>
                <wp:positionH relativeFrom="column">
                  <wp:posOffset>4340860</wp:posOffset>
                </wp:positionH>
                <wp:positionV relativeFrom="paragraph">
                  <wp:posOffset>701675</wp:posOffset>
                </wp:positionV>
                <wp:extent cx="1108710" cy="565150"/>
                <wp:effectExtent l="50800" t="25400" r="59690" b="95250"/>
                <wp:wrapNone/>
                <wp:docPr id="980" name="Group 980"/>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981" name="Group 981"/>
                        <wpg:cNvGrpSpPr/>
                        <wpg:grpSpPr>
                          <a:xfrm>
                            <a:off x="0" y="0"/>
                            <a:ext cx="1108710" cy="565150"/>
                            <a:chOff x="0" y="0"/>
                            <a:chExt cx="1108710" cy="565150"/>
                          </a:xfrm>
                        </wpg:grpSpPr>
                        <wps:wsp>
                          <wps:cNvPr id="982" name="Straight Connector 982"/>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983" name="Group 983"/>
                          <wpg:cNvGrpSpPr/>
                          <wpg:grpSpPr>
                            <a:xfrm>
                              <a:off x="513715" y="266700"/>
                              <a:ext cx="247650" cy="50800"/>
                              <a:chOff x="0" y="0"/>
                              <a:chExt cx="247650" cy="50800"/>
                            </a:xfrm>
                          </wpg:grpSpPr>
                          <wps:wsp>
                            <wps:cNvPr id="984" name="Oval 984"/>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Oval 985"/>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Oval 986"/>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7" name="Straight Connector 987"/>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88" name="Straight Connector 988"/>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89" name="Straight Connector 989"/>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0" name="Straight Connector 990"/>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1" name="Straight Connector 991"/>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2" name="Straight Connector 992"/>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3" name="Straight Connector 993"/>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994" name="Isosceles Triangle 994"/>
                        <wps:cNvSpPr/>
                        <wps:spPr>
                          <a:xfrm rot="10800000">
                            <a:off x="254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Isosceles Triangle 995"/>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Isosceles Triangle 996"/>
                        <wps:cNvSpPr/>
                        <wps:spPr>
                          <a:xfrm rot="10800000">
                            <a:off x="80645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80" o:spid="_x0000_s1026" style="position:absolute;margin-left:341.8pt;margin-top:55.25pt;width:87.3pt;height:44.5pt;z-index:-251550720;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">
                <v:group id="Group 981"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9FZa7GAAAA3AAA&#10;AA8AAAAAAAAAAAAAAAAAqQIAAGRycy9kb3ducmV2LnhtbFBLBQYAAAAABAAEAPoAAACcAwAAAAA=&#10;">
                  <v:line id="Straight Connector 982"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VZVcIAAADcAAAADwAAAGRycy9kb3ducmV2LnhtbESPT4vCMBTE74LfITzBm6Z6EO0aRQRh&#10;TwX/sddH8myKzUttslr99EZY2OMwM79hluvO1eJObag8K5iMMxDE2puKSwWn4240BxEissHaMyl4&#10;UoD1qt9bYm78g/d0P8RSJAiHHBXYGJtcyqAtOQxj3xAn7+JbhzHJtpSmxUeCu1pOs2wmHVacFiw2&#10;tLWkr4dfp0CffsrzbcPF/rg46xcWpnDWKDUcdJsvEJG6+B/+a38bBYv5FD5n0hGQqz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SVZVcIAAADcAAAADwAAAAAAAAAAAAAA&#10;AAChAgAAZHJzL2Rvd25yZXYueG1sUEsFBgAAAAAEAAQA+QAAAJADAAAAAA==&#10;" strokecolor="#4f81bd [3204]" strokeweight="2pt">
                    <v:shadow on="t" opacity="24903f" mv:blur="40000f" origin=",.5" offset="0,20000emu"/>
                  </v:line>
                  <v:group id="Group 983"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215CxgAAANwAAAAPAAAAZHJzL2Rvd25yZXYueG1sRI9Ba8JAFITvBf/D8gre&#10;mk2UlphmFZEqHkKhKpTeHtlnEsy+DdltEv99t1DocZiZb5h8M5lWDNS7xrKCJIpBEJdWN1wpuJz3&#10;TykI55E1tpZJwZ0cbNazhxwzbUf+oOHkKxEg7DJUUHvfZVK6siaDLrIdcfCutjfog+wrqXscA9y0&#10;chHHL9Jgw2Ghxo52NZW307dRcBhx3C6Tt6G4XXf3r/Pz+2eRkFLzx2n7CsLT5P/Df+2jVrBK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DbXkLGAAAA3AAA&#10;AA8AAAAAAAAAAAAAAAAAqQIAAGRycy9kb3ducmV2LnhtbFBLBQYAAAAABAAEAPoAAACcAwAAAAA=&#10;">
                    <v:oval id="Oval 984"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LyglxAAA&#10;ANwAAAAPAAAAZHJzL2Rvd25yZXYueG1sRI9Ba8JAFITvQv/D8gpeRDdKFU1dRQXBHk1FPD6zr0k0&#10;+zZmV5P+e7cg9DjMzDfMfNmaUjyodoVlBcNBBII4tbrgTMHhe9ufgnAeWWNpmRT8koPl4q0zx1jb&#10;hvf0SHwmAoRdjApy76tYSpfmZNANbEUcvB9bG/RB1pnUNTYBbko5iqKJNFhwWMixok1O6TW5GwVr&#10;Siej89dl09uumuPJJ2O89Sqluu/t6hOEp9b/h1/tnVYwm37A35lwBOTiC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y8oJ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985"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Y42+xQAA&#10;ANwAAAAPAAAAZHJzL2Rvd25yZXYueG1sRI9Ba8JAFITvBf/D8oReRDcKik2zERUC7dFYSo/P7GsS&#10;zb5Ns9sk/fduodDjMDPfMMluNI3oqXO1ZQXLRQSCuLC65lLB2zmbb0E4j6yxsUwKfsjBLp08JBhr&#10;O/CJ+tyXIkDYxaig8r6NpXRFRQbdwrbEwfu0nUEfZFdK3eEQ4KaRqyjaSIM1h4UKWzpWVNzyb6Pg&#10;QMVmdXm9HmfZfnj/8Pkav2atUo/Tcf8MwtPo/8N/7Ret4Gm7ht8z4QjI9A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Bjjb7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86"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sRPJxQAA&#10;ANwAAAAPAAAAZHJzL2Rvd25yZXYueG1sRI9Ba8JAFITvQv/D8gq9iG4UDDF1E6wgtMdGKT2+Zl+T&#10;tNm3Mbs18d93BcHjMDPfMJt8NK04U+8aywoW8wgEcWl1w5WC42E/S0A4j6yxtUwKLuQgzx4mG0y1&#10;HfidzoWvRICwS1FB7X2XSunKmgy6ue2Ig/dte4M+yL6SuschwE0rl1EUS4MNh4UaO9rVVP4Wf0bB&#10;C5Xx8uvtZzfdb4ePT1+s8DTtlHp6HLfPIDyN/h6+tV+1gnUSw/VMOAIy+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xE8n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line id="Straight Connector 987"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VL6zcQAAADcAAAADwAAAGRycy9kb3ducmV2LnhtbESPwWrDMBBE74H+g9hCboncHprEjRJM&#10;INCTIXZCr4u0tUytlWupjtOvrwKFHoeZecNs95PrxEhDaD0reFpmIIi1Ny03Cs71cbEGESKywc4z&#10;KbhRgP3uYbbF3Pgrn2isYiMShEOOCmyMfS5l0JYchqXviZP34QeHMcmhkWbAa4K7Tj5n2Yt02HJa&#10;sNjTwZL+rL6dAn1+by5fBZenenPRP1ia0lmj1PxxKl5BRJrif/iv/WYUbNYruJ9JR0Du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RUvrNxAAAANwAAAAPAAAAAAAAAAAA&#10;AAAAAKECAABkcnMvZG93bnJldi54bWxQSwUGAAAAAAQABAD5AAAAkgMAAAAA&#10;" strokecolor="#4f81bd [3204]" strokeweight="2pt">
                    <v:shadow on="t" opacity="24903f" mv:blur="40000f" origin=",.5" offset="0,20000emu"/>
                  </v:line>
                  <v:line id="Straight Connector 988"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M1uv74AAADcAAAADwAAAGRycy9kb3ducmV2LnhtbERPy4rCMBTdC/5DuII7TXUh2jGKCIKr&#10;gi9me0muTbG5qU3UOl8/WQguD+e9XHeuFk9qQ+VZwWScgSDW3lRcKjifdqM5iBCRDdaeScGbAqxX&#10;/d4Sc+NffKDnMZYihXDIUYGNscmlDNqSwzD2DXHirr51GBNsS2lafKVwV8tpls2kw4pTg8WGtpb0&#10;7fhwCvT5t7zcN1wcTouL/sPCFM4apYaDbvMDIlIXv+KPe28ULOZpbTqTjoBc/QM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DgzW6/vgAAANwAAAAPAAAAAAAAAAAAAAAAAKEC&#10;AABkcnMvZG93bnJldi54bWxQSwUGAAAAAAQABAD5AAAAjAMAAAAA&#10;" strokecolor="#4f81bd [3204]" strokeweight="2pt">
                    <v:shadow on="t" opacity="24903f" mv:blur="40000f" origin=",.5" offset="0,20000emu"/>
                  </v:line>
                  <v:line id="Straight Connector 989"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4HLJMIAAADcAAAADwAAAGRycy9kb3ducmV2LnhtbESPT4vCMBTE7wt+h/CEva2pHsRWo4gg&#10;eCr4D6+P5NkUm5faRK376TcLC3scZuY3zGLVu0Y8qQu1ZwXjUQaCWHtTc6XgdNx+zUCEiGyw8UwK&#10;3hRgtRx8LLAw/sV7eh5iJRKEQ4EKbIxtIWXQlhyGkW+Jk3f1ncOYZFdJ0+ErwV0jJ1k2lQ5rTgsW&#10;W9pY0rfDwynQp0t1vq+53B/zs/7G0pTOGqU+h/16DiJSH//Df+2dUZDPcvg9k46AX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4HLJMIAAADcAAAADwAAAAAAAAAAAAAA&#10;AAChAgAAZHJzL2Rvd25yZXYueG1sUEsFBgAAAAAEAAQA+QAAAJADAAAAAA==&#10;" strokecolor="#4f81bd [3204]" strokeweight="2pt">
                    <v:shadow on="t" opacity="24903f" mv:blur="40000f" origin=",.5" offset="0,20000emu"/>
                  </v:line>
                  <v:line id="Straight Connector 990"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2L0ZL8AAADcAAAADwAAAGRycy9kb3ducmV2LnhtbERPy4rCMBTdC/MP4Q64s+nMQmw1igwM&#10;zKrgC7eX5NoUm5vaZLT69WYhuDyc92I1uFZcqQ+NZwVfWQ6CWHvTcK1gv/udzECEiGyw9UwK7hRg&#10;tfwYLbA0/sYbum5jLVIIhxIV2Bi7UsqgLTkMme+IE3fyvcOYYF9L0+MthbtWfuf5VDpsODVY7OjH&#10;kj5v/50CvT/Wh8uaq82uOOgHVqZy1ig1/hzWcxCRhvgWv9x/RkFRpPnpTDoCcvkE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m2L0ZL8AAADcAAAADwAAAAAAAAAAAAAAAACh&#10;AgAAZHJzL2Rvd25yZXYueG1sUEsFBgAAAAAEAAQA+QAAAI0DAAAAAA==&#10;" strokecolor="#4f81bd [3204]" strokeweight="2pt">
                    <v:shadow on="t" opacity="24903f" mv:blur="40000f" origin=",.5" offset="0,20000emu"/>
                  </v:line>
                  <v:line id="Straight Connector 991"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C5R/8IAAADcAAAADwAAAGRycy9kb3ducmV2LnhtbESPT4vCMBTE7wt+h/AEb2uqB9lWo4gg&#10;7KngP7w+kmdTbF5qk9W6n36zIHgcZuY3zGLVu0bcqQu1ZwWTcQaCWHtTc6XgeNh+foEIEdlg45kU&#10;PCnAajn4WGBh/IN3dN/HSiQIhwIV2BjbQsqgLTkMY98SJ+/iO4cxya6SpsNHgrtGTrNsJh3WnBYs&#10;trSxpK/7H6dAH8/V6bbmcnfIT/oXS1M6a5QaDfv1HESkPr7Dr/a3UZDnE/g/k46AXP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C5R/8IAAADcAAAADwAAAAAAAAAAAAAA&#10;AAChAgAAZHJzL2Rvd25yZXYueG1sUEsFBgAAAAAEAAQA+QAAAJADAAAAAA==&#10;" strokecolor="#4f81bd [3204]" strokeweight="2pt">
                    <v:shadow on="t" opacity="24903f" mv:blur="40000f" origin=",.5" offset="0,20000emu"/>
                  </v:line>
                  <v:line id="Straight Connector 992"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PzPiMIAAADcAAAADwAAAGRycy9kb3ducmV2LnhtbESPT4vCMBTE7wt+h/AEb2uqB9lWo4gg&#10;eCr4D6+P5NkUm5faRK376TcLC3scZuY3zGLVu0Y8qQu1ZwWTcQaCWHtTc6XgdNx+foEIEdlg45kU&#10;vCnAajn4WGBh/Iv39DzESiQIhwIV2BjbQsqgLTkMY98SJ+/qO4cxya6SpsNXgrtGTrNsJh3WnBYs&#10;trSxpG+Hh1OgT5fqfF9zuT/mZ/2NpSmdNUqNhv16DiJSH//Df+2dUZDnU/g9k46AX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PzPiMIAAADcAAAADwAAAAAAAAAAAAAA&#10;AAChAgAAZHJzL2Rvd25yZXYueG1sUEsFBgAAAAAEAAQA+QAAAJADAAAAAA==&#10;" strokecolor="#4f81bd [3204]" strokeweight="2pt">
                    <v:shadow on="t" opacity="24903f" mv:blur="40000f" origin=",.5" offset="0,20000emu"/>
                  </v:line>
                  <v:line id="Straight Connector 993"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7BqE8QAAADcAAAADwAAAGRycy9kb3ducmV2LnhtbESPzWrDMBCE74G+g9hCb4mcFkrtRDYh&#10;UOjJkB+T6yJtLBNr5Vhq4vbpq0Khx2FmvmHW1eR6caMxdJ4VLBcZCGLtTcetguPhff4GIkRkg71n&#10;UvBFAaryYbbGwvg77+i2j61IEA4FKrAxDoWUQVtyGBZ+IE7e2Y8OY5JjK82I9wR3vXzOslfpsOO0&#10;YHGgrSV92X86Bfp4apvrhuvdIW/0N9amdtYo9fQ4bVYgIk3xP/zX/jAK8vwFfs+kIyDL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rsGoTxAAAANwAAAAPAAAAAAAAAAAA&#10;AAAAAKECAABkcnMvZG93bnJldi54bWxQSwUGAAAAAAQABAD5AAAAkgMAAAAA&#10;" strokecolor="#4f81bd [3204]" strokeweight="2pt">
                    <v:shadow on="t" opacity="24903f" mv:blur="40000f" origin=",.5" offset="0,20000emu"/>
                  </v:line>
                </v:group>
                <v:shape id="Isosceles Triangle 994" o:spid="_x0000_s1040" type="#_x0000_t5" style="position:absolute;left:254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1I1txQAA&#10;ANwAAAAPAAAAZHJzL2Rvd25yZXYueG1sRI/BasMwEETvhfyD2EAvJZFrSuM4UUIItIReip1Arou1&#10;sU2slZFU2/37qlDocZidNzvb/WQ6MZDzrWUFz8sEBHFldcu1gsv5bZGB8AFZY2eZFHyTh/1u9rDF&#10;XNuRCxrKUIsIYZ+jgiaEPpfSVw0Z9EvbE0fvZp3BEKWrpXY4RrjpZJokr9Jgy7GhwZ6ODVX38svE&#10;N05P76k9TtfsYorP7Nq5DxxWSj3Op8MGRKAp/B//pU9awXr9Ar9jIgHk7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DUjW3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995"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mCj2xQAA&#10;ANwAAAAPAAAAZHJzL2Rvd25yZXYueG1sRI/BasMwEETvhfyD2EAvJZFraOM4UUIItIReip1Arou1&#10;sU2slZFU2/37qlDocZidNzvb/WQ6MZDzrWUFz8sEBHFldcu1gsv5bZGB8AFZY2eZFHyTh/1u9rDF&#10;XNuRCxrKUIsIYZ+jgiaEPpfSVw0Z9EvbE0fvZp3BEKWrpXY4RrjpZJokr9Jgy7GhwZ6ODVX38svE&#10;N05P76k9TtfsYorP7Nq5DxxWSj3Op8MGRKAp/B//pU9awXr9Ar9jIgHk7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YKPb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996" o:spid="_x0000_s1042" type="#_x0000_t5" style="position:absolute;left:80645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SraBxAAA&#10;ANwAAAAPAAAAZHJzL2Rvd25yZXYueG1sRI9Pi8IwEMXvC36HMIKXRVM9uLUaRQRF9iL+Aa9DM7bF&#10;ZlKSWOu3NwvCHh9v3u/NW6w6U4uWnK8sKxiPEhDEudUVFwou5+0wBeEDssbaMil4kYfVsve1wEzb&#10;Jx+pPYVCRAj7DBWUITSZlD4vyaAf2YY4ejfrDIYoXSG1w2eEm1pOkmQqDVYcG0psaFNSfj89THxj&#10;/72b2E13TS/meEivtfvF9kepQb9bz0EE6sL/8Se91wpmsyn8jYkEkMs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0q2g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group>
            </w:pict>
          </mc:Fallback>
        </mc:AlternateContent>
      </w:r>
      <w:r w:rsidRPr="006A1A51">
        <w:rPr>
          <w:noProof/>
        </w:rPr>
        <mc:AlternateContent>
          <mc:Choice Requires="wpg">
            <w:drawing>
              <wp:anchor distT="0" distB="0" distL="114300" distR="114300" simplePos="0" relativeHeight="251764736" behindDoc="1" locked="0" layoutInCell="1" allowOverlap="1" wp14:anchorId="433D0606" wp14:editId="2F42EEE1">
                <wp:simplePos x="0" y="0"/>
                <wp:positionH relativeFrom="column">
                  <wp:posOffset>4334510</wp:posOffset>
                </wp:positionH>
                <wp:positionV relativeFrom="paragraph">
                  <wp:posOffset>28575</wp:posOffset>
                </wp:positionV>
                <wp:extent cx="1108710" cy="565150"/>
                <wp:effectExtent l="50800" t="25400" r="59690" b="95250"/>
                <wp:wrapNone/>
                <wp:docPr id="964" name="Group 964"/>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s:wsp>
                        <wps:cNvPr id="965" name="Straight Connector 965"/>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966" name="Group 966"/>
                        <wpg:cNvGrpSpPr/>
                        <wpg:grpSpPr>
                          <a:xfrm>
                            <a:off x="513715" y="266700"/>
                            <a:ext cx="247650" cy="50800"/>
                            <a:chOff x="0" y="0"/>
                            <a:chExt cx="247650" cy="50800"/>
                          </a:xfrm>
                        </wpg:grpSpPr>
                        <wps:wsp>
                          <wps:cNvPr id="967" name="Oval 967"/>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Oval 968"/>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Oval 969"/>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70" name="Oval 970"/>
                        <wps:cNvSpPr/>
                        <wps:spPr>
                          <a:xfrm>
                            <a:off x="49530" y="20256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 name="Oval 971"/>
                        <wps:cNvSpPr/>
                        <wps:spPr>
                          <a:xfrm>
                            <a:off x="293370" y="20256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Oval 972"/>
                        <wps:cNvSpPr/>
                        <wps:spPr>
                          <a:xfrm>
                            <a:off x="824230" y="20256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Straight Connector 973"/>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4" name="Straight Connector 974"/>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5" name="Straight Connector 975"/>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6" name="Straight Connector 976"/>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7" name="Straight Connector 977"/>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8" name="Straight Connector 978"/>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9" name="Straight Connector 979"/>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64" o:spid="_x0000_s1026" style="position:absolute;margin-left:341.3pt;margin-top:2.25pt;width:87.3pt;height:44.5pt;z-index:-251551744;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">
                <v:line id="Straight Connector 965" o:spid="_x0000_s1027"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sAn28QAAADcAAAADwAAAGRycy9kb3ducmV2LnhtbESPwWrDMBBE74H+g9hCboncQk3jRgkm&#10;EOjJECeh10XaWqbWyrVUx+nXV4FAj8PMvGHW28l1YqQhtJ4VPC0zEMTam5YbBafjfvEKIkRkg51n&#10;UnClANvNw2yNhfEXPtBYx0YkCIcCFdgY+0LKoC05DEvfEyfv0w8OY5JDI82AlwR3nXzOslw6bDkt&#10;WOxpZ0l/1T9OgT59NOfvkqvDcXXWv1iZylmj1PxxKt9ARJrif/jefjcKVvkL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CfbxAAAANwAAAAPAAAAAAAAAAAA&#10;AAAAAKECAABkcnMvZG93bnJldi54bWxQSwUGAAAAAAQABAD5AAAAkgMAAAAA&#10;" strokecolor="#4f81bd [3204]" strokeweight="2pt">
                  <v:shadow on="t" opacity="24903f" mv:blur="40000f" origin=",.5" offset="0,20000emu"/>
                </v:line>
                <v:group id="Group 966" o:spid="_x0000_s1028"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oBsgxQAAANwAAAAPAAAAZHJzL2Rvd25yZXYueG1sRI9Pa8JAFMTvBb/D8oTe&#10;6iaWBo2uIqLiQQr+AfH2yD6TYPZtyK5J/PbdQqHHYWZ+w8yXvalES40rLSuIRxEI4szqknMFl/P2&#10;YwLCeWSNlWVS8CIHy8XgbY6pth0fqT35XAQIuxQVFN7XqZQuK8igG9maOHh32xj0QTa51A12AW4q&#10;OY6iRBosOSwUWNO6oOxxehoFuw671We8aQ+P+/p1O399Xw8xKfU+7FczEJ56/x/+a++1gmm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KAbIMUAAADcAAAA&#10;DwAAAAAAAAAAAAAAAACpAgAAZHJzL2Rvd25yZXYueG1sUEsFBgAAAAAEAAQA+gAAAJsDAAAAAA==&#10;">
                  <v:oval id="Oval 967" o:spid="_x0000_s1029"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8VCoxQAA&#10;ANwAAAAPAAAAZHJzL2Rvd25yZXYueG1sRI9Ba8JAFITvBf/D8oReRDcKjW10E6wg6LGpFI+v2WeS&#10;Nvs2ZleT/vuuUOhxmJlvmHU2mEbcqHO1ZQXzWQSCuLC65lLB8X03fQbhPLLGxjIp+CEHWTp6WGOi&#10;bc9vdMt9KQKEXYIKKu/bREpXVGTQzWxLHLyz7Qz6ILtS6g77ADeNXERRLA3WHBYqbGlbUfGdX42C&#10;VyrixefhazvZbfqPk8+f8DJplXocD5sVCE+D/w//tfdawUu8hPuZcARk+g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xUKj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68" o:spid="_x0000_s1030"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bsTawwAA&#10;ANwAAAAPAAAAZHJzL2Rvd25yZXYueG1sRE9Na8JAEL0X+h+WKfQSdNOAQVNXsUKgHhtFPI7ZaRLN&#10;zqbZbZL+++6h0OPjfa+3k2nFQL1rLCt4mccgiEurG64UnI75bAnCeWSNrWVS8EMOtpvHhzVm2o78&#10;QUPhKxFC2GWooPa+y6R0ZU0G3dx2xIH7tL1BH2BfSd3jGMJNK5M4TqXBhkNDjR3tayrvxbdR8EZl&#10;mlwPt32U78bzxRcL/Io6pZ6fpt0rCE+T/xf/ud+1glUa1oYz4QjIz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bsTa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969" o:spid="_x0000_s1031"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ImFBxQAA&#10;ANwAAAAPAAAAZHJzL2Rvd25yZXYueG1sRI9Ba8JAFITvgv9heUIvUjcVGjS6CSoI7dG0SI/P7GuS&#10;mn2bZrcm/feuIHgcZuYbZp0NphEX6lxtWcHLLAJBXFhdc6ng82P/vADhPLLGxjIp+CcHWToerTHR&#10;tucDXXJfigBhl6CCyvs2kdIVFRl0M9sSB+/bdgZ9kF0pdYd9gJtGzqMolgZrDgsVtrSrqDjnf0bB&#10;lop4fnr/2U33m/745fNX/J22Sj1Nhs0KhKfBP8L39ptWsIyXcDsTjoBMr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EiYUH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oval id="Oval 970" o:spid="_x0000_s1032" style="position:absolute;left:49530;top:20256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wV4BwQAA&#10;ANwAAAAPAAAAZHJzL2Rvd25yZXYueG1sRE9Ni8IwEL0L+x/CLOxFNF1BV6tRVBD0aFfE49iMbd1m&#10;Upusrf/eHASPj/c9W7SmFHeqXWFZwXc/AkGcWl1wpuDwu+mNQTiPrLG0TAoe5GAx/+jMMNa24T3d&#10;E5+JEMIuRgW591UspUtzMuj6tiIO3MXWBn2AdSZ1jU0IN6UcRNFIGiw4NORY0Tqn9C/5NwpWlI4G&#10;59113d0sm+PJJ0O8dSulvj7b5RSEp9a/xS/3ViuY/IT54Uw4AnL+B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cFeAcEAAADcAAAADwAAAAAAAAAAAAAAAACXAgAAZHJzL2Rvd25y&#10;ZXYueG1sUEsFBgAAAAAEAAQA9QAAAIUDAAAAAA==&#10;" fillcolor="#4f81bd [3204]" strokecolor="#4579b8 [3044]">
                  <v:fill color2="#a7bfde [1620]" rotate="t" type="gradient">
                    <o:fill v:ext="view" type="gradientUnscaled"/>
                  </v:fill>
                  <v:shadow on="t" opacity="22937f" mv:blur="40000f" origin=",.5" offset="0,23000emu"/>
                </v:oval>
                <v:oval id="Oval 971" o:spid="_x0000_s1033" style="position:absolute;left:293370;top:20256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jfuaxQAA&#10;ANwAAAAPAAAAZHJzL2Rvd25yZXYueG1sRI9Ba8JAFITvhf6H5QlexGwUam2ajagg1GNTkR5fs88k&#10;mn2bZrcm/fddQehxmJlvmHQ1mEZcqXO1ZQWzKAZBXFhdc6ng8LGbLkE4j6yxsUwKfsnBKnt8SDHR&#10;tud3uua+FAHCLkEFlfdtIqUrKjLoItsSB+9kO4M+yK6UusM+wE0j53G8kAZrDgsVtrStqLjkP0bB&#10;horF/Gt/3k526/746fMn/J60So1Hw/oVhKfB/4fv7Tet4OV5Brcz4QjI7A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qN+5r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72" o:spid="_x0000_s1034" style="position:absolute;left:824230;top:20256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X2XtxQAA&#10;ANwAAAAPAAAAZHJzL2Rvd25yZXYueG1sRI9Ba8JAFITvgv9heUIvopsG1Da6CVYQ6rGpFI+v2WeS&#10;Nvs2zW5N/PddoeBxmJlvmE02mEZcqHO1ZQWP8wgEcWF1zaWC4/t+9gTCeWSNjWVScCUHWToebTDR&#10;tuc3uuS+FAHCLkEFlfdtIqUrKjLo5rYlDt7ZdgZ9kF0pdYd9gJtGxlG0lAZrDgsVtrSrqPjOf42C&#10;FyqW8efhazfdb/uPk88X+DNtlXqYDNs1CE+Dv4f/269awfMqhtuZcAR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pfZe3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line id="Straight Connector 973" o:spid="_x0000_s1035"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7yM6cMAAADcAAAADwAAAGRycy9kb3ducmV2LnhtbESPT2sCMRTE74LfITzBm2ar0OrWKCIU&#10;elrwH14fyetm6eZl3URd/fSNIPQ4zMxvmMWqc7W4UhsqzwrexhkIYu1NxaWCw/5rNAMRIrLB2jMp&#10;uFOA1bLfW2Bu/I23dN3FUiQIhxwV2BibXMqgLTkMY98QJ+/Htw5jkm0pTYu3BHe1nGTZu3RYcVqw&#10;2NDGkv7dXZwCfTiVx/Oai+1+ftQPLEzhrFFqOOjWnyAidfE//Gp/GwXzj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u8jOnDAAAA3AAAAA8AAAAAAAAAAAAA&#10;AAAAoQIAAGRycy9kb3ducmV2LnhtbFBLBQYAAAAABAAEAPkAAACRAwAAAAA=&#10;" strokecolor="#4f81bd [3204]" strokeweight="2pt">
                  <v:shadow on="t" opacity="24903f" mv:blur="40000f" origin=",.5" offset="0,20000emu"/>
                </v:line>
                <v:line id="Straight Connector 974" o:spid="_x0000_s1036"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FUUncMAAADcAAAADwAAAGRycy9kb3ducmV2LnhtbESPT2sCMRTE74LfITzBm2Yr0urWKCIU&#10;elrwH14fyetm6eZl3URd/fSNIPQ4zMxvmMWqc7W4UhsqzwrexhkIYu1NxaWCw/5rNAMRIrLB2jMp&#10;uFOA1bLfW2Bu/I23dN3FUiQIhxwV2BibXMqgLTkMY98QJ+/Htw5jkm0pTYu3BHe1nGTZu3RYcVqw&#10;2NDGkv7dXZwCfTiVx/Oai+1+ftQPLEzhrFFqOOjWnyAidfE//Gp/GwXzj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RVFJ3DAAAA3AAAAA8AAAAAAAAAAAAA&#10;AAAAoQIAAGRycy9kb3ducmV2LnhtbFBLBQYAAAAABAAEAPkAAACRAwAAAAA=&#10;" strokecolor="#4f81bd [3204]" strokeweight="2pt">
                  <v:shadow on="t" opacity="24903f" mv:blur="40000f" origin=",.5" offset="0,20000emu"/>
                </v:line>
                <v:line id="Straight Connector 975" o:spid="_x0000_s1037"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xmxBsMAAADcAAAADwAAAGRycy9kb3ducmV2LnhtbESPT2sCMRTE74LfITzBm2Yr2OrWKCIU&#10;elrwH14fyetm6eZl3URd/fSNIPQ4zMxvmMWqc7W4UhsqzwrexhkIYu1NxaWCw/5rNAMRIrLB2jMp&#10;uFOA1bLfW2Bu/I23dN3FUiQIhxwV2BibXMqgLTkMY98QJ+/Htw5jkm0pTYu3BHe1nGTZu3RYcVqw&#10;2NDGkv7dXZwCfTiVx/Oai+1+ftQPLEzhrFFqOOjWnyAidfE//Gp/GwXzj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sZsQbDAAAA3AAAAA8AAAAAAAAAAAAA&#10;AAAAoQIAAGRycy9kb3ducmV2LnhtbFBLBQYAAAAABAAEAPkAAACRAwAAAAA=&#10;" strokecolor="#4f81bd [3204]" strokeweight="2pt">
                  <v:shadow on="t" opacity="24903f" mv:blur="40000f" origin=",.5" offset="0,20000emu"/>
                </v:line>
                <v:line id="Straight Connector 976" o:spid="_x0000_s1038"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8svccMAAADcAAAADwAAAGRycy9kb3ducmV2LnhtbESPS4sCMRCE7wv+h9CCtzXjHnyMRpGF&#10;BU8DvvDaJO1kcNIZJ1kd/fVmYcFjUVVfUYtV52pxozZUnhWMhhkIYu1NxaWCw/7ncwoiRGSDtWdS&#10;8KAAq2XvY4G58Xfe0m0XS5EgHHJUYGNscimDtuQwDH1DnLyzbx3GJNtSmhbvCe5q+ZVlY+mw4rRg&#10;saFvS/qy+3UK9OFUHq9rLrb72VE/sTCFs0apQb9bz0FE6uI7/N/eGAWzyRj+zq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vLL3HDAAAA3AAAAA8AAAAAAAAAAAAA&#10;AAAAoQIAAGRycy9kb3ducmV2LnhtbFBLBQYAAAAABAAEAPkAAACRAwAAAAA=&#10;" strokecolor="#4f81bd [3204]" strokeweight="2pt">
                  <v:shadow on="t" opacity="24903f" mv:blur="40000f" origin=",.5" offset="0,20000emu"/>
                </v:line>
                <v:line id="Straight Connector 977" o:spid="_x0000_s1039"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IeK6sQAAADcAAAADwAAAGRycy9kb3ducmV2LnhtbESPwWrDMBBE74H+g9hCboncHurGjRJM&#10;INCTIU5Cr4u0tUytlWupjtOvrwKBHoeZecOst5PrxEhDaD0reFpmIIi1Ny03Ck7H/eIVRIjIBjvP&#10;pOBKAbabh9kaC+MvfKCxjo1IEA4FKrAx9oWUQVtyGJa+J07epx8cxiSHRpoBLwnuOvmcZS/SYctp&#10;wWJPO0v6q/5xCvTpozl/l1wdjquz/sXKVM4apeaPU/kGItIU/8P39rtRsMpzuJ1JR0Bu/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kh4rqxAAAANwAAAAPAAAAAAAAAAAA&#10;AAAAAKECAABkcnMvZG93bnJldi54bWxQSwUGAAAAAAQABAD5AAAAkgMAAAAA&#10;" strokecolor="#4f81bd [3204]" strokeweight="2pt">
                  <v:shadow on="t" opacity="24903f" mv:blur="40000f" origin=",.5" offset="0,20000emu"/>
                </v:line>
                <v:line id="Straight Connector 978" o:spid="_x0000_s1040"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RgemMEAAADcAAAADwAAAGRycy9kb3ducmV2LnhtbERPz2vCMBS+D/wfwhN2m6k7OO2MIoOB&#10;p4K2susjeTbF5qU2Wdvtr18OA48f3+/tfnKtGKgPjWcFy0UGglh703CtoCo/X9YgQkQ22HomBT8U&#10;YL+bPW0xN37kEw3nWIsUwiFHBTbGLpcyaEsOw8J3xIm7+t5hTLCvpelxTOGula9ZtpIOG04NFjv6&#10;sKRv52+nQFdf9eV+4OJUbi76FwtTOGuUep5Ph3cQkab4EP+7j0bB5i2tTWfSEZC7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VGB6YwQAAANwAAAAPAAAAAAAAAAAAAAAA&#10;AKECAABkcnMvZG93bnJldi54bWxQSwUGAAAAAAQABAD5AAAAjwMAAAAA&#10;" strokecolor="#4f81bd [3204]" strokeweight="2pt">
                  <v:shadow on="t" opacity="24903f" mv:blur="40000f" origin=",.5" offset="0,20000emu"/>
                </v:line>
                <v:line id="Straight Connector 979" o:spid="_x0000_s1041"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lS7A8QAAADcAAAADwAAAGRycy9kb3ducmV2LnhtbESPzWrDMBCE74G+g9hCb4mcHtraiWxC&#10;oNCTIT8m10XaWCbWyrHUxO3TV4VCj8PMfMOsq8n14kZj6DwrWC4yEMTam45bBcfD+/wNRIjIBnvP&#10;pOCLAlTlw2yNhfF33tFtH1uRIBwKVGBjHAopg7bkMCz8QJy8sx8dxiTHVpoR7wnuevmcZS/SYcdp&#10;weJAW0v6sv90CvTx1DbXDde7Q97ob6xN7axR6ulx2qxARJrif/iv/WEU5K85/J5JR0CW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6VLsDxAAAANwAAAAPAAAAAAAAAAAA&#10;AAAAAKECAABkcnMvZG93bnJldi54bWxQSwUGAAAAAAQABAD5AAAAkgMAAAAA&#10;" strokecolor="#4f81bd [3204]" strokeweight="2pt">
                  <v:shadow on="t" opacity="24903f" mv:blur="40000f" origin=",.5" offset="0,20000emu"/>
                </v:line>
              </v:group>
            </w:pict>
          </mc:Fallback>
        </mc:AlternateContent>
      </w:r>
      <w:r>
        <w:rPr>
          <w:rFonts w:ascii="Times" w:hAnsi="Times"/>
          <w:noProof/>
          <w:sz w:val="20"/>
          <w:szCs w:val="20"/>
        </w:rPr>
        <mc:AlternateContent>
          <mc:Choice Requires="wpg">
            <w:drawing>
              <wp:anchor distT="0" distB="0" distL="114300" distR="114300" simplePos="0" relativeHeight="251760640" behindDoc="1" locked="0" layoutInCell="1" allowOverlap="1" wp14:anchorId="731AD4BB" wp14:editId="35D2EEDA">
                <wp:simplePos x="0" y="0"/>
                <wp:positionH relativeFrom="column">
                  <wp:posOffset>2594610</wp:posOffset>
                </wp:positionH>
                <wp:positionV relativeFrom="paragraph">
                  <wp:posOffset>94615</wp:posOffset>
                </wp:positionV>
                <wp:extent cx="1108710" cy="1098550"/>
                <wp:effectExtent l="50800" t="25400" r="59690" b="95250"/>
                <wp:wrapNone/>
                <wp:docPr id="54" name="Group 54"/>
                <wp:cNvGraphicFramePr/>
                <a:graphic xmlns:a="http://schemas.openxmlformats.org/drawingml/2006/main">
                  <a:graphicData uri="http://schemas.microsoft.com/office/word/2010/wordprocessingGroup">
                    <wpg:wgp>
                      <wpg:cNvGrpSpPr/>
                      <wpg:grpSpPr>
                        <a:xfrm>
                          <a:off x="0" y="0"/>
                          <a:ext cx="1108710" cy="1098550"/>
                          <a:chOff x="0" y="0"/>
                          <a:chExt cx="1108710" cy="1098550"/>
                        </a:xfrm>
                        <a:extLst>
                          <a:ext uri="{0CCBE362-F206-4b92-989A-16890622DB6E}">
                            <ma14:wrappingTextBoxFlag xmlns:ma14="http://schemas.microsoft.com/office/mac/drawingml/2011/main"/>
                          </a:ext>
                        </a:extLst>
                      </wpg:grpSpPr>
                      <wps:wsp>
                        <wps:cNvPr id="56" name="Straight Connector 56"/>
                        <wps:cNvCnPr/>
                        <wps:spPr>
                          <a:xfrm>
                            <a:off x="1352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0" name="Straight Connector 60"/>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62" name="Group 62"/>
                        <wpg:cNvGrpSpPr/>
                        <wpg:grpSpPr>
                          <a:xfrm>
                            <a:off x="513715" y="254000"/>
                            <a:ext cx="247650" cy="50800"/>
                            <a:chOff x="0" y="0"/>
                            <a:chExt cx="247650" cy="50800"/>
                          </a:xfrm>
                        </wpg:grpSpPr>
                        <wps:wsp>
                          <wps:cNvPr id="194" name="Oval 194"/>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Oval 195"/>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13" name="Oval 513"/>
                        <wps:cNvSpPr/>
                        <wps:spPr>
                          <a:xfrm>
                            <a:off x="495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Oval 517"/>
                        <wps:cNvSpPr/>
                        <wps:spPr>
                          <a:xfrm>
                            <a:off x="29337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Oval 521"/>
                        <wps:cNvSpPr/>
                        <wps:spPr>
                          <a:xfrm>
                            <a:off x="8242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Straight Connector 522"/>
                        <wps:cNvCnPr/>
                        <wps:spPr>
                          <a:xfrm>
                            <a:off x="0" y="54610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527" name="Group 527"/>
                        <wpg:cNvGrpSpPr/>
                        <wpg:grpSpPr>
                          <a:xfrm>
                            <a:off x="513715" y="793750"/>
                            <a:ext cx="247650" cy="50800"/>
                            <a:chOff x="0" y="0"/>
                            <a:chExt cx="247650" cy="50800"/>
                          </a:xfrm>
                        </wpg:grpSpPr>
                        <wps:wsp>
                          <wps:cNvPr id="528" name="Oval 528"/>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Oval 733"/>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Oval 734"/>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5" name="Straight Connector 735"/>
                        <wps:cNvCnPr/>
                        <wps:spPr>
                          <a:xfrm>
                            <a:off x="0" y="10985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1" name="Isosceles Triangle 921"/>
                        <wps:cNvSpPr/>
                        <wps:spPr>
                          <a:xfrm rot="10800000">
                            <a:off x="317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Isosceles Triangle 922"/>
                        <wps:cNvSpPr/>
                        <wps:spPr>
                          <a:xfrm rot="10800000">
                            <a:off x="2730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Isosceles Triangle 923"/>
                        <wps:cNvSpPr/>
                        <wps:spPr>
                          <a:xfrm rot="10800000">
                            <a:off x="80010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Straight Connector 924"/>
                        <wps:cNvCnPr/>
                        <wps:spPr>
                          <a:xfrm>
                            <a:off x="3765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5" name="Straight Connector 925"/>
                        <wps:cNvCnPr/>
                        <wps:spPr>
                          <a:xfrm>
                            <a:off x="9099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6" name="Straight Connector 926"/>
                        <wps:cNvCnPr/>
                        <wps:spPr>
                          <a:xfrm>
                            <a:off x="1352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7" name="Straight Connector 927"/>
                        <wps:cNvCnPr/>
                        <wps:spPr>
                          <a:xfrm>
                            <a:off x="38290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8" name="Straight Connector 928"/>
                        <wps:cNvCnPr/>
                        <wps:spPr>
                          <a:xfrm>
                            <a:off x="9099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9" name="Straight Connector 929"/>
                        <wps:cNvCnPr/>
                        <wps:spPr>
                          <a:xfrm>
                            <a:off x="1352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0" name="Straight Connector 930"/>
                        <wps:cNvCnPr/>
                        <wps:spPr>
                          <a:xfrm>
                            <a:off x="38290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1" name="Straight Connector 931"/>
                        <wps:cNvCnPr/>
                        <wps:spPr>
                          <a:xfrm>
                            <a:off x="9099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2" name="Straight Connector 932"/>
                        <wps:cNvCnPr/>
                        <wps:spPr>
                          <a:xfrm>
                            <a:off x="1416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3" name="Straight Connector 933"/>
                        <wps:cNvCnPr/>
                        <wps:spPr>
                          <a:xfrm>
                            <a:off x="3829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4" name="Straight Connector 934"/>
                        <wps:cNvCnPr/>
                        <wps:spPr>
                          <a:xfrm>
                            <a:off x="90995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4" o:spid="_x0000_s1026" style="position:absolute;margin-left:204.3pt;margin-top:7.45pt;width:87.3pt;height:86.5pt;z-index:-251555840;mso-width-relative:margin;mso-height-relative:margin" coordsize="1108710,10985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">
                <v:line id="Straight Connector 56" o:spid="_x0000_s1027" style="position:absolute;visibility:visible;mso-wrap-style:square" from="135255,3175" to="1352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IRMMAAADbAAAADwAAAGRycy9kb3ducmV2LnhtbESPwWrDMBBE74X8g9hAb42cQkPiRAmh&#10;UOjJYCch10XaWqbWyrFU2+3XV4VCjsPMvGF2h8m1YqA+NJ4VLBcZCGLtTcO1gvPp7WkNIkRkg61n&#10;UvBNAQ772cMOc+NHLmmoYi0ShEOOCmyMXS5l0JYchoXviJP34XuHMcm+lqbHMcFdK5+zbCUdNpwW&#10;LHb0akl/Vl9OgT5f68vtyEV52lz0DxamcNYo9TifjlsQkaZ4D/+3342ClxX8fUk/QO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UPiETDAAAA2wAAAA8AAAAAAAAAAAAA&#10;AAAAoQIAAGRycy9kb3ducmV2LnhtbFBLBQYAAAAABAAEAPkAAACRAwAAAAA=&#10;" strokecolor="#4f81bd [3204]" strokeweight="2pt">
                  <v:shadow on="t" opacity="24903f" mv:blur="40000f" origin=",.5" offset="0,20000emu"/>
                </v:line>
                <v:line id="Straight Connector 60"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8Z/Fr0AAADbAAAADwAAAGRycy9kb3ducmV2LnhtbERPy4rCMBTdD/gP4QruxlQX4lSjiCC4&#10;KvjC7SW5NsXmpjZRq19vFsIsD+c9X3auFg9qQ+VZwWiYgSDW3lRcKjgeNr9TECEiG6w9k4IXBVgu&#10;ej9zzI1/8o4e+1iKFMIhRwU2xiaXMmhLDsPQN8SJu/jWYUywLaVp8ZnCXS3HWTaRDitODRYbWlvS&#10;1/3dKdDHc3m6rbjYHf5O+o2FKZw1Sg363WoGIlIX/8Vf99YomKT16Uv6AXLxAQ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OvGfxa9AAAA2wAAAA8AAAAAAAAAAAAAAAAAoQIA&#10;AGRycy9kb3ducmV2LnhtbFBLBQYAAAAABAAEAPkAAACLAwAAAAA=&#10;" strokecolor="#4f81bd [3204]" strokeweight="2pt">
                  <v:shadow on="t" opacity="24903f" mv:blur="40000f" origin=",.5" offset="0,20000emu"/>
                </v:line>
                <v:group id="Group 62" o:spid="_x0000_s1029" style="position:absolute;left:513715;top:2540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pYqLxAAAANsAAAAPAAAAZHJzL2Rvd25yZXYueG1sRI9Bi8IwFITvgv8hPMGb&#10;plUUqUYR2V32IIJ1YfH2aJ5tsXkpTbat/34jCB6HmfmG2ex6U4mWGldaVhBPIxDEmdUl5wp+Lp+T&#10;FQjnkTVWlknBgxzstsPBBhNtOz5Tm/pcBAi7BBUU3teJlC4ryKCb2po4eDfbGPRBNrnUDXYBbio5&#10;i6KlNFhyWCiwpkNB2T39Mwq+Ouz28/ijPd5vh8f1sjj9HmNSajzq92sQnnr/Dr/a31rBcgb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qpYqLxAAAANsAAAAP&#10;AAAAAAAAAAAAAAAAAKkCAABkcnMvZG93bnJldi54bWxQSwUGAAAAAAQABAD6AAAAmgMAAAAA&#10;">
                  <v:oval id="Oval 194"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6OfLwwAA&#10;ANwAAAAPAAAAZHJzL2Rvd25yZXYueG1sRE9Na8JAEL0X+h+WKXgRs6lYsdE1REGwx0YRj9PsmKTN&#10;zqbZ1cR/3y0UepvH+5xVOphG3KhztWUFz1EMgriwuuZSwfGwmyxAOI+ssbFMCu7kIF0/Pqww0bbn&#10;d7rlvhQhhF2CCirv20RKV1Rk0EW2JQ7cxXYGfYBdKXWHfQg3jZzG8VwarDk0VNjStqLiK78aBRsq&#10;5tOPt8/teJf1p7PPX/B73Co1ehqyJQhPg/8X/7n3Osx/ncHvM+ECuf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6OfL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95"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" fillcolor="#4f81bd [3204]" strokecolor="#4579b8 [3044]">
                    <v:fill color2="#a7bfde [1620]" rotate="t" type="gradient">
                      <o:fill v:ext="view" type="gradientUnscaled"/>
                    </v:fill>
                    <v:shadow on="t" opacity="22937f" mv:blur="40000f" origin=",.5" offset="0,23000emu"/>
                  </v:oval>
                  <v:oval id="Oval 196"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dtwnwwAA&#10;ANwAAAAPAAAAZHJzL2Rvd25yZXYueG1sRE9Na8JAEL0L/odlhF7EbCo01NRVVAi0R2MRj9PsNEnN&#10;zqbZbZL+e7dQ8DaP9znr7Wga0VPnassKHqMYBHFhdc2lgvdTtngG4TyyxsYyKfglB9vNdLLGVNuB&#10;j9TnvhQhhF2KCirv21RKV1Rk0EW2JQ7cp+0M+gC7UuoOhxBuGrmM40QarDk0VNjSoaLimv8YBXsq&#10;kuXH29dhnu2G88XnT/g9b5V6mI27FxCeRn8X/7tfdZi/SuDvmXCB3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dtwn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group>
                <v:oval id="Oval 513" o:spid="_x0000_s1033" style="position:absolute;left:4953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dD8xAAA&#10;ANwAAAAPAAAAZHJzL2Rvd25yZXYueG1sRI9Bi8IwFITvwv6H8Ba8iKYqilSjuIKgx60iHp/Ns+1u&#10;89Jtoq3/fiMIHoeZ+YZZrFpTijvVrrCsYDiIQBCnVhecKTgetv0ZCOeRNZaWScGDHKyWH50Fxto2&#10;/E33xGciQNjFqCD3voqldGlOBt3AVsTBu9raoA+yzqSusQlwU8pRFE2lwYLDQo4VbXJKf5ObUfBF&#10;6XR02f9sett1czr7ZIJ/vUqp7me7noPw1Pp3+NXeaQWT4RieZ8IRkM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3Q/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517" o:spid="_x0000_s1034" style="position:absolute;left:29337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Ztb/xAAA&#10;ANwAAAAPAAAAZHJzL2Rvd25yZXYueG1sRI9Pi8IwFMTvwn6H8Ba8iKYK/qEaxRUEPW6VZY/P5tnW&#10;bV5qE2399htB8DjMzG+Yxao1pbhT7QrLCoaDCARxanXBmYLjYdufgXAeWWNpmRQ8yMFq+dFZYKxt&#10;w990T3wmAoRdjApy76tYSpfmZNANbEUcvLOtDfog60zqGpsAN6UcRdFEGiw4LORY0San9C+5GQVf&#10;lE5Gp/1l09uum59fn4zx2quU6n626zkIT61/h1/tnVYwHk7heSYcAbn8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mbW/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521" o:spid="_x0000_s1035" style="position:absolute;left:82423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ryGtxQAA&#10;ANwAAAAPAAAAZHJzL2Rvd25yZXYueG1sRI9Ba8JAFITvQv/D8gq9SLMxECkxq1hBsEdjKT2+Zp9J&#10;2uzbNLsm8d93C4LHYWa+YfLNZFoxUO8aywoWUQyCuLS64UrB+2n//ALCeWSNrWVScCUHm/XDLMdM&#10;25GPNBS+EgHCLkMFtfddJqUrazLoItsRB+9se4M+yL6SuscxwE0rkzheSoMNh4UaO9rVVP4UF6Pg&#10;lcpl8vX2vZvvt+PHpy9S/J13Sj09TtsVCE+Tv4dv7YNWkCYL+D8TjoBc/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SvIa3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line id="Straight Connector 522" o:spid="_x0000_s1036" style="position:absolute;visibility:visible;mso-wrap-style:square" from="0,546100" to="1108710,546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tLzRcMAAADcAAAADwAAAGRycy9kb3ducmV2LnhtbESPT2sCMRTE70K/Q3gFb5rtglJXo0ih&#10;4GnBf3h9JM/N4uZlu4m6+ulNodDjMDO/YRar3jXiRl2oPSv4GGcgiLU3NVcKDvvv0SeIEJENNp5J&#10;wYMCrJZvgwUWxt95S7ddrESCcChQgY2xLaQM2pLDMPYtcfLOvnMYk+wqaTq8J7hrZJ5lU+mw5rRg&#10;saUvS/qyuzoF+nCqjj9rLrf72VE/sTSls0ap4Xu/noOI1Mf/8F97YxRM8hx+z6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rS80XDAAAA3AAAAA8AAAAAAAAAAAAA&#10;AAAAoQIAAGRycy9kb3ducmV2LnhtbFBLBQYAAAAABAAEAPkAAACRAwAAAAA=&#10;" strokecolor="#4f81bd [3204]" strokeweight="2pt">
                  <v:shadow on="t" opacity="24903f" mv:blur="40000f" origin=",.5" offset="0,20000emu"/>
                </v:line>
                <v:group id="Group 527" o:spid="_x0000_s1037" style="position:absolute;left:513715;top:79375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F/JRxQAAANwAAAAPAAAAZHJzL2Rvd25yZXYueG1sRI9Bi8IwFITvwv6H8IS9&#10;aVoXdalGEVmXPYigLoi3R/Nsi81LaWJb/70RBI/DzHzDzJedKUVDtSssK4iHEQji1OqCMwX/x83g&#10;G4TzyBpLy6TgTg6Wi4/eHBNtW95Tc/CZCBB2CSrIva8SKV2ak0E3tBVx8C62NuiDrDOpa2wD3JRy&#10;FEUTabDgsJBjReuc0uvhZhT8ttiuvuKfZnu9rO/n43h32sak1Ge/W81AeOr8O/xq/2kF49EU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lBfyUcUAAADcAAAA&#10;DwAAAAAAAAAAAAAAAACpAgAAZHJzL2Rvd25yZXYueG1sUEsFBgAAAAAEAAQA+gAAAJsDAAAAAA==&#10;">
                  <v:oval id="Oval 528" o:spid="_x0000_s1038"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YgwwgAA&#10;ANwAAAAPAAAAZHJzL2Rvd25yZXYueG1sRE9Na4NAEL0X8h+WCfQS6hrBUGw2IRGE5hhbSo9Td6q2&#10;7qxxN2r+ffZQ6PHxvrf72XRipMG1lhWsoxgEcWV1y7WC97fi6RmE88gaO8uk4EYO9rvFwxYzbSc+&#10;01j6WoQQdhkqaLzvMyld1ZBBF9meOHDfdjDoAxxqqQecQrjpZBLHG2mw5dDQYE95Q9VveTUKjlRt&#10;kq/TT74qDtPHpy9TvKx6pR6X8+EFhKfZ/4v/3K9aQZqEteFMOAJyd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WViDDCAAAA3A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oval id="Oval 733" o:spid="_x0000_s1039"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LOJ9xQAA&#10;ANwAAAAPAAAAZHJzL2Rvd25yZXYueG1sRI9Ba8JAFITvQv/D8oReRDdV1JK6hlQQ7NFUpMfX7DOJ&#10;Zt+m2a2J/94tCD0OM/MNs0p6U4srta6yrOBlEoEgzq2uuFBw+NyOX0E4j6yxtkwKbuQgWT8NVhhr&#10;2/GerpkvRICwi1FB6X0TS+nykgy6iW2Ig3eyrUEfZFtI3WIX4KaW0yhaSIMVh4USG9qUlF+yX6Pg&#10;nfLF9PvjvBlt0+745bM5/owapZ6HffoGwlPv/8OP9k4rWM5m8HcmHAG5v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Ms4n3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734" o:spid="_x0000_s1040"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xXoJxQAA&#10;ANwAAAAPAAAAZHJzL2Rvd25yZXYueG1sRI9Pa8JAFMTvQr/D8gQvohv/l9RVVBDao1HE42v2NYnN&#10;vo3Z1aTfvlsoeBxm5jfMct2aUjyodoVlBaNhBII4tbrgTMHpuB+8gnAeWWNpmRT8kIP16qWzxFjb&#10;hg/0SHwmAoRdjApy76tYSpfmZNANbUUcvC9bG/RB1pnUNTYBbko5jqK5NFhwWMixol1O6XdyNwq2&#10;lM7Hnx/XXX+/ac4Xn8zw1q+U6nXbzRsIT61/hv/b71rBYjKFvzPhCMjV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zFegn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line id="Straight Connector 735" o:spid="_x0000_s1041" style="position:absolute;visibility:visible;mso-wrap-style:square" from="0,1098550" to="1108710,10985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SaTDcMAAADcAAAADwAAAGRycy9kb3ducmV2LnhtbESPT2sCMRTE74LfITzBm2ZVau3WKCIU&#10;elrwH14fyetm6eZl3aS67ac3gtDjMDO/YZbrztXiSm2oPCuYjDMQxNqbiksFx8PHaAEiRGSDtWdS&#10;8EsB1qt+b4m58Tfe0XUfS5EgHHJUYGNscimDtuQwjH1DnLwv3zqMSbalNC3eEtzVcpplc+mw4rRg&#10;saGtJf29/3EK9PFcni4bLnaHt5P+w8IUzhqlhoNu8w4iUhf/w8/2p1HwOnuBx5l0BOTq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0mkw3DAAAA3AAAAA8AAAAAAAAAAAAA&#10;AAAAoQIAAGRycy9kb3ducmV2LnhtbFBLBQYAAAAABAAEAPkAAACRAwAAAAA=&#10;" strokecolor="#4f81bd [3204]" strokeweight="2pt">
                  <v:shadow on="t" opacity="24903f" mv:blur="40000f" origin=",.5" offset="0,20000emu"/>
                </v:line>
                <v:shape id="Isosceles Triangle 921" o:spid="_x0000_s1042" type="#_x0000_t5" style="position:absolute;left:3175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HOcSxQAA&#10;ANwAAAAPAAAAZHJzL2Rvd25yZXYueG1sRI/BasMwEETvhf6D2EIvJZHjQ+M4UUIxtIReShxDrou1&#10;sU2slZFU2/37qlDIcZidNzu7w2x6MZLznWUFq2UCgri2uuNGQXV+X2QgfEDW2FsmBT/k4bB/fNhh&#10;ru3EJxrL0IgIYZ+jgjaEIZfS1y0Z9Es7EEfvap3BEKVrpHY4RbjpZZokr9Jgx7GhxYGKlupb+W3i&#10;G8eXj9QW8yWrzOkru/TuE8e1Us9P89sWRKA53I//00etYJOu4G9MJID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c5xL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922" o:spid="_x0000_s1043" type="#_x0000_t5" style="position:absolute;left:27305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nllxAAA&#10;ANwAAAAPAAAAZHJzL2Rvd25yZXYueG1sRI9Pi8IwEMXvwn6HMIIXWVN70G41yiLsInsR/4DXoRnb&#10;YjMpSaz1228EwePjzfu9ect1bxrRkfO1ZQXTSQKCuLC65lLB6fjzmYHwAVljY5kUPMjDevUxWGKu&#10;7Z331B1CKSKEfY4KqhDaXEpfVGTQT2xLHL2LdQZDlK6U2uE9wk0j0ySZSYM1x4YKW9pUVFwPNxPf&#10;2I5/U7vpz9nJ7HfZuXF/2M2VGg377wWIQH14H7/SW63gK03hOSYS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855Z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923" o:spid="_x0000_s1044" type="#_x0000_t5" style="position:absolute;left:80010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gtz+xAAA&#10;ANwAAAAPAAAAZHJzL2Rvd25yZXYueG1sRI9Ba8JAEIXvgv9hGcGL1I0p2DR1FREU6UW0gtchO02C&#10;2dmwu8b477sFwePjzfvevMWqN43oyPnasoLZNAFBXFhdc6ng/LN9y0D4gKyxsUwKHuRhtRwOFphr&#10;e+cjdadQighhn6OCKoQ2l9IXFRn0U9sSR+/XOoMhSldK7fAe4aaRaZLMpcGaY0OFLW0qKq6nm4lv&#10;7Ce71G76S3Y2x0N2adw3dh9KjUf9+gtEoD68jp/pvVbwmb7D/5hI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3ILc/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924" o:spid="_x0000_s1045" style="position:absolute;visibility:visible;mso-wrap-style:square" from="376555,3175" to="3765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Y7gMIAAADcAAAADwAAAGRycy9kb3ducmV2LnhtbESPT4vCMBTE7wt+h/AEb2uqyLJWo8jC&#10;gqeC//D6SJ5NsXmpTdTqp98Iwh6HmfkNM192rhY3akPlWcFomIEg1t5UXCrY734/v0GEiGyw9kwK&#10;HhRgueh9zDE3/s4bum1jKRKEQ44KbIxNLmXQlhyGoW+Ik3fyrcOYZFtK0+I9wV0tx1n2JR1WnBYs&#10;NvRjSZ+3V6dA74/l4bLiYrObHvQTC1M4a5Qa9LvVDESkLv6H3+21UTAdT+B1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Y7gMIAAADcAAAADwAAAAAAAAAAAAAA&#10;AAChAgAAZHJzL2Rvd25yZXYueG1sUEsFBgAAAAAEAAQA+QAAAJADAAAAAA==&#10;" strokecolor="#4f81bd [3204]" strokeweight="2pt">
                  <v:shadow on="t" opacity="24903f" mv:blur="40000f" origin=",.5" offset="0,20000emu"/>
                </v:line>
                <v:line id="Straight Connector 925" o:spid="_x0000_s1046" style="position:absolute;visibility:visible;mso-wrap-style:square" from="909955,3175" to="9099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KqeG8IAAADcAAAADwAAAGRycy9kb3ducmV2LnhtbESPT4vCMBTE7wt+h/AEb2uq4LJWo8jC&#10;gqeC//D6SJ5NsXmpTdTqp98Iwh6HmfkNM192rhY3akPlWcFomIEg1t5UXCrY734/v0GEiGyw9kwK&#10;HhRgueh9zDE3/s4bum1jKRKEQ44KbIxNLmXQlhyGoW+Ik3fyrcOYZFtK0+I9wV0tx1n2JR1WnBYs&#10;NvRjSZ+3V6dA74/l4bLiYrObHvQTC1M4a5Qa9LvVDESkLv6H3+21UTAdT+B1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KqeG8IAAADcAAAADwAAAAAAAAAAAAAA&#10;AAChAgAAZHJzL2Rvd25yZXYueG1sUEsFBgAAAAAEAAQA+QAAAJADAAAAAA==&#10;" strokecolor="#4f81bd [3204]" strokeweight="2pt">
                  <v:shadow on="t" opacity="24903f" mv:blur="40000f" origin=",.5" offset="0,20000emu"/>
                </v:line>
                <v:line id="Straight Connector 926" o:spid="_x0000_s1047" style="position:absolute;visibility:visible;mso-wrap-style:square" from="135255,358775" to="13525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HgAbMMAAADcAAAADwAAAGRycy9kb3ducmV2LnhtbESPQWvCQBSE7wX/w/KE3upGD6FJXUUK&#10;Qk8BE6XXx+5rNjT7Ns1uNfXXuwXB4zAz3zDr7eR6caYxdJ4VLBcZCGLtTcetgmOzf3kFESKywd4z&#10;KfijANvN7GmNpfEXPtC5jq1IEA4lKrAxDqWUQVtyGBZ+IE7elx8dxiTHVpoRLwnuernKslw67Dgt&#10;WBzo3ZL+rn+dAn38bE8/O64OTXHSV6xM5axR6nk+7d5ARJriI3xvfxgFxSqH/zPpCMjN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h4AGzDAAAA3AAAAA8AAAAAAAAAAAAA&#10;AAAAoQIAAGRycy9kb3ducmV2LnhtbFBLBQYAAAAABAAEAPkAAACRAwAAAAA=&#10;" strokecolor="#4f81bd [3204]" strokeweight="2pt">
                  <v:shadow on="t" opacity="24903f" mv:blur="40000f" origin=",.5" offset="0,20000emu"/>
                </v:line>
                <v:line id="Straight Connector 927" o:spid="_x0000_s1048" style="position:absolute;visibility:visible;mso-wrap-style:square" from="382905,358775" to="38290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Sl98IAAADcAAAADwAAAGRycy9kb3ducmV2LnhtbESPT4vCMBTE7wt+h/AEb2uqB3etRpGF&#10;BU8F/+H1kTybYvNSm6jVT78RhD0OM/MbZr7sXC1u1IbKs4LRMANBrL2puFSw3/1+foMIEdlg7ZkU&#10;PCjActH7mGNu/J03dNvGUiQIhxwV2BibXMqgLTkMQ98QJ+/kW4cxybaUpsV7grtajrNsIh1WnBYs&#10;NvRjSZ+3V6dA74/l4bLiYrObHvQTC1M4a5Qa9LvVDESkLv6H3+21UTAdf8HrTDoCcvE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zSl98IAAADcAAAADwAAAAAAAAAAAAAA&#10;AAChAgAAZHJzL2Rvd25yZXYueG1sUEsFBgAAAAAEAAQA+QAAAJADAAAAAA==&#10;" strokecolor="#4f81bd [3204]" strokeweight="2pt">
                  <v:shadow on="t" opacity="24903f" mv:blur="40000f" origin=",.5" offset="0,20000emu"/>
                </v:line>
                <v:line id="Straight Connector 928" o:spid="_x0000_s1049" style="position:absolute;visibility:visible;mso-wrap-style:square" from="909955,358775" to="90995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sxhb8AAADcAAAADwAAAGRycy9kb3ducmV2LnhtbERPy4rCMBTdD8w/hDvgbkzHxaDVtIgw&#10;4KrgC7eX5NoUm5vaRO349WYhuDyc96IcXCtu1IfGs4KfcQaCWHvTcK1gv/v7noIIEdlg65kU/FOA&#10;svj8WGBu/J03dNvGWqQQDjkqsDF2uZRBW3IYxr4jTtzJ9w5jgn0tTY/3FO5aOcmyX+mw4dRgsaOV&#10;JX3eXp0CvT/Wh8uSq81udtAPrEzlrFFq9DUs5yAiDfEtfrnXRsFsktamM+kIy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xqsxhb8AAADcAAAADwAAAAAAAAAAAAAAAACh&#10;AgAAZHJzL2Rvd25yZXYueG1sUEsFBgAAAAAEAAQA+QAAAI0DAAAAAA==&#10;" strokecolor="#4f81bd [3204]" strokeweight="2pt">
                  <v:shadow on="t" opacity="24903f" mv:blur="40000f" origin=",.5" offset="0,20000emu"/>
                </v:line>
                <v:line id="Straight Connector 929" o:spid="_x0000_s1050" style="position:absolute;visibility:visible;mso-wrap-style:square" from="135255,542925" to="13525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eeUHsIAAADcAAAADwAAAGRycy9kb3ducmV2LnhtbESPT4vCMBTE7wt+h/AEb2uqB9lWo4gg&#10;eCr4D6+P5NkUm5faRK376TcLC3scZuY3zGLVu0Y8qQu1ZwWTcQaCWHtTc6XgdNx+foEIEdlg45kU&#10;vCnAajn4WGBh/Iv39DzESiQIhwIV2BjbQsqgLTkMY98SJ+/qO4cxya6SpsNXgrtGTrNsJh3WnBYs&#10;trSxpG+Hh1OgT5fqfF9zuT/mZ/2NpSmdNUqNhv16DiJSH//Df+2dUZBPc/g9k46AX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eeUHsIAAADcAAAADwAAAAAAAAAAAAAA&#10;AAChAgAAZHJzL2Rvd25yZXYueG1sUEsFBgAAAAAEAAQA+QAAAJADAAAAAA==&#10;" strokecolor="#4f81bd [3204]" strokeweight="2pt">
                  <v:shadow on="t" opacity="24903f" mv:blur="40000f" origin=",.5" offset="0,20000emu"/>
                </v:line>
                <v:line id="Straight Connector 930" o:spid="_x0000_s1051" style="position:absolute;visibility:visible;mso-wrap-style:square" from="382905,542925" to="38290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SrXsEAAADcAAAADwAAAGRycy9kb3ducmV2LnhtbERPz2vCMBS+D/wfwhN2m6kThnZGkcHA&#10;U0Fb2fWRPJti81KbrO321y+HgceP7/d2P7lWDNSHxrOC5SIDQay9abhWUJWfL2sQISIbbD2Tgh8K&#10;sN/NnraYGz/yiYZzrEUK4ZCjAhtjl0sZtCWHYeE74sRdfe8wJtjX0vQ4pnDXytcse5MOG04NFjv6&#10;sKRv52+nQFdf9eV+4OJUbi76FwtTOGuUep5Ph3cQkab4EP+7j0bBZpXmpzPpCMjd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9BKtewQAAANwAAAAPAAAAAAAAAAAAAAAA&#10;AKECAABkcnMvZG93bnJldi54bWxQSwUGAAAAAAQABAD5AAAAjwMAAAAA&#10;" strokecolor="#4f81bd [3204]" strokeweight="2pt">
                  <v:shadow on="t" opacity="24903f" mv:blur="40000f" origin=",.5" offset="0,20000emu"/>
                </v:line>
                <v:line id="Straight Connector 931" o:spid="_x0000_s1052" style="position:absolute;visibility:visible;mso-wrap-style:square" from="909955,542925" to="90995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kgOxcIAAADcAAAADwAAAGRycy9kb3ducmV2LnhtbESPT4vCMBTE74LfITxhb5rqgmg1iiwI&#10;eyr4D6+P5NkUm5duk9XufnojCB6HmfkNs1x3rhY3akPlWcF4lIEg1t5UXCo4HrbDGYgQkQ3WnknB&#10;HwVYr/q9JebG33lHt30sRYJwyFGBjbHJpQzaksMw8g1x8i6+dRiTbEtpWrwnuKvlJMum0mHFacFi&#10;Q1+W9HX/6xTo47k8/Wy42B3mJ/2PhSmcNUp9DLrNAkSkLr7Dr/a3UTD/HMPzTDoCcvU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0kgOxcIAAADcAAAADwAAAAAAAAAAAAAA&#10;AAChAgAAZHJzL2Rvd25yZXYueG1sUEsFBgAAAAAEAAQA+QAAAJADAAAAAA==&#10;" strokecolor="#4f81bd [3204]" strokeweight="2pt">
                  <v:shadow on="t" opacity="24903f" mv:blur="40000f" origin=",.5" offset="0,20000emu"/>
                </v:line>
                <v:line id="Straight Connector 932" o:spid="_x0000_s1053" style="position:absolute;visibility:visible;mso-wrap-style:square" from="141605,904875" to="14160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pqQssIAAADcAAAADwAAAGRycy9kb3ducmV2LnhtbESPT4vCMBTE7wt+h/AEb2uqwrJWo8jC&#10;gqeC//D6SJ5NsXmpTdTqp98Iwh6HmfkNM192rhY3akPlWcFomIEg1t5UXCrY734/v0GEiGyw9kwK&#10;HhRgueh9zDE3/s4bum1jKRKEQ44KbIxNLmXQlhyGoW+Ik3fyrcOYZFtK0+I9wV0tx1n2JR1WnBYs&#10;NvRjSZ+3V6dA74/l4bLiYrObHvQTC1M4a5Qa9LvVDESkLv6H3+21UTCdjOF1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pqQssIAAADcAAAADwAAAAAAAAAAAAAA&#10;AAChAgAAZHJzL2Rvd25yZXYueG1sUEsFBgAAAAAEAAQA+QAAAJADAAAAAA==&#10;" strokecolor="#4f81bd [3204]" strokeweight="2pt">
                  <v:shadow on="t" opacity="24903f" mv:blur="40000f" origin=",.5" offset="0,20000emu"/>
                </v:line>
                <v:line id="Straight Connector 933" o:spid="_x0000_s1054" style="position:absolute;visibility:visible;mso-wrap-style:square" from="382905,904875" to="38290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dY1KcIAAADcAAAADwAAAGRycy9kb3ducmV2LnhtbESPT4vCMBTE7wt+h/AEb2vqCqLVKLKw&#10;4KngP7w+kmdTbF5qk9XqpzcLCx6HmfkNs1h1rhY3akPlWcFomIEg1t5UXCo47H8+pyBCRDZYeyYF&#10;DwqwWvY+Fpgbf+ct3XaxFAnCIUcFNsYmlzJoSw7D0DfEyTv71mFMsi2lafGe4K6WX1k2kQ4rTgsW&#10;G/q2pC+7X6dAH07l8brmYrufHfUTC1M4a5Qa9Lv1HESkLr7D/+2NUTAbj+H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dY1KcIAAADcAAAADwAAAAAAAAAAAAAA&#10;AAChAgAAZHJzL2Rvd25yZXYueG1sUEsFBgAAAAAEAAQA+QAAAJADAAAAAA==&#10;" strokecolor="#4f81bd [3204]" strokeweight="2pt">
                  <v:shadow on="t" opacity="24903f" mv:blur="40000f" origin=",.5" offset="0,20000emu"/>
                </v:line>
                <v:line id="Straight Connector 934" o:spid="_x0000_s1055" style="position:absolute;visibility:visible;mso-wrap-style:square" from="909955,904875" to="90995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j+tXcMAAADcAAAADwAAAGRycy9kb3ducmV2LnhtbESPT2sCMRTE74LfITzBm2arpejWKCIU&#10;elrwH14fyetm6eZl3URd/fSNIPQ4zMxvmMWqc7W4UhsqzwrexhkIYu1NxaWCw/5rNAMRIrLB2jMp&#10;uFOA1bLfW2Bu/I23dN3FUiQIhxwV2BibXMqgLTkMY98QJ+/Htw5jkm0pTYu3BHe1nGTZh3RYcVqw&#10;2NDGkv7dXZwCfTiVx/Oai+1+ftQPLEzhrFFqOOjWnyAidfE//Gp/GwXz6Ts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I/rV3DAAAA3AAAAA8AAAAAAAAAAAAA&#10;AAAAoQIAAGRycy9kb3ducmV2LnhtbFBLBQYAAAAABAAEAPkAAACRAwAAAAA=&#10;" strokecolor="#4f81bd [3204]" strokeweight="2pt">
                  <v:shadow on="t" opacity="24903f" mv:blur="40000f" origin=",.5" offset="0,20000emu"/>
                </v:line>
              </v:group>
            </w:pict>
          </mc:Fallback>
        </mc:AlternateContent>
      </w:r>
    </w:p>
    <w:p w14:paraId="7942317A" w14:textId="03816C34" w:rsidR="00025BF8" w:rsidRDefault="00025BF8" w:rsidP="005C3A7A">
      <w:pPr>
        <w:tabs>
          <w:tab w:val="left" w:pos="3240"/>
        </w:tabs>
      </w:pPr>
    </w:p>
    <w:p w14:paraId="2DE5E442" w14:textId="12C224B8" w:rsidR="006A1A51" w:rsidRDefault="00025BF8" w:rsidP="006A1A51">
      <w:pPr>
        <w:tabs>
          <w:tab w:val="left" w:pos="3150"/>
          <w:tab w:val="left" w:pos="5850"/>
        </w:tabs>
      </w:pPr>
      <w:r>
        <w:t xml:space="preserve">Det AB = </w:t>
      </w:r>
      <w:bookmarkStart w:id="80" w:name="OLE_LINK147"/>
      <w:bookmarkStart w:id="81" w:name="OLE_LINK148"/>
      <w:r w:rsidR="006A1A51" w:rsidRPr="00981248">
        <w:rPr>
          <w:position w:val="-24"/>
        </w:rPr>
        <w:object w:dxaOrig="320" w:dyaOrig="660" w14:anchorId="77CF7D55">
          <v:shape id="_x0000_i1120" type="#_x0000_t75" style="width:16pt;height:33pt" o:ole="">
            <v:imagedata r:id="rId198" o:title=""/>
          </v:shape>
          <o:OLEObject Type="Embed" ProgID="Equation.DSMT4" ShapeID="_x0000_i1120" DrawAspect="Content" ObjectID="_1459433861" r:id="rId199"/>
        </w:object>
      </w:r>
      <w:bookmarkEnd w:id="80"/>
      <w:bookmarkEnd w:id="81"/>
      <w:r w:rsidR="006A1A51">
        <w:tab/>
      </w:r>
      <w:r w:rsidR="00981248" w:rsidRPr="00981248">
        <w:rPr>
          <w:position w:val="-32"/>
        </w:rPr>
        <w:object w:dxaOrig="860" w:dyaOrig="820" w14:anchorId="77EC1BB9">
          <v:shape id="_x0000_i1121" type="#_x0000_t75" style="width:43pt;height:41pt" o:ole="">
            <v:imagedata r:id="rId200" o:title=""/>
          </v:shape>
          <o:OLEObject Type="Embed" ProgID="Equation.DSMT4" ShapeID="_x0000_i1121" DrawAspect="Content" ObjectID="_1459433862" r:id="rId201"/>
        </w:object>
      </w:r>
      <w:r w:rsidR="00981248">
        <w:t xml:space="preserve"> </w:t>
      </w:r>
      <w:r w:rsidR="006A1A51">
        <w:tab/>
      </w:r>
      <w:r w:rsidR="00981248" w:rsidRPr="00981248">
        <w:rPr>
          <w:position w:val="-32"/>
        </w:rPr>
        <w:object w:dxaOrig="860" w:dyaOrig="820" w14:anchorId="6F3E7198">
          <v:shape id="_x0000_i1122" type="#_x0000_t75" style="width:43pt;height:41pt" o:ole="">
            <v:imagedata r:id="rId202" o:title=""/>
          </v:shape>
          <o:OLEObject Type="Embed" ProgID="Equation.DSMT4" ShapeID="_x0000_i1122" DrawAspect="Content" ObjectID="_1459433863" r:id="rId203"/>
        </w:object>
      </w:r>
    </w:p>
    <w:p w14:paraId="214F6357" w14:textId="67727A23" w:rsidR="00025BF8" w:rsidRDefault="00981248" w:rsidP="006A1A51">
      <w:pPr>
        <w:tabs>
          <w:tab w:val="left" w:pos="3240"/>
          <w:tab w:val="left" w:pos="5850"/>
        </w:tabs>
      </w:pPr>
      <w:r>
        <w:t xml:space="preserve"> </w:t>
      </w:r>
    </w:p>
    <w:p w14:paraId="4318C405" w14:textId="77777777" w:rsidR="000D384B" w:rsidRDefault="000D384B" w:rsidP="006A1A51">
      <w:pPr>
        <w:tabs>
          <w:tab w:val="left" w:pos="3240"/>
          <w:tab w:val="left" w:pos="5940"/>
        </w:tabs>
      </w:pPr>
    </w:p>
    <w:p w14:paraId="2824D4C7" w14:textId="77777777" w:rsidR="000D384B" w:rsidRDefault="000D384B" w:rsidP="006A1A51">
      <w:pPr>
        <w:tabs>
          <w:tab w:val="left" w:pos="3240"/>
          <w:tab w:val="left" w:pos="5940"/>
        </w:tabs>
      </w:pPr>
    </w:p>
    <w:p w14:paraId="4FFD281A" w14:textId="15260506" w:rsidR="00616441" w:rsidRPr="00B57F95" w:rsidRDefault="004B79D4">
      <w:pPr>
        <w:tabs>
          <w:tab w:val="left" w:pos="810"/>
          <w:tab w:val="left" w:pos="3240"/>
          <w:tab w:val="left" w:pos="5940"/>
        </w:tabs>
      </w:pPr>
      <w:ins w:id="82" w:author="Bud" w:date="2018-04-17T20:06:00Z">
        <w:r>
          <w:tab/>
        </w:r>
      </w:ins>
      <w:r w:rsidR="00B57F95" w:rsidRPr="00B57F95">
        <w:t>= DetA DetB</w:t>
      </w:r>
    </w:p>
    <w:p w14:paraId="47771F55" w14:textId="77777777" w:rsidR="00B57F95" w:rsidRDefault="00B57F95" w:rsidP="006A1A51">
      <w:pPr>
        <w:tabs>
          <w:tab w:val="left" w:pos="3240"/>
          <w:tab w:val="left" w:pos="5940"/>
        </w:tabs>
        <w:rPr>
          <w:color w:val="008000"/>
        </w:rPr>
      </w:pPr>
    </w:p>
    <w:p w14:paraId="21739D8B" w14:textId="0DF60F2F" w:rsidR="004018A8" w:rsidRDefault="004018A8" w:rsidP="006A1A51">
      <w:pPr>
        <w:tabs>
          <w:tab w:val="left" w:pos="3240"/>
          <w:tab w:val="left" w:pos="5940"/>
        </w:tabs>
      </w:pPr>
      <w:r>
        <w:rPr>
          <w:color w:val="008000"/>
        </w:rPr>
        <w:t xml:space="preserve">Corollary. </w:t>
      </w:r>
      <w:r w:rsidR="00F17B60">
        <w:t xml:space="preserve">Det </w:t>
      </w:r>
      <w:bookmarkStart w:id="83" w:name="OLE_LINK432"/>
      <w:bookmarkStart w:id="84" w:name="OLE_LINK433"/>
      <w:r w:rsidR="00F17B60" w:rsidRPr="00265815">
        <w:rPr>
          <w:i/>
        </w:rPr>
        <w:t>T</w:t>
      </w:r>
      <w:r w:rsidR="00F17B60">
        <w:rPr>
          <w:position w:val="6"/>
          <w:vertAlign w:val="superscript"/>
        </w:rPr>
        <w:t xml:space="preserve"> -</w:t>
      </w:r>
      <w:r w:rsidR="00F17B60" w:rsidRPr="00F17B60">
        <w:rPr>
          <w:position w:val="6"/>
          <w:vertAlign w:val="superscript"/>
        </w:rPr>
        <w:t>1</w:t>
      </w:r>
      <w:r w:rsidR="00F17B60">
        <w:t xml:space="preserve"> =</w:t>
      </w:r>
      <w:bookmarkEnd w:id="83"/>
      <w:bookmarkEnd w:id="84"/>
      <w:r w:rsidR="00F17B60">
        <w:t xml:space="preserve"> </w:t>
      </w:r>
      <w:r w:rsidR="00F17B60" w:rsidRPr="00F17B60">
        <w:rPr>
          <w:position w:val="-24"/>
        </w:rPr>
        <w:object w:dxaOrig="700" w:dyaOrig="660" w14:anchorId="49B73F25">
          <v:shape id="_x0000_i1123" type="#_x0000_t75" style="width:35pt;height:33pt" o:ole="">
            <v:imagedata r:id="rId204" o:title=""/>
          </v:shape>
          <o:OLEObject Type="Embed" ProgID="Equation.DSMT4" ShapeID="_x0000_i1123" DrawAspect="Content" ObjectID="_1459433864" r:id="rId205"/>
        </w:object>
      </w:r>
      <w:r w:rsidR="00F17B60">
        <w:t>.</w:t>
      </w:r>
    </w:p>
    <w:p w14:paraId="33B1463B" w14:textId="59D73250" w:rsidR="00F17B60" w:rsidRPr="00F17B60" w:rsidRDefault="00F17B60" w:rsidP="006A1A51">
      <w:pPr>
        <w:tabs>
          <w:tab w:val="left" w:pos="3240"/>
          <w:tab w:val="left" w:pos="5940"/>
        </w:tabs>
      </w:pPr>
      <w:r>
        <w:t xml:space="preserve">Proof. </w:t>
      </w:r>
      <w:r w:rsidR="00020E2F" w:rsidRPr="00F17B60">
        <w:rPr>
          <w:position w:val="-18"/>
        </w:rPr>
        <w:object w:dxaOrig="4000" w:dyaOrig="480" w14:anchorId="5AA6B767">
          <v:shape id="_x0000_i1124" type="#_x0000_t75" style="width:200pt;height:24pt" o:ole="">
            <v:imagedata r:id="rId206" o:title=""/>
          </v:shape>
          <o:OLEObject Type="Embed" ProgID="Equation.DSMT4" ShapeID="_x0000_i1124" DrawAspect="Content" ObjectID="_1459433865" r:id="rId207"/>
        </w:object>
      </w:r>
      <w:bookmarkStart w:id="85" w:name="OLE_LINK434"/>
      <w:bookmarkStart w:id="86" w:name="OLE_LINK435"/>
      <w:r>
        <w:t xml:space="preserve"> </w:t>
      </w:r>
      <w:r w:rsidR="00020E2F">
        <w:t xml:space="preserve">    </w:t>
      </w:r>
      <w:r w:rsidR="00020E2F">
        <w:rPr>
          <w:rFonts w:ascii="Wingdings" w:hAnsi="Wingdings"/>
          <w:color w:val="0000FF"/>
        </w:rPr>
        <w:t></w:t>
      </w:r>
      <w:bookmarkEnd w:id="85"/>
      <w:bookmarkEnd w:id="86"/>
      <w:r>
        <w:t xml:space="preserve"> </w:t>
      </w:r>
    </w:p>
    <w:p w14:paraId="335883C6" w14:textId="77777777" w:rsidR="004018A8" w:rsidRDefault="004018A8" w:rsidP="006A1A51">
      <w:pPr>
        <w:tabs>
          <w:tab w:val="left" w:pos="3240"/>
          <w:tab w:val="left" w:pos="5940"/>
        </w:tabs>
        <w:rPr>
          <w:color w:val="008000"/>
        </w:rPr>
      </w:pPr>
    </w:p>
    <w:p w14:paraId="46AC10A9" w14:textId="0587D2C7" w:rsidR="00447D68" w:rsidRDefault="00447D68" w:rsidP="00447D68">
      <w:pPr>
        <w:tabs>
          <w:tab w:val="left" w:pos="3240"/>
          <w:tab w:val="left" w:pos="5940"/>
        </w:tabs>
        <w:ind w:left="3240" w:hanging="3240"/>
      </w:pPr>
      <w:r>
        <w:rPr>
          <w:color w:val="008000"/>
        </w:rPr>
        <w:t xml:space="preserve">Corollary. </w:t>
      </w:r>
      <w:r>
        <w:t xml:space="preserve">If </w:t>
      </w:r>
      <w:r>
        <w:rPr>
          <w:i/>
        </w:rPr>
        <w:t>T</w:t>
      </w:r>
      <w:r>
        <w:t xml:space="preserve"> is orthogonal, then Det </w:t>
      </w:r>
      <w:r>
        <w:rPr>
          <w:i/>
        </w:rPr>
        <w:t>T</w:t>
      </w:r>
      <w:r>
        <w:t xml:space="preserve"> = ±1.</w:t>
      </w:r>
    </w:p>
    <w:p w14:paraId="1BB5F363" w14:textId="77777777" w:rsidR="00447D68" w:rsidRDefault="00447D68" w:rsidP="00447D68">
      <w:pPr>
        <w:tabs>
          <w:tab w:val="left" w:pos="3240"/>
          <w:tab w:val="left" w:pos="5940"/>
        </w:tabs>
        <w:ind w:left="3240" w:hanging="3240"/>
      </w:pPr>
    </w:p>
    <w:p w14:paraId="56E2FF63" w14:textId="77777777" w:rsidR="00F44CF0" w:rsidRDefault="00447D68" w:rsidP="00447D68">
      <w:pPr>
        <w:tabs>
          <w:tab w:val="left" w:pos="3240"/>
          <w:tab w:val="left" w:pos="5940"/>
        </w:tabs>
        <w:ind w:left="3240" w:hanging="3240"/>
        <w:rPr>
          <w:ins w:id="87" w:author="Bud" w:date="2018-04-17T20:02:00Z"/>
        </w:rPr>
      </w:pPr>
      <w:r>
        <w:t xml:space="preserve">Proof. Clearly Det </w:t>
      </w:r>
      <w:bookmarkStart w:id="88" w:name="OLE_LINK430"/>
      <w:bookmarkStart w:id="89" w:name="OLE_LINK431"/>
      <w:r>
        <w:rPr>
          <w:i/>
        </w:rPr>
        <w:t>T</w:t>
      </w:r>
      <w:ins w:id="90" w:author="Bud" w:date="2018-04-17T19:59:00Z">
        <w:r w:rsidRPr="004C0B97">
          <w:rPr>
            <w:position w:val="6"/>
            <w:vertAlign w:val="superscript"/>
          </w:rPr>
          <w:t>T</w:t>
        </w:r>
        <w:r>
          <w:t xml:space="preserve"> =</w:t>
        </w:r>
        <w:bookmarkEnd w:id="88"/>
        <w:bookmarkEnd w:id="89"/>
        <w:r>
          <w:t xml:space="preserve"> Det </w:t>
        </w:r>
        <w:r>
          <w:rPr>
            <w:i/>
          </w:rPr>
          <w:t>T</w:t>
        </w:r>
        <w:r>
          <w:t xml:space="preserve">. But </w:t>
        </w:r>
      </w:ins>
      <w:ins w:id="91" w:author="Bud" w:date="2018-04-17T20:00:00Z">
        <w:r>
          <w:rPr>
            <w:i/>
          </w:rPr>
          <w:t>T</w:t>
        </w:r>
        <w:r w:rsidRPr="00ED62B6">
          <w:rPr>
            <w:position w:val="6"/>
            <w:vertAlign w:val="superscript"/>
          </w:rPr>
          <w:t>T</w:t>
        </w:r>
        <w:r>
          <w:t xml:space="preserve"> = </w:t>
        </w:r>
        <w:r w:rsidR="00F44CF0" w:rsidRPr="00265815">
          <w:rPr>
            <w:i/>
          </w:rPr>
          <w:t>T</w:t>
        </w:r>
        <w:r w:rsidR="00F44CF0">
          <w:rPr>
            <w:position w:val="6"/>
            <w:vertAlign w:val="superscript"/>
          </w:rPr>
          <w:t xml:space="preserve"> -</w:t>
        </w:r>
        <w:r w:rsidR="00F44CF0" w:rsidRPr="00F17B60">
          <w:rPr>
            <w:position w:val="6"/>
            <w:vertAlign w:val="superscript"/>
          </w:rPr>
          <w:t>1</w:t>
        </w:r>
        <w:r w:rsidR="00F44CF0">
          <w:t xml:space="preserve">. So </w:t>
        </w:r>
      </w:ins>
    </w:p>
    <w:p w14:paraId="5EC9F9FA" w14:textId="265F5BA6" w:rsidR="00447D68" w:rsidRPr="004C0B97" w:rsidRDefault="00F44CF0" w:rsidP="004C0B97">
      <w:pPr>
        <w:tabs>
          <w:tab w:val="left" w:pos="630"/>
          <w:tab w:val="left" w:pos="5940"/>
        </w:tabs>
      </w:pPr>
      <w:ins w:id="92" w:author="Bud" w:date="2018-04-17T20:02:00Z">
        <w:r>
          <w:tab/>
        </w:r>
      </w:ins>
      <w:ins w:id="93" w:author="Bud" w:date="2018-04-17T20:01:00Z">
        <w:r w:rsidRPr="004C0B97">
          <w:rPr>
            <w:position w:val="-40"/>
          </w:rPr>
          <w:object w:dxaOrig="4040" w:dyaOrig="820" w14:anchorId="1CBAB9D2">
            <v:shape id="_x0000_i1125" type="#_x0000_t75" style="width:202pt;height:41pt" o:ole="">
              <v:imagedata r:id="rId208" o:title=""/>
            </v:shape>
            <o:OLEObject Type="Embed" ProgID="Equation.DSMT4" ShapeID="_x0000_i1125" DrawAspect="Content" ObjectID="_1459433866" r:id="rId209"/>
          </w:object>
        </w:r>
      </w:ins>
      <w:ins w:id="94" w:author="Bud" w:date="2018-04-17T20:01:00Z">
        <w:r>
          <w:t xml:space="preserve"> </w:t>
        </w:r>
      </w:ins>
      <w:ins w:id="95" w:author="Bud" w:date="2018-04-17T20:04:00Z">
        <w:r>
          <w:t xml:space="preserve">     </w:t>
        </w:r>
        <w:r>
          <w:rPr>
            <w:rFonts w:ascii="Wingdings" w:hAnsi="Wingdings"/>
            <w:color w:val="0000FF"/>
          </w:rPr>
          <w:t></w:t>
        </w:r>
      </w:ins>
      <w:ins w:id="96" w:author="Bud" w:date="2018-04-17T20:02:00Z">
        <w:r>
          <w:t xml:space="preserve"> </w:t>
        </w:r>
      </w:ins>
    </w:p>
    <w:p w14:paraId="151DD468" w14:textId="77777777" w:rsidR="00447D68" w:rsidRDefault="00447D68" w:rsidP="006A1A51">
      <w:pPr>
        <w:tabs>
          <w:tab w:val="left" w:pos="3240"/>
          <w:tab w:val="left" w:pos="5940"/>
        </w:tabs>
        <w:rPr>
          <w:color w:val="008000"/>
        </w:rPr>
      </w:pPr>
    </w:p>
    <w:p w14:paraId="33239365" w14:textId="5207ED0C" w:rsidR="00374357" w:rsidRPr="00374357" w:rsidRDefault="00374357" w:rsidP="006A1A51">
      <w:pPr>
        <w:tabs>
          <w:tab w:val="left" w:pos="3240"/>
          <w:tab w:val="left" w:pos="5940"/>
        </w:tabs>
      </w:pPr>
      <w:r>
        <w:rPr>
          <w:color w:val="008000"/>
        </w:rPr>
        <w:t>Theorem.</w:t>
      </w:r>
      <w:r w:rsidRPr="00D66300">
        <w:t xml:space="preserve"> </w:t>
      </w:r>
      <w:r w:rsidR="00D66300" w:rsidRPr="00D66300">
        <w:t>(p.260 – no proof given)</w:t>
      </w:r>
      <w:r w:rsidR="00D66300">
        <w:t xml:space="preserve"> Matrix A is singular iff Det A = 0.</w:t>
      </w:r>
    </w:p>
    <w:p w14:paraId="76DA5059" w14:textId="77777777" w:rsidR="00374357" w:rsidRDefault="00374357" w:rsidP="006A1A51">
      <w:pPr>
        <w:tabs>
          <w:tab w:val="left" w:pos="3240"/>
          <w:tab w:val="left" w:pos="5940"/>
        </w:tabs>
        <w:rPr>
          <w:color w:val="008000"/>
        </w:rPr>
      </w:pPr>
    </w:p>
    <w:p w14:paraId="7D9465F5" w14:textId="4876F96B" w:rsidR="00981208" w:rsidRPr="00981208" w:rsidRDefault="00981208" w:rsidP="006A1A51">
      <w:pPr>
        <w:tabs>
          <w:tab w:val="left" w:pos="3240"/>
          <w:tab w:val="left" w:pos="5940"/>
        </w:tabs>
      </w:pPr>
      <w:r>
        <w:t xml:space="preserve">Proof: From [13.19], A is non-singular iff Det A ≠ 0. </w:t>
      </w:r>
      <w:bookmarkStart w:id="97" w:name="OLE_LINK428"/>
      <w:bookmarkStart w:id="98" w:name="OLE_LINK429"/>
      <w:r>
        <w:t xml:space="preserve">    </w:t>
      </w:r>
      <w:r>
        <w:rPr>
          <w:rFonts w:ascii="Wingdings" w:hAnsi="Wingdings"/>
          <w:color w:val="0000FF"/>
        </w:rPr>
        <w:t></w:t>
      </w:r>
      <w:bookmarkEnd w:id="97"/>
      <w:bookmarkEnd w:id="98"/>
    </w:p>
    <w:p w14:paraId="69230670" w14:textId="77777777" w:rsidR="00D806A8" w:rsidRDefault="00D806A8" w:rsidP="006C3699">
      <w:pPr>
        <w:rPr>
          <w:color w:val="008000"/>
        </w:rPr>
      </w:pPr>
    </w:p>
    <w:p w14:paraId="121B2826" w14:textId="77777777" w:rsidR="006C3699" w:rsidRDefault="006C3699" w:rsidP="006C3699">
      <w:r>
        <w:rPr>
          <w:color w:val="008000"/>
        </w:rPr>
        <w:t xml:space="preserve">Definition. </w:t>
      </w:r>
      <w:r>
        <w:t xml:space="preserve">Vectors </w:t>
      </w:r>
      <w:r>
        <w:rPr>
          <w:i/>
        </w:rPr>
        <w:t>v</w:t>
      </w:r>
      <w:r>
        <w:t xml:space="preserve"> and </w:t>
      </w:r>
      <w:r>
        <w:rPr>
          <w:i/>
        </w:rPr>
        <w:t>w</w:t>
      </w:r>
      <w:r>
        <w:t xml:space="preserve"> are </w:t>
      </w:r>
      <w:r>
        <w:rPr>
          <w:b/>
        </w:rPr>
        <w:t>orthogonal</w:t>
      </w:r>
      <w:r>
        <w:t xml:space="preserve"> if </w:t>
      </w:r>
      <w:r w:rsidRPr="00C41E7B">
        <w:rPr>
          <w:position w:val="-4"/>
        </w:rPr>
        <w:object w:dxaOrig="940" w:dyaOrig="260" w14:anchorId="1EB49DEC">
          <v:shape id="_x0000_i1126" type="#_x0000_t75" style="width:47pt;height:13pt" o:ole="">
            <v:imagedata r:id="rId210" o:title=""/>
          </v:shape>
          <o:OLEObject Type="Embed" ProgID="Equation.DSMT4" ShapeID="_x0000_i1126" DrawAspect="Content" ObjectID="_1459433867" r:id="rId211"/>
        </w:object>
      </w:r>
      <w:r>
        <w:t>. That is, the angle between them is 90</w:t>
      </w:r>
      <w:r>
        <w:rPr>
          <w:rFonts w:ascii="Arial" w:hAnsi="Arial" w:cs="Arial"/>
        </w:rPr>
        <w:t>°</w:t>
      </w:r>
      <w:r>
        <w:t>.</w:t>
      </w:r>
    </w:p>
    <w:p w14:paraId="36E0033C" w14:textId="77777777" w:rsidR="006C3699" w:rsidRDefault="006C3699" w:rsidP="006C3699"/>
    <w:p w14:paraId="4AE8EEEF" w14:textId="65F10367" w:rsidR="006C3699" w:rsidRDefault="006C3699" w:rsidP="006C3699">
      <w:r>
        <w:rPr>
          <w:color w:val="008000"/>
        </w:rPr>
        <w:t>Theorem.</w:t>
      </w:r>
      <w:r>
        <w:t xml:space="preserve"> A matrix is orthogonal </w:t>
      </w:r>
      <w:r w:rsidR="00981208">
        <w:t xml:space="preserve">(i.e., </w:t>
      </w:r>
      <w:r w:rsidR="00265815" w:rsidRPr="00265815">
        <w:rPr>
          <w:i/>
        </w:rPr>
        <w:t>T</w:t>
      </w:r>
      <w:r w:rsidR="00981208" w:rsidRPr="00F17B60">
        <w:rPr>
          <w:position w:val="6"/>
          <w:vertAlign w:val="superscript"/>
        </w:rPr>
        <w:t>T</w:t>
      </w:r>
      <w:r w:rsidR="00981208">
        <w:t xml:space="preserve"> = </w:t>
      </w:r>
      <w:bookmarkStart w:id="99" w:name="OLE_LINK380"/>
      <w:bookmarkStart w:id="100" w:name="OLE_LINK393"/>
      <w:bookmarkStart w:id="101" w:name="OLE_LINK423"/>
      <w:r w:rsidR="00265815" w:rsidRPr="00265815">
        <w:rPr>
          <w:i/>
        </w:rPr>
        <w:t>T</w:t>
      </w:r>
      <w:r w:rsidR="00F17B60">
        <w:rPr>
          <w:position w:val="6"/>
          <w:vertAlign w:val="superscript"/>
        </w:rPr>
        <w:t xml:space="preserve"> -</w:t>
      </w:r>
      <w:r w:rsidR="00981208" w:rsidRPr="00F17B60">
        <w:rPr>
          <w:position w:val="6"/>
          <w:vertAlign w:val="superscript"/>
        </w:rPr>
        <w:t>1</w:t>
      </w:r>
      <w:bookmarkEnd w:id="99"/>
      <w:bookmarkEnd w:id="100"/>
      <w:bookmarkEnd w:id="101"/>
      <w:r w:rsidR="00981208">
        <w:t xml:space="preserve">) </w:t>
      </w:r>
      <w:r>
        <w:t>if</w:t>
      </w:r>
      <w:r w:rsidR="00981208">
        <w:t>f</w:t>
      </w:r>
      <w:r>
        <w:t xml:space="preserve"> </w:t>
      </w:r>
      <w:r w:rsidR="002E1FB9">
        <w:t>its</w:t>
      </w:r>
      <w:r>
        <w:t xml:space="preserve"> column vectors are mutually orthogonal.</w:t>
      </w:r>
    </w:p>
    <w:p w14:paraId="53455EB8" w14:textId="77777777" w:rsidR="00FC72BF" w:rsidRDefault="00FC72BF">
      <w:pPr>
        <w:rPr>
          <w:color w:val="008000"/>
        </w:rPr>
      </w:pPr>
      <w:bookmarkStart w:id="102" w:name="OLE_LINK41"/>
      <w:bookmarkStart w:id="103" w:name="OLE_LINK42"/>
    </w:p>
    <w:p w14:paraId="5C027CA3" w14:textId="25CF85FF" w:rsidR="00247926" w:rsidRDefault="00F254DF">
      <w:r>
        <w:rPr>
          <w:color w:val="008000"/>
        </w:rPr>
        <w:t xml:space="preserve">Example. </w:t>
      </w:r>
      <w:r w:rsidR="007F4266" w:rsidRPr="007F4266">
        <w:t xml:space="preserve">Orthogonal </w:t>
      </w:r>
      <w:r>
        <w:t>2 x 2 Matri</w:t>
      </w:r>
      <w:bookmarkEnd w:id="102"/>
      <w:bookmarkEnd w:id="103"/>
      <w:r w:rsidR="00EA1A50">
        <w:t>ces</w:t>
      </w:r>
      <w:r w:rsidR="00981208">
        <w:t>: A and B</w:t>
      </w:r>
    </w:p>
    <w:p w14:paraId="27385830" w14:textId="374262BB" w:rsidR="007222AA" w:rsidRDefault="007222AA">
      <w:r>
        <w:rPr>
          <w:noProof/>
        </w:rPr>
        <mc:AlternateContent>
          <mc:Choice Requires="wpg">
            <w:drawing>
              <wp:anchor distT="0" distB="0" distL="114300" distR="114300" simplePos="0" relativeHeight="251769856" behindDoc="0" locked="0" layoutInCell="1" allowOverlap="1" wp14:anchorId="58C70D34" wp14:editId="7821F51D">
                <wp:simplePos x="0" y="0"/>
                <wp:positionH relativeFrom="column">
                  <wp:posOffset>2240280</wp:posOffset>
                </wp:positionH>
                <wp:positionV relativeFrom="paragraph">
                  <wp:posOffset>129540</wp:posOffset>
                </wp:positionV>
                <wp:extent cx="3191510" cy="1943100"/>
                <wp:effectExtent l="50800" t="25400" r="0" b="12700"/>
                <wp:wrapNone/>
                <wp:docPr id="1004" name="Group 1004"/>
                <wp:cNvGraphicFramePr/>
                <a:graphic xmlns:a="http://schemas.openxmlformats.org/drawingml/2006/main">
                  <a:graphicData uri="http://schemas.microsoft.com/office/word/2010/wordprocessingGroup">
                    <wpg:wgp>
                      <wpg:cNvGrpSpPr/>
                      <wpg:grpSpPr>
                        <a:xfrm>
                          <a:off x="0" y="0"/>
                          <a:ext cx="3191510" cy="1943100"/>
                          <a:chOff x="1016000" y="142240"/>
                          <a:chExt cx="3191510" cy="1943100"/>
                        </a:xfrm>
                      </wpg:grpSpPr>
                      <wps:wsp>
                        <wps:cNvPr id="1005" name="Text Box 1005"/>
                        <wps:cNvSpPr txBox="1"/>
                        <wps:spPr>
                          <a:xfrm>
                            <a:off x="1442720" y="172720"/>
                            <a:ext cx="15875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C649E3" w14:textId="77777777" w:rsidR="004C0B97" w:rsidRPr="000842A9" w:rsidRDefault="004C0B97" w:rsidP="00807175">
                              <w:r>
                                <w:rPr>
                                  <w:i/>
                                </w:rPr>
                                <w:t>w</w:t>
                              </w:r>
                              <w:r>
                                <w:t xml:space="preserve"> = (- Sin </w:t>
                              </w:r>
                              <w:bookmarkStart w:id="104" w:name="OLE_LINK34"/>
                              <w:bookmarkStart w:id="105" w:name="OLE_LINK35"/>
                              <w:r w:rsidRPr="000842A9">
                                <w:rPr>
                                  <w:rFonts w:ascii="Symbol" w:hAnsi="Symbol"/>
                                  <w:i/>
                                  <w:iCs/>
                                </w:rPr>
                                <w:t></w:t>
                              </w:r>
                              <w:bookmarkEnd w:id="104"/>
                              <w:bookmarkEnd w:id="105"/>
                              <w:r>
                                <w:t xml:space="preserve">, Cos </w:t>
                              </w:r>
                              <w:r w:rsidRPr="000842A9">
                                <w:rPr>
                                  <w:rFonts w:ascii="Symbol" w:hAnsi="Symbol"/>
                                  <w:i/>
                                  <w:iCs/>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Text Box 1006"/>
                        <wps:cNvSpPr txBox="1"/>
                        <wps:spPr>
                          <a:xfrm>
                            <a:off x="2620010" y="386080"/>
                            <a:ext cx="15875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D51FEC" w14:textId="301C3B26" w:rsidR="004C0B97" w:rsidRPr="000842A9" w:rsidRDefault="004C0B97" w:rsidP="00807175">
                              <w:r>
                                <w:rPr>
                                  <w:i/>
                                </w:rPr>
                                <w:t>v</w:t>
                              </w:r>
                              <w:r>
                                <w:t xml:space="preserve"> = (Cos </w:t>
                              </w:r>
                              <w:r w:rsidRPr="000842A9">
                                <w:rPr>
                                  <w:rFonts w:ascii="Symbol" w:hAnsi="Symbol"/>
                                  <w:i/>
                                  <w:iCs/>
                                </w:rPr>
                                <w:t></w:t>
                              </w:r>
                              <w:r>
                                <w:t xml:space="preserve">, Sin </w:t>
                              </w:r>
                              <w:r w:rsidRPr="000842A9">
                                <w:rPr>
                                  <w:rFonts w:ascii="Symbol" w:hAnsi="Symbol"/>
                                  <w:i/>
                                  <w:iCs/>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7" name="Text Box 1007"/>
                        <wps:cNvSpPr txBox="1"/>
                        <wps:spPr>
                          <a:xfrm>
                            <a:off x="2319020" y="1742440"/>
                            <a:ext cx="15875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23E377" w14:textId="77777777" w:rsidR="004C0B97" w:rsidRPr="000842A9" w:rsidRDefault="004C0B97" w:rsidP="00807175">
                              <w:r>
                                <w:rPr>
                                  <w:i/>
                                </w:rPr>
                                <w:t>w</w:t>
                              </w:r>
                              <w:r>
                                <w:rPr>
                                  <w:i/>
                                  <w:vertAlign w:val="subscript"/>
                                </w:rPr>
                                <w:t>1</w:t>
                              </w:r>
                              <w:r>
                                <w:t xml:space="preserve"> = (Sin </w:t>
                              </w:r>
                              <w:r w:rsidRPr="000842A9">
                                <w:rPr>
                                  <w:rFonts w:ascii="Symbol" w:hAnsi="Symbol"/>
                                  <w:i/>
                                  <w:iCs/>
                                </w:rPr>
                                <w:t></w:t>
                              </w:r>
                              <w:r>
                                <w:t xml:space="preserve">, - Cos </w:t>
                              </w:r>
                              <w:r w:rsidRPr="000842A9">
                                <w:rPr>
                                  <w:rFonts w:ascii="Symbol" w:hAnsi="Symbol"/>
                                  <w:i/>
                                  <w:iCs/>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08" name="Group 1008"/>
                        <wpg:cNvGrpSpPr/>
                        <wpg:grpSpPr>
                          <a:xfrm>
                            <a:off x="1016000" y="142240"/>
                            <a:ext cx="1747042" cy="1778000"/>
                            <a:chOff x="0" y="0"/>
                            <a:chExt cx="2346960" cy="2364091"/>
                          </a:xfrm>
                        </wpg:grpSpPr>
                        <wpg:grpSp>
                          <wpg:cNvPr id="1009" name="Group 1009"/>
                          <wpg:cNvGrpSpPr/>
                          <wpg:grpSpPr>
                            <a:xfrm>
                              <a:off x="0" y="0"/>
                              <a:ext cx="2346960" cy="2364091"/>
                              <a:chOff x="0" y="0"/>
                              <a:chExt cx="2783840" cy="2804160"/>
                            </a:xfrm>
                          </wpg:grpSpPr>
                          <wps:wsp>
                            <wps:cNvPr id="1010" name="Oval 1010"/>
                            <wps:cNvSpPr/>
                            <wps:spPr>
                              <a:xfrm>
                                <a:off x="0" y="20320"/>
                                <a:ext cx="2783840" cy="2783840"/>
                              </a:xfrm>
                              <a:prstGeom prst="ellipse">
                                <a:avLst/>
                              </a:prstGeom>
                              <a:noFill/>
                              <a:ln w="190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Straight Connector 1011"/>
                            <wps:cNvCnPr/>
                            <wps:spPr>
                              <a:xfrm>
                                <a:off x="1381760" y="0"/>
                                <a:ext cx="0" cy="277368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12" name="Straight Connector 1012"/>
                            <wps:cNvCnPr/>
                            <wps:spPr>
                              <a:xfrm>
                                <a:off x="20320" y="1412240"/>
                                <a:ext cx="274320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13" name="Straight Connector 1013"/>
                            <wps:cNvCnPr/>
                            <wps:spPr>
                              <a:xfrm flipV="1">
                                <a:off x="1386840" y="627380"/>
                                <a:ext cx="1150620" cy="77978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14" name="Straight Connector 1014"/>
                            <wps:cNvCnPr/>
                            <wps:spPr>
                              <a:xfrm flipH="1" flipV="1">
                                <a:off x="662940" y="236220"/>
                                <a:ext cx="717550" cy="116586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15" name="Straight Connector 1015"/>
                            <wps:cNvCnPr/>
                            <wps:spPr>
                              <a:xfrm>
                                <a:off x="1386840" y="1414780"/>
                                <a:ext cx="762000" cy="1178560"/>
                              </a:xfrm>
                              <a:prstGeom prst="line">
                                <a:avLst/>
                              </a:prstGeom>
                              <a:ln>
                                <a:prstDash val="dash"/>
                              </a:ln>
                            </wps:spPr>
                            <wps:style>
                              <a:lnRef idx="2">
                                <a:schemeClr val="accent1"/>
                              </a:lnRef>
                              <a:fillRef idx="0">
                                <a:schemeClr val="accent1"/>
                              </a:fillRef>
                              <a:effectRef idx="1">
                                <a:schemeClr val="accent1"/>
                              </a:effectRef>
                              <a:fontRef idx="minor">
                                <a:schemeClr val="tx1"/>
                              </a:fontRef>
                            </wps:style>
                            <wps:bodyPr/>
                          </wps:wsp>
                        </wpg:grpSp>
                        <wps:wsp>
                          <wps:cNvPr id="1016" name="Text Box 1016"/>
                          <wps:cNvSpPr txBox="1"/>
                          <wps:spPr>
                            <a:xfrm>
                              <a:off x="1547608" y="815048"/>
                              <a:ext cx="342900" cy="353489"/>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30E010" w14:textId="77777777" w:rsidR="004C0B97" w:rsidRPr="00C0330B" w:rsidRDefault="004C0B97" w:rsidP="00807175">
                                <w:pPr>
                                  <w:rPr>
                                    <w:rFonts w:ascii="Symbol" w:hAnsi="Symbol"/>
                                    <w:i/>
                                  </w:rPr>
                                </w:pPr>
                                <w:r w:rsidRPr="00C0330B">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Arc 1017"/>
                          <wps:cNvSpPr/>
                          <wps:spPr>
                            <a:xfrm>
                              <a:off x="1483360" y="925830"/>
                              <a:ext cx="177800" cy="520700"/>
                            </a:xfrm>
                            <a:prstGeom prst="arc">
                              <a:avLst/>
                            </a:prstGeom>
                            <a:ln w="9525"/>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18" name="Group 1018"/>
                          <wpg:cNvGrpSpPr/>
                          <wpg:grpSpPr>
                            <a:xfrm>
                              <a:off x="1045210" y="690880"/>
                              <a:ext cx="381000" cy="298450"/>
                              <a:chOff x="0" y="0"/>
                              <a:chExt cx="381000" cy="298450"/>
                            </a:xfrm>
                          </wpg:grpSpPr>
                          <wps:wsp>
                            <wps:cNvPr id="1019" name="Straight Connector 1019"/>
                            <wps:cNvCnPr/>
                            <wps:spPr>
                              <a:xfrm flipH="1" flipV="1">
                                <a:off x="215900" y="38100"/>
                                <a:ext cx="165100" cy="260350"/>
                              </a:xfrm>
                              <a:prstGeom prst="line">
                                <a:avLst/>
                              </a:prstGeom>
                              <a:ln w="9525"/>
                            </wps:spPr>
                            <wps:style>
                              <a:lnRef idx="2">
                                <a:schemeClr val="accent1"/>
                              </a:lnRef>
                              <a:fillRef idx="0">
                                <a:schemeClr val="accent1"/>
                              </a:fillRef>
                              <a:effectRef idx="1">
                                <a:schemeClr val="accent1"/>
                              </a:effectRef>
                              <a:fontRef idx="minor">
                                <a:schemeClr val="tx1"/>
                              </a:fontRef>
                            </wps:style>
                            <wps:bodyPr/>
                          </wps:wsp>
                          <wps:wsp>
                            <wps:cNvPr id="1020" name="Straight Connector 1020"/>
                            <wps:cNvCnPr/>
                            <wps:spPr>
                              <a:xfrm flipH="1" flipV="1">
                                <a:off x="0" y="0"/>
                                <a:ext cx="165100" cy="260350"/>
                              </a:xfrm>
                              <a:prstGeom prst="line">
                                <a:avLst/>
                              </a:prstGeom>
                              <a:ln w="9525"/>
                              <a:scene3d>
                                <a:camera prst="orthographicFront">
                                  <a:rot lat="0" lon="0" rev="5400000"/>
                                </a:camera>
                                <a:lightRig rig="threePt" dir="t"/>
                              </a:scene3d>
                            </wps:spPr>
                            <wps:style>
                              <a:lnRef idx="2">
                                <a:schemeClr val="accent1"/>
                              </a:lnRef>
                              <a:fillRef idx="0">
                                <a:schemeClr val="accent1"/>
                              </a:fillRef>
                              <a:effectRef idx="1">
                                <a:schemeClr val="accent1"/>
                              </a:effectRef>
                              <a:fontRef idx="minor">
                                <a:schemeClr val="tx1"/>
                              </a:fontRef>
                            </wps:style>
                            <wps:bodyPr/>
                          </wps:wsp>
                        </wpg:grpSp>
                        <wps:wsp>
                          <wps:cNvPr id="1021" name="Oval 1021"/>
                          <wps:cNvSpPr/>
                          <wps:spPr>
                            <a:xfrm>
                              <a:off x="2115159" y="492917"/>
                              <a:ext cx="58420" cy="58420"/>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Oval 1022"/>
                          <wps:cNvSpPr/>
                          <wps:spPr>
                            <a:xfrm>
                              <a:off x="518160" y="162560"/>
                              <a:ext cx="58420" cy="58420"/>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Oval 1023"/>
                          <wps:cNvSpPr/>
                          <wps:spPr>
                            <a:xfrm>
                              <a:off x="1780540" y="2141220"/>
                              <a:ext cx="58420" cy="58420"/>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1004" o:spid="_x0000_s1260" style="position:absolute;margin-left:176.4pt;margin-top:10.2pt;width:251.3pt;height:153pt;z-index:251769856;mso-position-horizontal-relative:text;mso-position-vertical-relative:text;mso-width-relative:margin;mso-height-relative:margin" coordorigin="1016000,142240" coordsize="3191510,1943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">
                <v:shape id="Text Box 1005" o:spid="_x0000_s1261" type="#_x0000_t202" style="position:absolute;left:1442720;top:172720;width:1587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XsSzwQAA&#10;AN0AAAAPAAAAZHJzL2Rvd25yZXYueG1sRE9Ni8IwEL0L/ocwwt40UVS0GkUUYU+76KrgbWjGtthM&#10;ShNt999vBGFv83ifs1y3thRPqn3hWMNwoEAQp84UnGk4/ez7MxA+IBssHZOGX/KwXnU7S0yMa/hA&#10;z2PIRAxhn6CGPIQqkdKnOVn0A1cRR+7maoshwjqTpsYmhttSjpSaSosFx4YcK9rmlN6PD6vh/HW7&#10;XsbqO9vZSdW4Vkm2c6n1R6/dLEAEasO/+O3+NHG+UhN4fRNPkKs/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F7Es8EAAADdAAAADwAAAAAAAAAAAAAAAACXAgAAZHJzL2Rvd25y&#10;ZXYueG1sUEsFBgAAAAAEAAQA9QAAAIUDAAAAAA==&#10;" filled="f" stroked="f">
                  <v:textbox>
                    <w:txbxContent>
                      <w:p w14:paraId="4EC649E3" w14:textId="77777777" w:rsidR="007920F8" w:rsidRPr="000842A9" w:rsidRDefault="007920F8" w:rsidP="00807175">
                        <w:r>
                          <w:rPr>
                            <w:i/>
                          </w:rPr>
                          <w:t>w</w:t>
                        </w:r>
                        <w:r>
                          <w:t xml:space="preserve"> = (- Sin </w:t>
                        </w:r>
                        <w:bookmarkStart w:id="86" w:name="OLE_LINK34"/>
                        <w:bookmarkStart w:id="87" w:name="OLE_LINK35"/>
                        <w:r w:rsidRPr="000842A9">
                          <w:rPr>
                            <w:rFonts w:ascii="Symbol" w:hAnsi="Symbol"/>
                            <w:i/>
                            <w:iCs/>
                          </w:rPr>
                          <w:t></w:t>
                        </w:r>
                        <w:bookmarkEnd w:id="86"/>
                        <w:bookmarkEnd w:id="87"/>
                        <w:r>
                          <w:t xml:space="preserve">, Cos </w:t>
                        </w:r>
                        <w:r w:rsidRPr="000842A9">
                          <w:rPr>
                            <w:rFonts w:ascii="Symbol" w:hAnsi="Symbol"/>
                            <w:i/>
                            <w:iCs/>
                          </w:rPr>
                          <w:t></w:t>
                        </w:r>
                        <w:r>
                          <w:t>)</w:t>
                        </w:r>
                      </w:p>
                    </w:txbxContent>
                  </v:textbox>
                </v:shape>
                <v:shape id="Text Box 1006" o:spid="_x0000_s1262" type="#_x0000_t202" style="position:absolute;left:2620010;top:386080;width:1587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FrExAAA&#10;AN0AAAAPAAAAZHJzL2Rvd25yZXYueG1sRI9BawIxEIXvhf6HMAVv3aRixW43SqkInipqW+ht2Iy7&#10;SzeTsInu+u+NIHib4b33zZtiMdhWnKgLjWMNL5kCQVw603Cl4Xu/ep6BCBHZYOuYNJwpwGL++FBg&#10;blzPWzrtYiUShEOOGuoYfS5lKGuyGDLniZN2cJ3FmNaukqbDPsFtK8dKTaXFhtOFGj191lT+745W&#10;w8/X4e93ojbV0r763g1Ksn2TWo+eho93EJGGeDff0muT6iciXL9JI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IxaxMQAAADdAAAADwAAAAAAAAAAAAAAAACXAgAAZHJzL2Rv&#10;d25yZXYueG1sUEsFBgAAAAAEAAQA9QAAAIgDAAAAAA==&#10;" filled="f" stroked="f">
                  <v:textbox>
                    <w:txbxContent>
                      <w:p w14:paraId="26D51FEC" w14:textId="301C3B26" w:rsidR="007920F8" w:rsidRPr="000842A9" w:rsidRDefault="007920F8" w:rsidP="00807175">
                        <w:r>
                          <w:rPr>
                            <w:i/>
                          </w:rPr>
                          <w:t>v</w:t>
                        </w:r>
                        <w:r>
                          <w:t xml:space="preserve"> = (Cos </w:t>
                        </w:r>
                        <w:r w:rsidRPr="000842A9">
                          <w:rPr>
                            <w:rFonts w:ascii="Symbol" w:hAnsi="Symbol"/>
                            <w:i/>
                            <w:iCs/>
                          </w:rPr>
                          <w:t></w:t>
                        </w:r>
                        <w:r>
                          <w:t xml:space="preserve">, Sin </w:t>
                        </w:r>
                        <w:r w:rsidRPr="000842A9">
                          <w:rPr>
                            <w:rFonts w:ascii="Symbol" w:hAnsi="Symbol"/>
                            <w:i/>
                            <w:iCs/>
                          </w:rPr>
                          <w:t></w:t>
                        </w:r>
                        <w:r>
                          <w:t>)</w:t>
                        </w:r>
                      </w:p>
                    </w:txbxContent>
                  </v:textbox>
                </v:shape>
                <v:shape id="Text Box 1007" o:spid="_x0000_s1263" type="#_x0000_t202" style="position:absolute;left:2319020;top:1742440;width:1587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P9fwwAA&#10;AN0AAAAPAAAAZHJzL2Rvd25yZXYueG1sRE9Na8JAEL0X/A/LCL3prqW2NWYjRRE8WZq2grchOybB&#10;7GzIrib9911B6G0e73PS1WAbcaXO1441zKYKBHHhTM2lhu+v7eQNhA/IBhvHpOGXPKyy0UOKiXE9&#10;f9I1D6WIIewT1FCF0CZS+qIii37qWuLInVxnMUTYldJ02Mdw28gnpV6kxZpjQ4UtrSsqzvnFavjZ&#10;n46HZ/VRbuy87d2gJNuF1PpxPLwvQQQawr/47t6ZOF+pV7h9E0+Q2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P9fwwAAAN0AAAAPAAAAAAAAAAAAAAAAAJcCAABkcnMvZG93&#10;bnJldi54bWxQSwUGAAAAAAQABAD1AAAAhwMAAAAA&#10;" filled="f" stroked="f">
                  <v:textbox>
                    <w:txbxContent>
                      <w:p w14:paraId="1523E377" w14:textId="77777777" w:rsidR="007920F8" w:rsidRPr="000842A9" w:rsidRDefault="007920F8" w:rsidP="00807175">
                        <w:r>
                          <w:rPr>
                            <w:i/>
                          </w:rPr>
                          <w:t>w</w:t>
                        </w:r>
                        <w:r>
                          <w:rPr>
                            <w:i/>
                            <w:vertAlign w:val="subscript"/>
                          </w:rPr>
                          <w:t>1</w:t>
                        </w:r>
                        <w:r>
                          <w:t xml:space="preserve"> = (Sin </w:t>
                        </w:r>
                        <w:r w:rsidRPr="000842A9">
                          <w:rPr>
                            <w:rFonts w:ascii="Symbol" w:hAnsi="Symbol"/>
                            <w:i/>
                            <w:iCs/>
                          </w:rPr>
                          <w:t></w:t>
                        </w:r>
                        <w:r>
                          <w:t xml:space="preserve">, - Cos </w:t>
                        </w:r>
                        <w:r w:rsidRPr="000842A9">
                          <w:rPr>
                            <w:rFonts w:ascii="Symbol" w:hAnsi="Symbol"/>
                            <w:i/>
                            <w:iCs/>
                          </w:rPr>
                          <w:t></w:t>
                        </w:r>
                        <w:r>
                          <w:t>)</w:t>
                        </w:r>
                      </w:p>
                    </w:txbxContent>
                  </v:textbox>
                </v:shape>
                <v:group id="Group 1008" o:spid="_x0000_s1264" style="position:absolute;left:1016000;top:142240;width:1747042;height:1778000" coordsize="2346960,23640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R7GVlxwAAAN0A&#10;AAAPAAAAAAAAAAAAAAAAAKkCAABkcnMvZG93bnJldi54bWxQSwUGAAAAAAQABAD6AAAAnQMAAAAA&#10;">
                  <v:group id="Group 1009" o:spid="_x0000_s1265" style="position:absolute;width:2346960;height:2364091" coordsize="2783840,2804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oMD+xAAAAN0AAAAP&#10;AAAAAAAAAAAAAAAAAKkCAABkcnMvZG93bnJldi54bWxQSwUGAAAAAAQABAD6AAAAmgMAAAAA&#10;">
                    <v:oval id="Oval 1010" o:spid="_x0000_s1266" style="position:absolute;top:20320;width:2783840;height:27838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CeltyAAA&#10;AN0AAAAPAAAAZHJzL2Rvd25yZXYueG1sRI9Pa8JAEMXvgt9hmUJvukkpUqKrlGJFpB7819LbNDtN&#10;gtnZkN2a+O2dQ8HbDO/Ne7+ZLXpXqwu1ofJsIB0noIhzbysuDBwP76MXUCEiW6w9k4ErBVjMh4MZ&#10;ZtZ3vKPLPhZKQjhkaKCMscm0DnlJDsPYN8Si/frWYZS1LbRtsZNwV+unJJlohxVLQ4kNvZWUn/d/&#10;zsBpufk+f2w+u69dt9I/29SH4+nZmMeH/nUKKlIf7+b/67UV/CQVfvlGRtDzG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oJ6W3IAAAA3QAAAA8AAAAAAAAAAAAAAAAAlwIAAGRy&#10;cy9kb3ducmV2LnhtbFBLBQYAAAAABAAEAPUAAACMAwAAAAA=&#10;" filled="f" strokecolor="#4579b8 [3044]" strokeweight="1.5pt">
                      <v:shadow on="t" opacity="22937f" mv:blur="40000f" origin=",.5" offset="0,23000emu"/>
                    </v:oval>
                    <v:line id="Straight Connector 1011" o:spid="_x0000_s1267" style="position:absolute;visibility:visible;mso-wrap-style:square" from="1381760,0" to="1381760,27736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fAOC8EAAADdAAAADwAAAGRycy9kb3ducmV2LnhtbERPS2sCMRC+F/wPYQq91WQriKxGkYKi&#10;4MXHxdu4mW6WbiZLkrrbf2+EQm/z8T1nsRpcK+4UYuNZQzFWIIgrbxquNVzOm/cZiJiQDbaeScMv&#10;RVgtRy8LLI3v+Uj3U6pFDuFYogabUldKGStLDuPYd8SZ+/LBYcow1NIE7HO4a+WHUlPpsOHcYLGj&#10;T0vV9+nHaVgfuku/jcq6fXBycqXDbTOptH57HdZzEImG9C/+c+9Mnq+KAp7f5BPk8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J8A4LwQAAAN0AAAAPAAAAAAAAAAAAAAAA&#10;AKECAABkcnMvZG93bnJldi54bWxQSwUGAAAAAAQABAD5AAAAjwMAAAAA&#10;" strokecolor="#4f81bd [3204]" strokeweight="1pt">
                      <v:shadow on="t" opacity="24903f" mv:blur="40000f" origin=",.5" offset="0,20000emu"/>
                    </v:line>
                    <v:line id="Straight Connector 1012" o:spid="_x0000_s1268" style="position:absolute;visibility:visible;mso-wrap-style:square" from="20320,1412240" to="2763520,14122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SKQfMEAAADdAAAADwAAAGRycy9kb3ducmV2LnhtbERPTWsCMRC9F/wPYYTeaqJCKatRRFAU&#10;vNR66W26GTeLm8mSRHf7740geJvH+5z5sneNuFGItWcN45ECQVx6U3Ol4fSz+fgCEROywcYzafin&#10;CMvF4G2OhfEdf9PtmCqRQzgWqMGm1BZSxtKSwzjyLXHmzj44TBmGSpqAXQ53jZwo9Skd1pwbLLa0&#10;tlRejlenYXVoT902Kuv2wcnpLx3+NtNS6/dhv5qBSNSnl/jp3pk8X40n8PgmnyAXd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5IpB8wQAAAN0AAAAPAAAAAAAAAAAAAAAA&#10;AKECAABkcnMvZG93bnJldi54bWxQSwUGAAAAAAQABAD5AAAAjwMAAAAA&#10;" strokecolor="#4f81bd [3204]" strokeweight="1pt">
                      <v:shadow on="t" opacity="24903f" mv:blur="40000f" origin=",.5" offset="0,20000emu"/>
                    </v:line>
                    <v:line id="Straight Connector 1013" o:spid="_x0000_s1269" style="position:absolute;flip:y;visibility:visible;mso-wrap-style:square" from="1386840,627380" to="2537460,14071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AkXNcQAAADdAAAADwAAAGRycy9kb3ducmV2LnhtbERPzWrCQBC+C32HZQq96SYqRaOrFEuL&#10;B3sw7QMMu2M2NDsbsmuS9uldodDbfHy/s92PrhE9daH2rCCfZSCItTc1Vwq+Pt+mKxAhIhtsPJOC&#10;Hwqw3z1MtlgYP/CZ+jJWIoVwKFCBjbEtpAzaksMw8y1x4i6+cxgT7CppOhxSuGvkPMuepcOaU4PF&#10;lg6W9Hd5dQoWp17n69bWg16fD+/L8vf44V6VenocXzYgIo3xX/znPpo0P8sXcP8mnSB3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ICRc1xAAAAN0AAAAPAAAAAAAAAAAA&#10;AAAAAKECAABkcnMvZG93bnJldi54bWxQSwUGAAAAAAQABAD5AAAAkgMAAAAA&#10;" strokecolor="#4f81bd [3204]" strokeweight="2pt">
                      <v:shadow on="t" opacity="24903f" mv:blur="40000f" origin=",.5" offset="0,20000emu"/>
                    </v:line>
                    <v:line id="Straight Connector 1014" o:spid="_x0000_s1270" style="position:absolute;flip:x y;visibility:visible;mso-wrap-style:square" from="662940,236220" to="1380490,14020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z/6NMUAAADdAAAADwAAAGRycy9kb3ducmV2LnhtbERPTWvCQBC9C/0PyxS86cZWRKKrtAGL&#10;OeSgLT1Ps2MSmp1NsmuS9td3C4K3ebzP2e5HU4ueOldZVrCYRyCIc6srLhR8vB9maxDOI2usLZOC&#10;H3Kw3z1MthhrO/CJ+rMvRAhhF6OC0vsmltLlJRl0c9sQB+5iO4M+wK6QusMhhJtaPkXRShqsODSU&#10;2FBSUv59vhoF2ZCkxatets/pb9aevuo3vc4+lZo+ji8bEJ5Gfxff3Ecd5keLJfx/E06Qu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z/6NMUAAADdAAAADwAAAAAAAAAA&#10;AAAAAAChAgAAZHJzL2Rvd25yZXYueG1sUEsFBgAAAAAEAAQA+QAAAJMDAAAAAA==&#10;" strokecolor="#4f81bd [3204]" strokeweight="2pt">
                      <v:shadow on="t" opacity="24903f" mv:blur="40000f" origin=",.5" offset="0,20000emu"/>
                    </v:line>
                    <v:line id="Straight Connector 1015" o:spid="_x0000_s1271" style="position:absolute;visibility:visible;mso-wrap-style:square" from="1386840,1414780" to="2148840,25933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rUSeMYAAADdAAAADwAAAGRycy9kb3ducmV2LnhtbESPTWuDQBCG74H+h2UKuYRmVWgIJhuR&#10;gkkPhWLaS2+DO1GJOyvuVk1/fbdQyG2Geeb92Gez6cRIg2stK4jXEQjiyuqWawWfH8XTFoTzyBo7&#10;y6TgRg6yw8Nij6m2E5c0nn0tggi7FBU03veplK5qyKBb25443C52MOjDOtRSDzgFcdPJJIo20mDL&#10;waHBnl4aqq7nb6Nge8xP79VbEdc/Y5GUq4B/XSello9zvgPhafZ3+P/7VYf4UfwMf23CCPLw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61EnjGAAAA3QAAAA8AAAAAAAAA&#10;AAAAAAAAoQIAAGRycy9kb3ducmV2LnhtbFBLBQYAAAAABAAEAPkAAACUAwAAAAA=&#10;" strokecolor="#4f81bd [3204]" strokeweight="2pt">
                      <v:stroke dashstyle="dash"/>
                      <v:shadow on="t" opacity="24903f" mv:blur="40000f" origin=",.5" offset="0,20000emu"/>
                    </v:line>
                  </v:group>
                  <v:shape id="Text Box 1016" o:spid="_x0000_s1272" type="#_x0000_t202" style="position:absolute;left:1547608;top:815048;width:342900;height:3534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cwZwwAA&#10;AN0AAAAPAAAAZHJzL2Rvd25yZXYueG1sRE/JasMwEL0X8g9iAr3VkksaEseKCS2BnlqaDXIbrIlt&#10;Yo2Mpcbu31eFQm7zeOvkxWhbcaPeN441pIkCQVw603Cl4bDfPi1A+IBssHVMGn7IQ7GePOSYGTfw&#10;F912oRIxhH2GGuoQukxKX9Zk0SeuI47cxfUWQ4R9JU2PQwy3rXxWai4tNhwbauzotabyuvu2Go4f&#10;l/Nppj6rN/vSDW5Uku1Sav04HTcrEIHGcBf/u99NnK/SOfx9E0+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VcwZwwAAAN0AAAAPAAAAAAAAAAAAAAAAAJcCAABkcnMvZG93&#10;bnJldi54bWxQSwUGAAAAAAQABAD1AAAAhwMAAAAA&#10;" filled="f" stroked="f">
                    <v:textbox>
                      <w:txbxContent>
                        <w:p w14:paraId="7130E010" w14:textId="77777777" w:rsidR="007920F8" w:rsidRPr="00C0330B" w:rsidRDefault="007920F8" w:rsidP="00807175">
                          <w:pPr>
                            <w:rPr>
                              <w:rFonts w:ascii="Symbol" w:hAnsi="Symbol"/>
                              <w:i/>
                            </w:rPr>
                          </w:pPr>
                          <w:r w:rsidRPr="00C0330B">
                            <w:rPr>
                              <w:rFonts w:ascii="Symbol" w:hAnsi="Symbol"/>
                              <w:i/>
                            </w:rPr>
                            <w:t></w:t>
                          </w:r>
                        </w:p>
                      </w:txbxContent>
                    </v:textbox>
                  </v:shape>
                  <v:shape id="Arc 1017" o:spid="_x0000_s1273" style="position:absolute;left:1483360;top:925830;width:177800;height:520700;visibility:visible;mso-wrap-style:square;v-text-anchor:middle" coordsize="177800,520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zEIYwgAA&#10;AN0AAAAPAAAAZHJzL2Rvd25yZXYueG1sRE/bagIxEH0v+A9hBN9qskWsrEbRgiAKlqofMCTj7upm&#10;sm6ibv++KRT6Nodzndmic7V4UBsqzxqyoQJBbLytuNBwOq5fJyBCRLZYeyYN3xRgMe+9zDC3/slf&#10;9DjEQqQQDjlqKGNscimDKclhGPqGOHFn3zqMCbaFtC0+U7ir5ZtSY+mw4tRQYkMfJZnr4e40jMbu&#10;83ZZZWF3Z3PeTkb7nVF7rQf9bjkFEamL/+I/98am+Sp7h99v0gly/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PMQhjCAAAA3QAAAA8AAAAAAAAAAAAAAAAAlwIAAGRycy9kb3du&#10;cmV2LnhtbFBLBQYAAAAABAAEAPUAAACGAwAAAAA=&#10;" path="m88900,0nsc137998,,177800,116563,177800,260350l88900,260350,88900,0xem88900,0nfc137998,,177800,116563,177800,260350e" filled="f" strokecolor="#4f81bd [3204]">
                    <v:shadow on="t" opacity="24903f" mv:blur="40000f" origin=",.5" offset="0,20000emu"/>
                    <v:path arrowok="t" o:connecttype="custom" o:connectlocs="88900,0;177800,260350" o:connectangles="0,0"/>
                  </v:shape>
                  <v:group id="Group 1018" o:spid="_x0000_s1274" style="position:absolute;left:1045210;top:690880;width:381000;height:298450" coordsize="381000,2984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UNfO4xwAAAN0A&#10;AAAPAAAAAAAAAAAAAAAAAKkCAABkcnMvZG93bnJldi54bWxQSwUGAAAAAAQABAD6AAAAnQMAAAAA&#10;">
                    <v:line id="Straight Connector 1019" o:spid="_x0000_s1275" style="position:absolute;flip:x y;visibility:visible;mso-wrap-style:square" from="215900,38100" to="381000,298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wgdGcIAAADdAAAADwAAAGRycy9kb3ducmV2LnhtbERPTWsCMRC9C/6HMEIvUhOLSt0apRRa&#10;PCna7X3YTLOLm8myie76740geJvH+5zVpne1uFAbKs8aphMFgrjwpmKrIf/9fn0HESKywdozabhS&#10;gM16OFhhZnzHB7ocoxUphEOGGsoYm0zKUJTkMEx8Q5y4f986jAm2VpoWuxTuavmm1EI6rDg1lNjQ&#10;V0nF6Xh2Gk75zOZxP1vOu/HB/lXj84+qd1q/jPrPDxCR+vgUP9xbk+ar6RLu36QT5PoG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wgdGcIAAADdAAAADwAAAAAAAAAAAAAA&#10;AAChAgAAZHJzL2Rvd25yZXYueG1sUEsFBgAAAAAEAAQA+QAAAJADAAAAAA==&#10;" strokecolor="#4f81bd [3204]">
                      <v:shadow on="t" opacity="24903f" mv:blur="40000f" origin=",.5" offset="0,20000emu"/>
                    </v:line>
                    <v:line id="Straight Connector 1020" o:spid="_x0000_s1276" style="position:absolute;flip:x y;visibility:visible;mso-wrap-style:square" from="0,0" to="165100,2603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F5+OcYAAADdAAAADwAAAGRycy9kb3ducmV2LnhtbESPQWvDMAyF74P+B6PBLqW1V7qyZXVL&#10;GazstNEuvYtYc0JjOcRuk/776TDYTeI9vfdpvR1Dq67Upyayhce5AUVcRdewt1B+v8+eQaWM7LCN&#10;TBZulGC7mdytsXBx4ANdj9krCeFUoIU6567QOlU1BUzz2BGL9hP7gFnW3mvX4yDhodULY1Y6YMPS&#10;UGNHbzVV5+MlWDiXS1/mr+XL0zA9+FMzvexN+2ntw/24ewWVacz/5r/rDyf4ZiH88o2MoD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efjnGAAAA3QAAAA8AAAAAAAAA&#10;AAAAAAAAoQIAAGRycy9kb3ducmV2LnhtbFBLBQYAAAAABAAEAPkAAACUAwAAAAA=&#10;" strokecolor="#4f81bd [3204]">
                      <v:shadow on="t" opacity="24903f" mv:blur="40000f" origin=",.5" offset="0,20000emu"/>
                    </v:line>
                  </v:group>
                  <v:oval id="Oval 1021" o:spid="_x0000_s1277" style="position:absolute;left:2115159;top:492917;width:58420;height:584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D12TwwAA&#10;AN0AAAAPAAAAZHJzL2Rvd25yZXYueG1sRI9BSwMxEIXvQv9DmII3m7QHkbVpEaHQXgRbf8C4GTdb&#10;N5MlmXbTf28EwdsM78373qy3JQzqSin3kS0sFwYUcRtdz52Fj9Pu4QlUFmSHQ2SycKMM283sbo2N&#10;ixO/0/UonaohnBu04EXGRuvcegqYF3EkrtpXTAGlrqnTLuFUw8OgV8Y86oA9V4LHkV49td/HS6jc&#10;zzSdCknx5izufDi85duOrL2fl5dnUEJF/s1/13tX65vVEn6/qSPo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D12TwwAAAN0AAAAPAAAAAAAAAAAAAAAAAJcCAABkcnMvZG93&#10;bnJldi54bWxQSwUGAAAAAAQABAD1AAAAhwMAAAAA&#10;" fillcolor="black [3213]" strokecolor="#4579b8 [3044]">
                    <v:shadow on="t" opacity="22937f" mv:blur="40000f" origin=",.5" offset="0,23000emu"/>
                  </v:oval>
                  <v:oval id="Oval 1022" o:spid="_x0000_s1278" style="position:absolute;left:518160;top:162560;width:58420;height:584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3cPkwgAA&#10;AN0AAAAPAAAAZHJzL2Rvd25yZXYueG1sRI9BSwMxEIXvgv8hjODNJu5BZG1ailCwF8HWHzDdjJtt&#10;N5MlGbvpvzeC4G2G9+Z9b5brEkZ1oZSHyBYeFwYUcRfdwL2Fz8P24RlUFmSHY2SycKUM69XtzRJb&#10;F2f+oMteelVDOLdowYtMrda58xQwL+JEXLWvmAJKXVOvXcK5hodRN8Y86YADV4LHiV49def9d6jc&#10;Y5oPhaR4cxJ32u3e83VL1t7flc0LKKEi/+a/6zdX65umgd9v6gh69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jdw+TCAAAA3QAAAA8AAAAAAAAAAAAAAAAAlwIAAGRycy9kb3du&#10;cmV2LnhtbFBLBQYAAAAABAAEAPUAAACGAwAAAAA=&#10;" fillcolor="black [3213]" strokecolor="#4579b8 [3044]">
                    <v:shadow on="t" opacity="22937f" mv:blur="40000f" origin=",.5" offset="0,23000emu"/>
                  </v:oval>
                  <v:oval id="Oval 1023" o:spid="_x0000_s1279" style="position:absolute;left:1780540;top:2141220;width:58420;height:584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kWZ/wwAA&#10;AN0AAAAPAAAAZHJzL2Rvd25yZXYueG1sRI/RSgMxEEXfBf8hTME3m7SClLVpEaFgXwTbfsC4GTdb&#10;N5MlGbvp3xtB8G2Ge+eeO+ttCYO6UMp9ZAuLuQFF3EbXc2fhdNzdr0BlQXY4RCYLV8qw3dzerLFx&#10;ceJ3uhykUzWEc4MWvMjYaJ1bTwHzPI7EVfuMKaDUNXXaJZxqeBj00phHHbDnSvA40oun9uvwHSr3&#10;I03HQlK8OYs77/dv+boja+9m5fkJlFCRf/Pf9aur9c3yAX6/qSPo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kWZ/wwAAAN0AAAAPAAAAAAAAAAAAAAAAAJcCAABkcnMvZG93&#10;bnJldi54bWxQSwUGAAAAAAQABAD1AAAAhwMAAAAA&#10;" fillcolor="black [3213]" strokecolor="#4579b8 [3044]">
                    <v:shadow on="t" opacity="22937f" mv:blur="40000f" origin=",.5" offset="0,23000emu"/>
                  </v:oval>
                </v:group>
              </v:group>
            </w:pict>
          </mc:Fallback>
        </mc:AlternateContent>
      </w:r>
    </w:p>
    <w:p w14:paraId="38263575" w14:textId="4A2F2BD1" w:rsidR="00EA1A50" w:rsidRPr="007222AA" w:rsidRDefault="00EA1A50">
      <w:pPr>
        <w:rPr>
          <w:color w:val="008000"/>
        </w:rPr>
      </w:pPr>
      <w:r>
        <w:t xml:space="preserve">Let </w:t>
      </w:r>
      <w:r w:rsidRPr="00EA1A50">
        <w:rPr>
          <w:position w:val="-22"/>
        </w:rPr>
        <w:object w:dxaOrig="1460" w:dyaOrig="560" w14:anchorId="222DC1EB">
          <v:shape id="_x0000_i1127" type="#_x0000_t75" style="width:73pt;height:28pt" o:ole="">
            <v:imagedata r:id="rId212" o:title=""/>
          </v:shape>
          <o:OLEObject Type="Embed" ProgID="Equation.DSMT4" ShapeID="_x0000_i1127" DrawAspect="Content" ObjectID="_1459433868" r:id="rId213"/>
        </w:object>
      </w:r>
      <w:r>
        <w:t xml:space="preserve"> </w:t>
      </w:r>
    </w:p>
    <w:p w14:paraId="3BF5A93D" w14:textId="0B325548" w:rsidR="00D511B7" w:rsidRDefault="00EA1A50" w:rsidP="00EA1A50">
      <w:pPr>
        <w:ind w:firstLine="720"/>
        <w:rPr>
          <w:color w:val="008000"/>
        </w:rPr>
      </w:pPr>
      <w:r w:rsidRPr="00D511B7">
        <w:rPr>
          <w:color w:val="008000"/>
          <w:position w:val="-34"/>
        </w:rPr>
        <w:object w:dxaOrig="2200" w:dyaOrig="800" w14:anchorId="5B80771C">
          <v:shape id="_x0000_i1128" type="#_x0000_t75" style="width:110pt;height:40pt" o:ole="">
            <v:imagedata r:id="rId214" o:title=""/>
          </v:shape>
          <o:OLEObject Type="Embed" ProgID="Equation.DSMT4" ShapeID="_x0000_i1128" DrawAspect="Content" ObjectID="_1459433869" r:id="rId215"/>
        </w:object>
      </w:r>
      <w:r w:rsidR="00977F11" w:rsidRPr="00977F11">
        <w:rPr>
          <w:color w:val="008000"/>
        </w:rPr>
        <w:t>.</w:t>
      </w:r>
    </w:p>
    <w:p w14:paraId="1095F58C" w14:textId="6C8C57AD" w:rsidR="007F4266" w:rsidRDefault="007F4266">
      <w:pPr>
        <w:rPr>
          <w:color w:val="008000"/>
        </w:rPr>
      </w:pPr>
      <w:r w:rsidRPr="00D511B7">
        <w:rPr>
          <w:color w:val="008000"/>
          <w:position w:val="-34"/>
        </w:rPr>
        <w:object w:dxaOrig="2540" w:dyaOrig="800" w14:anchorId="3D50D516">
          <v:shape id="_x0000_i1129" type="#_x0000_t75" style="width:127pt;height:40pt" o:ole="">
            <v:imagedata r:id="rId216" o:title=""/>
          </v:shape>
          <o:OLEObject Type="Embed" ProgID="Equation.DSMT4" ShapeID="_x0000_i1129" DrawAspect="Content" ObjectID="_1459433870" r:id="rId217"/>
        </w:object>
      </w:r>
      <w:r w:rsidR="00977F11">
        <w:rPr>
          <w:color w:val="008000"/>
        </w:rPr>
        <w:t>.</w:t>
      </w:r>
    </w:p>
    <w:p w14:paraId="4CDD66EE" w14:textId="5ACC9DEF" w:rsidR="004642DC" w:rsidRDefault="004642DC">
      <w:pPr>
        <w:rPr>
          <w:color w:val="008000"/>
        </w:rPr>
      </w:pPr>
    </w:p>
    <w:p w14:paraId="5E935B75" w14:textId="77777777" w:rsidR="004B79D4" w:rsidRDefault="004B79D4">
      <w:pPr>
        <w:rPr>
          <w:ins w:id="106" w:author="Bud" w:date="2018-04-17T20:07:00Z"/>
        </w:rPr>
      </w:pPr>
      <w:ins w:id="107" w:author="Bud" w:date="2018-04-17T20:07:00Z">
        <w:r>
          <w:br w:type="page"/>
        </w:r>
      </w:ins>
    </w:p>
    <w:p w14:paraId="6295EE98" w14:textId="6E9B803B" w:rsidR="00752542" w:rsidRPr="007F4266" w:rsidRDefault="007F4266">
      <w:r w:rsidRPr="007F4266">
        <w:lastRenderedPageBreak/>
        <w:t>A</w:t>
      </w:r>
      <w:r w:rsidRPr="007F4266">
        <w:rPr>
          <w:vertAlign w:val="superscript"/>
        </w:rPr>
        <w:t>T</w:t>
      </w:r>
      <w:r w:rsidRPr="007F4266">
        <w:t xml:space="preserve"> = A</w:t>
      </w:r>
      <w:r w:rsidRPr="007F4266">
        <w:rPr>
          <w:vertAlign w:val="superscript"/>
        </w:rPr>
        <w:t>-1</w:t>
      </w:r>
      <w:r w:rsidRPr="007F4266">
        <w:t xml:space="preserve"> :</w:t>
      </w:r>
    </w:p>
    <w:p w14:paraId="051334EA" w14:textId="03FA969D" w:rsidR="00807175" w:rsidRDefault="007F4266">
      <w:r>
        <w:tab/>
        <w:t>A A</w:t>
      </w:r>
      <w:r>
        <w:rPr>
          <w:vertAlign w:val="superscript"/>
        </w:rPr>
        <w:t>T</w:t>
      </w:r>
      <w:r>
        <w:t xml:space="preserve"> = </w:t>
      </w:r>
      <w:r w:rsidR="00EE58AF" w:rsidRPr="00EE58AF">
        <w:rPr>
          <w:position w:val="-40"/>
        </w:rPr>
        <w:object w:dxaOrig="5260" w:dyaOrig="920" w14:anchorId="4A0021DE">
          <v:shape id="_x0000_i1130" type="#_x0000_t75" style="width:263pt;height:46pt" o:ole="">
            <v:imagedata r:id="rId218" o:title=""/>
          </v:shape>
          <o:OLEObject Type="Embed" ProgID="Equation.DSMT4" ShapeID="_x0000_i1130" DrawAspect="Content" ObjectID="_1459433871" r:id="rId219"/>
        </w:object>
      </w:r>
      <w:r>
        <w:t xml:space="preserve">  </w:t>
      </w:r>
      <w:r w:rsidR="00250F9B">
        <w:tab/>
      </w:r>
      <w:bookmarkStart w:id="108" w:name="OLE_LINK66"/>
      <w:bookmarkStart w:id="109" w:name="OLE_LINK78"/>
      <w:bookmarkStart w:id="110" w:name="OLE_LINK408"/>
      <w:bookmarkStart w:id="111" w:name="OLE_LINK40"/>
      <w:r w:rsidR="00250F9B" w:rsidRPr="00F228F2">
        <w:rPr>
          <w:rFonts w:ascii="MS Gothic" w:eastAsia="MS Gothic" w:hAnsi="Lucida Handwriting" w:hint="eastAsia"/>
        </w:rPr>
        <w:t>✔</w:t>
      </w:r>
      <w:bookmarkEnd w:id="108"/>
      <w:bookmarkEnd w:id="109"/>
      <w:bookmarkEnd w:id="110"/>
      <w:bookmarkEnd w:id="111"/>
      <w:r w:rsidR="00250F9B">
        <w:t xml:space="preserve"> </w:t>
      </w:r>
    </w:p>
    <w:p w14:paraId="3F70B0DE" w14:textId="3B61D703" w:rsidR="00250F9B" w:rsidRPr="005914A0" w:rsidRDefault="00250F9B">
      <w:pPr>
        <w:rPr>
          <w:rFonts w:eastAsia="MS Gothic" w:cstheme="minorHAnsi"/>
        </w:rPr>
      </w:pPr>
      <w:r>
        <w:tab/>
        <w:t>Similarly A</w:t>
      </w:r>
      <w:r>
        <w:rPr>
          <w:vertAlign w:val="superscript"/>
        </w:rPr>
        <w:t>T</w:t>
      </w:r>
      <w:r>
        <w:t xml:space="preserve"> A =</w:t>
      </w:r>
      <w:bookmarkStart w:id="112" w:name="OLE_LINK43"/>
      <w:bookmarkStart w:id="113" w:name="OLE_LINK44"/>
      <w:r>
        <w:t xml:space="preserve"> </w:t>
      </w:r>
      <w:r w:rsidRPr="005914A0">
        <w:rPr>
          <w:rFonts w:ascii="Times New Roman" w:hAnsi="Times New Roman" w:cs="Times New Roman"/>
        </w:rPr>
        <w:t>I</w:t>
      </w:r>
      <w:bookmarkEnd w:id="112"/>
      <w:bookmarkEnd w:id="113"/>
      <w:r>
        <w:tab/>
      </w:r>
      <w:r w:rsidRPr="00F228F2">
        <w:rPr>
          <w:rFonts w:ascii="MS Gothic" w:eastAsia="MS Gothic" w:hAnsi="Lucida Handwriting" w:hint="eastAsia"/>
        </w:rPr>
        <w:t>✔</w:t>
      </w:r>
    </w:p>
    <w:p w14:paraId="570D96F5" w14:textId="77777777" w:rsidR="00617878" w:rsidRDefault="00617878">
      <w:pPr>
        <w:rPr>
          <w:rFonts w:eastAsia="MS Gothic" w:cstheme="minorHAnsi"/>
        </w:rPr>
      </w:pPr>
    </w:p>
    <w:p w14:paraId="267DDD89" w14:textId="47759274" w:rsidR="00617878" w:rsidRDefault="00617878">
      <w:pPr>
        <w:rPr>
          <w:rFonts w:eastAsia="MS Gothic" w:cstheme="minorHAnsi"/>
        </w:rPr>
      </w:pPr>
      <w:r>
        <w:rPr>
          <w:rFonts w:eastAsia="MS Gothic" w:cstheme="minorHAnsi"/>
        </w:rPr>
        <w:t>So A is an orthogonal matrix</w:t>
      </w:r>
      <w:r>
        <w:rPr>
          <w:rFonts w:eastAsia="MS Gothic" w:cstheme="minorHAnsi"/>
        </w:rPr>
        <w:tab/>
      </w:r>
      <w:r>
        <w:rPr>
          <w:rFonts w:ascii="MS Gothic" w:eastAsia="MS Gothic" w:hAnsi="Lucida Handwriting" w:hint="eastAsia"/>
        </w:rPr>
        <w:t>✔</w:t>
      </w:r>
      <w:r>
        <w:rPr>
          <w:rFonts w:ascii="Times" w:hAnsi="Times"/>
          <w:sz w:val="20"/>
          <w:szCs w:val="20"/>
        </w:rPr>
        <w:t xml:space="preserve"> </w:t>
      </w:r>
      <w:r>
        <w:rPr>
          <w:rFonts w:eastAsia="MS Gothic" w:cstheme="minorHAnsi"/>
        </w:rPr>
        <w:t xml:space="preserve">  </w:t>
      </w:r>
    </w:p>
    <w:p w14:paraId="14778D2B" w14:textId="14BE701B" w:rsidR="006E277D" w:rsidRPr="006E277D" w:rsidRDefault="005914A0">
      <w:pPr>
        <w:rPr>
          <w:rFonts w:cstheme="minorHAnsi"/>
          <w:sz w:val="20"/>
          <w:szCs w:val="20"/>
        </w:rPr>
      </w:pPr>
      <w:r w:rsidRPr="005914A0">
        <w:rPr>
          <w:rFonts w:eastAsia="MS Gothic" w:cstheme="minorHAnsi"/>
        </w:rPr>
        <w:t>Det</w:t>
      </w:r>
      <w:r>
        <w:rPr>
          <w:rFonts w:eastAsia="MS Gothic" w:cstheme="minorHAnsi"/>
        </w:rPr>
        <w:t xml:space="preserve"> A = Det A</w:t>
      </w:r>
      <w:r>
        <w:rPr>
          <w:rFonts w:eastAsia="MS Gothic" w:cstheme="minorHAnsi"/>
          <w:vertAlign w:val="superscript"/>
        </w:rPr>
        <w:t>T</w:t>
      </w:r>
      <w:r>
        <w:rPr>
          <w:rFonts w:eastAsia="MS Gothic" w:cstheme="minorHAnsi"/>
        </w:rPr>
        <w:t xml:space="preserve"> = Cos</w:t>
      </w:r>
      <w:bookmarkStart w:id="114" w:name="OLE_LINK32"/>
      <w:bookmarkStart w:id="115" w:name="OLE_LINK33"/>
      <w:r>
        <w:rPr>
          <w:rFonts w:eastAsia="MS Gothic" w:cstheme="minorHAnsi"/>
          <w:vertAlign w:val="superscript"/>
        </w:rPr>
        <w:t>2</w:t>
      </w:r>
      <w:r w:rsidR="00EA1A50">
        <w:rPr>
          <w:rFonts w:eastAsia="MS Gothic" w:cstheme="minorHAnsi"/>
          <w:vertAlign w:val="superscript"/>
        </w:rPr>
        <w:t xml:space="preserve"> </w:t>
      </w:r>
      <w:r w:rsidRPr="005914A0">
        <w:rPr>
          <w:rFonts w:ascii="Symbol" w:eastAsia="MS Gothic" w:hAnsi="Symbol" w:cstheme="minorHAnsi"/>
          <w:i/>
        </w:rPr>
        <w:t></w:t>
      </w:r>
      <w:bookmarkEnd w:id="114"/>
      <w:bookmarkEnd w:id="115"/>
      <w:r>
        <w:rPr>
          <w:rFonts w:eastAsia="MS Gothic" w:cstheme="minorHAnsi"/>
        </w:rPr>
        <w:t xml:space="preserve"> + Sin</w:t>
      </w:r>
      <w:r>
        <w:rPr>
          <w:rFonts w:eastAsia="MS Gothic" w:cstheme="minorHAnsi"/>
          <w:vertAlign w:val="superscript"/>
        </w:rPr>
        <w:t>2</w:t>
      </w:r>
      <w:r w:rsidR="00EA1A50">
        <w:rPr>
          <w:rFonts w:eastAsia="MS Gothic" w:cstheme="minorHAnsi"/>
          <w:vertAlign w:val="superscript"/>
        </w:rPr>
        <w:t xml:space="preserve"> </w:t>
      </w:r>
      <w:r w:rsidRPr="005914A0">
        <w:rPr>
          <w:rFonts w:ascii="Symbol" w:eastAsia="MS Gothic" w:hAnsi="Symbol" w:cstheme="minorHAnsi"/>
          <w:i/>
        </w:rPr>
        <w:t></w:t>
      </w:r>
      <w:r>
        <w:rPr>
          <w:rFonts w:eastAsia="MS Gothic" w:cstheme="minorHAnsi"/>
        </w:rPr>
        <w:t xml:space="preserve">  = 1</w:t>
      </w:r>
      <w:r>
        <w:rPr>
          <w:rFonts w:eastAsia="MS Gothic" w:cstheme="minorHAnsi"/>
        </w:rPr>
        <w:tab/>
        <w:t xml:space="preserve"> </w:t>
      </w:r>
      <w:r>
        <w:rPr>
          <w:rFonts w:ascii="MS Gothic" w:eastAsia="MS Gothic" w:hAnsi="Lucida Handwriting" w:hint="eastAsia"/>
        </w:rPr>
        <w:t>✔</w:t>
      </w:r>
      <w:r>
        <w:rPr>
          <w:rFonts w:ascii="Times" w:hAnsi="Times"/>
          <w:sz w:val="20"/>
          <w:szCs w:val="20"/>
        </w:rPr>
        <w:t xml:space="preserve"> </w:t>
      </w:r>
    </w:p>
    <w:p w14:paraId="530726E1" w14:textId="0981D963" w:rsidR="005914A0" w:rsidRPr="00EA1A50" w:rsidRDefault="006E277D">
      <w:pPr>
        <w:rPr>
          <w:rFonts w:eastAsia="MS Gothic" w:cstheme="minorHAnsi"/>
        </w:rPr>
      </w:pPr>
      <w:r>
        <w:rPr>
          <w:rFonts w:eastAsia="MS Gothic" w:cstheme="minorHAnsi"/>
        </w:rPr>
        <w:t xml:space="preserve">The column vectors of A are orthogonal: </w:t>
      </w:r>
      <w:r w:rsidR="005914A0">
        <w:rPr>
          <w:rFonts w:eastAsia="MS Gothic" w:cstheme="minorHAnsi"/>
        </w:rPr>
        <w:t xml:space="preserve"> </w:t>
      </w:r>
      <w:r>
        <w:rPr>
          <w:rFonts w:eastAsia="MS Gothic" w:cstheme="minorHAnsi"/>
          <w:i/>
        </w:rPr>
        <w:t>v</w:t>
      </w:r>
      <w:r>
        <w:rPr>
          <w:rFonts w:eastAsia="MS Gothic" w:cstheme="minorHAnsi"/>
        </w:rPr>
        <w:t xml:space="preserve"> </w:t>
      </w:r>
      <w:r w:rsidR="00170C4D" w:rsidRPr="00170C4D">
        <w:rPr>
          <w:rFonts w:eastAsia="MS Gothic" w:cstheme="minorHAnsi"/>
          <w:position w:val="-4"/>
        </w:rPr>
        <w:object w:dxaOrig="240" w:dyaOrig="240" w14:anchorId="181310B7">
          <v:shape id="_x0000_i1131" type="#_x0000_t75" style="width:12pt;height:12pt" o:ole="">
            <v:imagedata r:id="rId220" o:title=""/>
          </v:shape>
          <o:OLEObject Type="Embed" ProgID="Equation.DSMT4" ShapeID="_x0000_i1131" DrawAspect="Content" ObjectID="_1459433872" r:id="rId221"/>
        </w:object>
      </w:r>
      <w:r w:rsidR="00170C4D">
        <w:rPr>
          <w:rFonts w:eastAsia="MS Gothic" w:cstheme="minorHAnsi"/>
        </w:rPr>
        <w:t xml:space="preserve"> </w:t>
      </w:r>
      <w:r>
        <w:rPr>
          <w:rFonts w:eastAsia="MS Gothic" w:cstheme="minorHAnsi"/>
          <w:i/>
        </w:rPr>
        <w:t>w</w:t>
      </w:r>
      <w:r>
        <w:rPr>
          <w:rFonts w:eastAsia="MS Gothic" w:cstheme="minorHAnsi"/>
        </w:rPr>
        <w:t xml:space="preserve">     </w:t>
      </w:r>
      <w:bookmarkStart w:id="116" w:name="OLE_LINK51"/>
      <w:bookmarkStart w:id="117" w:name="OLE_LINK52"/>
      <w:r>
        <w:rPr>
          <w:rFonts w:ascii="ＭＳ ゴシック" w:eastAsia="ＭＳ ゴシック" w:hAnsi="Lucida Handwriting" w:hint="eastAsia"/>
        </w:rPr>
        <w:t>✔</w:t>
      </w:r>
      <w:bookmarkEnd w:id="116"/>
      <w:bookmarkEnd w:id="117"/>
      <w:r>
        <w:rPr>
          <w:rFonts w:ascii="Times" w:hAnsi="Times"/>
          <w:sz w:val="20"/>
          <w:szCs w:val="20"/>
        </w:rPr>
        <w:t xml:space="preserve"> </w:t>
      </w:r>
      <w:r>
        <w:rPr>
          <w:rFonts w:eastAsia="MS Gothic" w:cstheme="minorHAnsi"/>
        </w:rPr>
        <w:t xml:space="preserve"> </w:t>
      </w:r>
    </w:p>
    <w:p w14:paraId="7FBAD4A2" w14:textId="77777777" w:rsidR="00D806A8" w:rsidRDefault="00D806A8"/>
    <w:p w14:paraId="012F3E22" w14:textId="61DFC384" w:rsidR="00617878" w:rsidRPr="00B20BA9" w:rsidRDefault="00DA756A">
      <w:r>
        <w:t xml:space="preserve">Let </w:t>
      </w:r>
      <w:r w:rsidR="00EE58AF" w:rsidRPr="00DA756A">
        <w:rPr>
          <w:position w:val="-34"/>
        </w:rPr>
        <w:object w:dxaOrig="3000" w:dyaOrig="800" w14:anchorId="1EA78B13">
          <v:shape id="_x0000_i1132" type="#_x0000_t75" style="width:150pt;height:40pt" o:ole="">
            <v:imagedata r:id="rId222" o:title=""/>
          </v:shape>
          <o:OLEObject Type="Embed" ProgID="Equation.DSMT4" ShapeID="_x0000_i1132" DrawAspect="Content" ObjectID="_1459433873" r:id="rId223"/>
        </w:object>
      </w:r>
      <w:r w:rsidR="00977F11">
        <w:t>. Then B B</w:t>
      </w:r>
      <w:r w:rsidR="00977F11">
        <w:rPr>
          <w:vertAlign w:val="superscript"/>
        </w:rPr>
        <w:t>T</w:t>
      </w:r>
      <w:r w:rsidR="00977F11">
        <w:t xml:space="preserve"> = </w:t>
      </w:r>
      <w:r w:rsidR="00977F11" w:rsidRPr="005914A0">
        <w:rPr>
          <w:rFonts w:ascii="Times New Roman" w:hAnsi="Times New Roman" w:cs="Times New Roman"/>
        </w:rPr>
        <w:t>I</w:t>
      </w:r>
      <w:r w:rsidR="00977F11">
        <w:t>,  Det B = Det B</w:t>
      </w:r>
      <w:r w:rsidR="00B20BA9">
        <w:rPr>
          <w:vertAlign w:val="superscript"/>
        </w:rPr>
        <w:t>T</w:t>
      </w:r>
      <w:r w:rsidR="00977F11">
        <w:t xml:space="preserve"> = </w:t>
      </w:r>
      <w:r w:rsidR="00977F11" w:rsidRPr="007C4512">
        <w:rPr>
          <w:color w:val="FF0000"/>
        </w:rPr>
        <w:t>-1</w:t>
      </w:r>
      <w:r w:rsidR="00977F11">
        <w:t xml:space="preserve">, and </w:t>
      </w:r>
      <w:r w:rsidR="00B20BA9">
        <w:t xml:space="preserve">its column vectors </w:t>
      </w:r>
      <w:r w:rsidR="00B20BA9">
        <w:rPr>
          <w:i/>
        </w:rPr>
        <w:t>v</w:t>
      </w:r>
      <w:r w:rsidR="00B20BA9">
        <w:t xml:space="preserve"> and </w:t>
      </w:r>
      <w:r w:rsidR="00B20BA9">
        <w:rPr>
          <w:i/>
        </w:rPr>
        <w:t>w</w:t>
      </w:r>
      <w:r w:rsidR="00B20BA9">
        <w:rPr>
          <w:vertAlign w:val="subscript"/>
        </w:rPr>
        <w:t>1</w:t>
      </w:r>
      <w:r w:rsidR="00B20BA9">
        <w:t xml:space="preserve"> are orthogonal.</w:t>
      </w:r>
    </w:p>
    <w:p w14:paraId="0623A494" w14:textId="0AA94052" w:rsidR="00807175" w:rsidRPr="007F4266" w:rsidRDefault="00C32D61">
      <w:r>
        <w:rPr>
          <w:noProof/>
        </w:rPr>
        <mc:AlternateContent>
          <mc:Choice Requires="wpg">
            <w:drawing>
              <wp:anchor distT="0" distB="0" distL="114300" distR="114300" simplePos="0" relativeHeight="251771904" behindDoc="0" locked="0" layoutInCell="1" allowOverlap="1" wp14:anchorId="6B78A9C2" wp14:editId="49C54428">
                <wp:simplePos x="0" y="0"/>
                <wp:positionH relativeFrom="column">
                  <wp:posOffset>3693160</wp:posOffset>
                </wp:positionH>
                <wp:positionV relativeFrom="paragraph">
                  <wp:posOffset>131445</wp:posOffset>
                </wp:positionV>
                <wp:extent cx="1746885" cy="2011045"/>
                <wp:effectExtent l="50800" t="0" r="81915" b="97155"/>
                <wp:wrapNone/>
                <wp:docPr id="997" name="Group 997"/>
                <wp:cNvGraphicFramePr/>
                <a:graphic xmlns:a="http://schemas.openxmlformats.org/drawingml/2006/main">
                  <a:graphicData uri="http://schemas.microsoft.com/office/word/2010/wordprocessingGroup">
                    <wpg:wgp>
                      <wpg:cNvGrpSpPr/>
                      <wpg:grpSpPr>
                        <a:xfrm>
                          <a:off x="0" y="0"/>
                          <a:ext cx="1746885" cy="2011045"/>
                          <a:chOff x="0" y="0"/>
                          <a:chExt cx="1746885" cy="2011373"/>
                        </a:xfrm>
                      </wpg:grpSpPr>
                      <wpg:grpSp>
                        <wpg:cNvPr id="998" name="Group 998"/>
                        <wpg:cNvGrpSpPr/>
                        <wpg:grpSpPr>
                          <a:xfrm>
                            <a:off x="0" y="0"/>
                            <a:ext cx="1746885" cy="2011373"/>
                            <a:chOff x="0" y="0"/>
                            <a:chExt cx="1746885" cy="2011373"/>
                          </a:xfrm>
                        </wpg:grpSpPr>
                        <wps:wsp>
                          <wps:cNvPr id="999" name="Straight Connector 999"/>
                          <wps:cNvCnPr/>
                          <wps:spPr>
                            <a:xfrm>
                              <a:off x="866775" y="231140"/>
                              <a:ext cx="0" cy="1758551"/>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cNvPr id="1000" name="Group 1000"/>
                          <wpg:cNvGrpSpPr/>
                          <wpg:grpSpPr>
                            <a:xfrm>
                              <a:off x="0" y="0"/>
                              <a:ext cx="1746885" cy="2011373"/>
                              <a:chOff x="0" y="0"/>
                              <a:chExt cx="1746885" cy="2011373"/>
                            </a:xfrm>
                          </wpg:grpSpPr>
                          <wps:wsp>
                            <wps:cNvPr id="1001" name="Oval 1001"/>
                            <wps:cNvSpPr/>
                            <wps:spPr>
                              <a:xfrm>
                                <a:off x="0" y="246380"/>
                                <a:ext cx="1746885" cy="1764993"/>
                              </a:xfrm>
                              <a:prstGeom prst="ellipse">
                                <a:avLst/>
                              </a:prstGeom>
                              <a:noFill/>
                              <a:ln w="190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2" name="Group 1002"/>
                            <wpg:cNvGrpSpPr/>
                            <wpg:grpSpPr>
                              <a:xfrm>
                                <a:off x="0" y="827405"/>
                                <a:ext cx="1744823" cy="629920"/>
                                <a:chOff x="0" y="0"/>
                                <a:chExt cx="1744823" cy="629920"/>
                              </a:xfrm>
                            </wpg:grpSpPr>
                            <wps:wsp>
                              <wps:cNvPr id="904" name="Oval 904"/>
                              <wps:cNvSpPr/>
                              <wps:spPr>
                                <a:xfrm>
                                  <a:off x="0" y="0"/>
                                  <a:ext cx="1744823" cy="629920"/>
                                </a:xfrm>
                                <a:prstGeom prst="ellipse">
                                  <a:avLst/>
                                </a:prstGeom>
                                <a:gradFill flip="none" rotWithShape="1">
                                  <a:gsLst>
                                    <a:gs pos="0">
                                      <a:schemeClr val="accent1">
                                        <a:lumMod val="60000"/>
                                        <a:lumOff val="40000"/>
                                      </a:schemeClr>
                                    </a:gs>
                                    <a:gs pos="100000">
                                      <a:srgbClr val="FFFFFF"/>
                                    </a:gs>
                                  </a:gsLst>
                                  <a:path path="rect">
                                    <a:fillToRect l="100000" t="100000"/>
                                  </a:path>
                                  <a:tileRect r="-100000" b="-100000"/>
                                </a:gra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Straight Connector 905"/>
                              <wps:cNvCnPr/>
                              <wps:spPr>
                                <a:xfrm flipH="1">
                                  <a:off x="558800" y="43180"/>
                                  <a:ext cx="538480" cy="548640"/>
                                </a:xfrm>
                                <a:prstGeom prst="line">
                                  <a:avLst/>
                                </a:prstGeom>
                                <a:ln w="9525">
                                  <a:prstDash val="dash"/>
                                </a:ln>
                              </wps:spPr>
                              <wps:style>
                                <a:lnRef idx="2">
                                  <a:schemeClr val="accent1"/>
                                </a:lnRef>
                                <a:fillRef idx="0">
                                  <a:schemeClr val="accent1"/>
                                </a:fillRef>
                                <a:effectRef idx="1">
                                  <a:schemeClr val="accent1"/>
                                </a:effectRef>
                                <a:fontRef idx="minor">
                                  <a:schemeClr val="tx1"/>
                                </a:fontRef>
                              </wps:style>
                              <wps:bodyPr/>
                            </wps:wsp>
                          </wpg:grpSp>
                          <wpg:grpSp>
                            <wpg:cNvPr id="906" name="Group 906"/>
                            <wpg:cNvGrpSpPr/>
                            <wpg:grpSpPr>
                              <a:xfrm>
                                <a:off x="12700" y="0"/>
                                <a:ext cx="1721383" cy="1226185"/>
                                <a:chOff x="0" y="0"/>
                                <a:chExt cx="1721383" cy="1226185"/>
                              </a:xfrm>
                            </wpg:grpSpPr>
                            <wps:wsp>
                              <wps:cNvPr id="907" name="Text Box 907"/>
                              <wps:cNvSpPr txBox="1"/>
                              <wps:spPr>
                                <a:xfrm>
                                  <a:off x="1086485" y="909955"/>
                                  <a:ext cx="212725" cy="2628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7B5DB2" w14:textId="77777777" w:rsidR="004C0B97" w:rsidRPr="00C0330B" w:rsidRDefault="004C0B97" w:rsidP="00C32D61">
                                    <w:pPr>
                                      <w:rPr>
                                        <w:rFonts w:ascii="Symbol" w:hAnsi="Symbol"/>
                                        <w:i/>
                                      </w:rPr>
                                    </w:pPr>
                                    <w:r w:rsidRPr="00C0330B">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Text Box 908"/>
                              <wps:cNvSpPr txBox="1"/>
                              <wps:spPr>
                                <a:xfrm>
                                  <a:off x="469265" y="581660"/>
                                  <a:ext cx="327631" cy="342876"/>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365AF9" w14:textId="77777777" w:rsidR="004C0B97" w:rsidRPr="000842A9" w:rsidRDefault="004C0B97" w:rsidP="00C32D61">
                                    <w:r>
                                      <w:rPr>
                                        <w:i/>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Text Box 909"/>
                              <wps:cNvSpPr txBox="1"/>
                              <wps:spPr>
                                <a:xfrm>
                                  <a:off x="1321435" y="655320"/>
                                  <a:ext cx="295883" cy="3422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A60A99" w14:textId="77777777" w:rsidR="004C0B97" w:rsidRPr="000842A9" w:rsidRDefault="004C0B97" w:rsidP="00C32D61">
                                    <w:r>
                                      <w:rPr>
                                        <w:i/>
                                      </w:rPr>
                                      <w:t>v</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0" name="Text Box 910"/>
                              <wps:cNvSpPr txBox="1"/>
                              <wps:spPr>
                                <a:xfrm>
                                  <a:off x="706120" y="0"/>
                                  <a:ext cx="295248" cy="3422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2A76AA" w14:textId="77777777" w:rsidR="004C0B97" w:rsidRPr="000842A9" w:rsidRDefault="004C0B97" w:rsidP="00C32D61">
                                    <w:r>
                                      <w:rPr>
                                        <w:i/>
                                      </w:rPr>
                                      <w:t>u</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1" name="Straight Connector 911"/>
                              <wps:cNvCnPr/>
                              <wps:spPr>
                                <a:xfrm flipH="1">
                                  <a:off x="850265" y="236855"/>
                                  <a:ext cx="2540" cy="876300"/>
                                </a:xfrm>
                                <a:prstGeom prst="line">
                                  <a:avLst/>
                                </a:prstGeom>
                                <a:ln>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912" name="Straight Connector 912"/>
                              <wps:cNvCnPr/>
                              <wps:spPr>
                                <a:xfrm flipV="1">
                                  <a:off x="849630" y="904875"/>
                                  <a:ext cx="539750" cy="212725"/>
                                </a:xfrm>
                                <a:prstGeom prst="line">
                                  <a:avLst/>
                                </a:prstGeom>
                                <a:ln>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913" name="Straight Connector 913"/>
                              <wps:cNvCnPr/>
                              <wps:spPr>
                                <a:xfrm flipH="1" flipV="1">
                                  <a:off x="686435" y="822325"/>
                                  <a:ext cx="166568" cy="297424"/>
                                </a:xfrm>
                                <a:prstGeom prst="line">
                                  <a:avLst/>
                                </a:prstGeom>
                                <a:ln>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914" name="Oval 914"/>
                              <wps:cNvSpPr/>
                              <wps:spPr>
                                <a:xfrm>
                                  <a:off x="832485" y="223520"/>
                                  <a:ext cx="43483" cy="43934"/>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Oval 915"/>
                              <wps:cNvSpPr/>
                              <wps:spPr>
                                <a:xfrm>
                                  <a:off x="649605" y="785495"/>
                                  <a:ext cx="43483" cy="43934"/>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Oval 916"/>
                              <wps:cNvSpPr/>
                              <wps:spPr>
                                <a:xfrm>
                                  <a:off x="1396365" y="883920"/>
                                  <a:ext cx="43180" cy="43815"/>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7" name="Group 917"/>
                              <wpg:cNvGrpSpPr/>
                              <wpg:grpSpPr>
                                <a:xfrm>
                                  <a:off x="835025" y="975360"/>
                                  <a:ext cx="113665" cy="106045"/>
                                  <a:chOff x="63758" y="268265"/>
                                  <a:chExt cx="153551" cy="141846"/>
                                </a:xfrm>
                              </wpg:grpSpPr>
                              <wps:wsp>
                                <wps:cNvPr id="918" name="Straight Connector 918"/>
                                <wps:cNvCnPr/>
                                <wps:spPr>
                                  <a:xfrm flipH="1" flipV="1">
                                    <a:off x="152478" y="298661"/>
                                    <a:ext cx="64831" cy="111450"/>
                                  </a:xfrm>
                                  <a:prstGeom prst="line">
                                    <a:avLst/>
                                  </a:prstGeom>
                                  <a:ln w="9525"/>
                                </wps:spPr>
                                <wps:style>
                                  <a:lnRef idx="2">
                                    <a:schemeClr val="accent1"/>
                                  </a:lnRef>
                                  <a:fillRef idx="0">
                                    <a:schemeClr val="accent1"/>
                                  </a:fillRef>
                                  <a:effectRef idx="1">
                                    <a:schemeClr val="accent1"/>
                                  </a:effectRef>
                                  <a:fontRef idx="minor">
                                    <a:schemeClr val="tx1"/>
                                  </a:fontRef>
                                </wps:style>
                                <wps:bodyPr/>
                              </wps:wsp>
                              <wps:wsp>
                                <wps:cNvPr id="919" name="Straight Connector 919"/>
                                <wps:cNvCnPr/>
                                <wps:spPr>
                                  <a:xfrm flipH="1" flipV="1">
                                    <a:off x="63758" y="268265"/>
                                    <a:ext cx="67219" cy="123800"/>
                                  </a:xfrm>
                                  <a:prstGeom prst="line">
                                    <a:avLst/>
                                  </a:prstGeom>
                                  <a:ln w="9525"/>
                                  <a:scene3d>
                                    <a:camera prst="orthographicFront">
                                      <a:rot lat="0" lon="0" rev="5400000"/>
                                    </a:camera>
                                    <a:lightRig rig="threePt" dir="t"/>
                                  </a:scene3d>
                                </wps:spPr>
                                <wps:style>
                                  <a:lnRef idx="2">
                                    <a:schemeClr val="accent1"/>
                                  </a:lnRef>
                                  <a:fillRef idx="0">
                                    <a:schemeClr val="accent1"/>
                                  </a:fillRef>
                                  <a:effectRef idx="1">
                                    <a:schemeClr val="accent1"/>
                                  </a:effectRef>
                                  <a:fontRef idx="minor">
                                    <a:schemeClr val="tx1"/>
                                  </a:fontRef>
                                </wps:style>
                                <wps:bodyPr/>
                              </wps:wsp>
                            </wpg:grpSp>
                            <wps:wsp>
                              <wps:cNvPr id="920" name="Straight Connector 920"/>
                              <wps:cNvCnPr/>
                              <wps:spPr>
                                <a:xfrm>
                                  <a:off x="0" y="1126490"/>
                                  <a:ext cx="1721383" cy="0"/>
                                </a:xfrm>
                                <a:prstGeom prst="line">
                                  <a:avLst/>
                                </a:prstGeom>
                                <a:ln w="12700">
                                  <a:prstDash val="dash"/>
                                </a:ln>
                              </wps:spPr>
                              <wps:style>
                                <a:lnRef idx="2">
                                  <a:schemeClr val="accent1"/>
                                </a:lnRef>
                                <a:fillRef idx="0">
                                  <a:schemeClr val="accent1"/>
                                </a:fillRef>
                                <a:effectRef idx="1">
                                  <a:schemeClr val="accent1"/>
                                </a:effectRef>
                                <a:fontRef idx="minor">
                                  <a:schemeClr val="tx1"/>
                                </a:fontRef>
                              </wps:style>
                              <wps:bodyPr/>
                            </wps:wsp>
                            <wps:wsp>
                              <wps:cNvPr id="1024" name="Arc 1024"/>
                              <wps:cNvSpPr/>
                              <wps:spPr>
                                <a:xfrm>
                                  <a:off x="1064260" y="1011555"/>
                                  <a:ext cx="58420" cy="214630"/>
                                </a:xfrm>
                                <a:prstGeom prst="arc">
                                  <a:avLst>
                                    <a:gd name="adj1" fmla="val 16200000"/>
                                    <a:gd name="adj2" fmla="val 21315501"/>
                                  </a:avLst>
                                </a:prstGeom>
                                <a:ln w="9525"/>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25" name="Straight Connector 1025"/>
                        <wps:cNvCnPr/>
                        <wps:spPr>
                          <a:xfrm>
                            <a:off x="861060" y="1128395"/>
                            <a:ext cx="6350" cy="337820"/>
                          </a:xfrm>
                          <a:prstGeom prst="line">
                            <a:avLst/>
                          </a:prstGeom>
                          <a:ln w="15875">
                            <a:prstDash val="dash"/>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997" o:spid="_x0000_s1280" style="position:absolute;margin-left:290.8pt;margin-top:10.35pt;width:137.55pt;height:158.35pt;z-index:251771904;mso-position-horizontal-relative:text;mso-position-vertical-relative:text" coordsize="1746885,201137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">
                <v:group id="Group 998" o:spid="_x0000_s1281" style="position:absolute;width:1746885;height:2011373" coordsize="1746885,20113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a6Za7sIAAADcAAAADwAA&#10;AAAAAAAAAAAAAACpAgAAZHJzL2Rvd25yZXYueG1sUEsFBgAAAAAEAAQA+gAAAJgDAAAAAA==&#10;">
                  <v:line id="Straight Connector 999" o:spid="_x0000_s1282" style="position:absolute;visibility:visible;mso-wrap-style:square" from="866775,231140" to="866775,19896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ScNlcQAAADcAAAADwAAAGRycy9kb3ducmV2LnhtbESPQWvCQBSE74L/YXlCb7qxQjGpmyCC&#10;ouCl1ktvr9nXbGj2bdjdmvTfu4WCx2FmvmE21Wg7cSMfWscKlosMBHHtdMuNguv7fr4GESKyxs4x&#10;KfilAFU5nWyw0G7gN7pdYiMShEOBCkyMfSFlqA1ZDAvXEyfvy3mLMUnfSO1xSHDbyecse5EWW04L&#10;BnvaGaq/Lz9WwfbcX4dDyIw9eStXH3T+3K9qpZ5m4/YVRKQxPsL/7aNWkOc5/J1JR0CW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5Jw2VxAAAANwAAAAPAAAAAAAAAAAA&#10;AAAAAKECAABkcnMvZG93bnJldi54bWxQSwUGAAAAAAQABAD5AAAAkgMAAAAA&#10;" strokecolor="#4f81bd [3204]" strokeweight="1pt">
                    <v:shadow on="t" opacity="24903f" mv:blur="40000f" origin=",.5" offset="0,20000emu"/>
                  </v:line>
                  <v:group id="Group 1000" o:spid="_x0000_s1283" style="position:absolute;width:1746885;height:2011373" coordsize="1746885,20113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vmmljxwAAAN0A&#10;AAAPAAAAAAAAAAAAAAAAAKkCAABkcnMvZG93bnJldi54bWxQSwUGAAAAAAQABAD6AAAAnQMAAAAA&#10;">
                    <v:oval id="Oval 1001" o:spid="_x0000_s1284" style="position:absolute;top:246380;width:1746885;height:17649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nNorxAAA&#10;AN0AAAAPAAAAZHJzL2Rvd25yZXYueG1sRE9La8JAEL4X/A/LCL3V3ZRSJLqKiBWRevDV0ts0OybB&#10;7GzIbk36711B8DYf33PG085W4kKNLx1rSAYKBHHmTMm5hsP+42UIwgdkg5Vj0vBPHqaT3tMYU+Na&#10;3tJlF3IRQ9inqKEIoU6l9FlBFv3A1cSRO7nGYoiwyaVpsI3htpKvSr1LiyXHhgJrmheUnXd/VsNx&#10;sf45f66/2u9tu5S/m8T5w/FN6+d+NxuBCNSFh/juXpk4X6kEbt/EE+Tk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zaK8QAAADdAAAADwAAAAAAAAAAAAAAAACXAgAAZHJzL2Rv&#10;d25yZXYueG1sUEsFBgAAAAAEAAQA9QAAAIgDAAAAAA==&#10;" filled="f" strokecolor="#4579b8 [3044]" strokeweight="1.5pt">
                      <v:shadow on="t" opacity="22937f" mv:blur="40000f" origin=",.5" offset="0,23000emu"/>
                    </v:oval>
                    <v:group id="Group 1002" o:spid="_x0000_s1285" style="position:absolute;top:827405;width:1744823;height:629920" coordsize="1744823,629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AEUo/DAAAA3QAAAA8A&#10;AAAAAAAAAAAAAAAAqQIAAGRycy9kb3ducmV2LnhtbFBLBQYAAAAABAAEAPoAAACZAwAAAAA=&#10;">
                      <v:oval id="Oval 904" o:spid="_x0000_s1286" style="position:absolute;width:1744823;height:629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2RGjxAAA&#10;ANwAAAAPAAAAZHJzL2Rvd25yZXYueG1sRI/dasJAFITvC77DcgRvim4UK2nqKipYcuvPA5xmT5Ng&#10;9mzYXZP49l1B6OUwM98w6+1gGtGR87VlBfNZAoK4sLrmUsH1cpymIHxA1thYJgUP8rDdjN7WmGnb&#10;84m6cyhFhLDPUEEVQptJ6YuKDPqZbYmj92udwRClK6V22Ee4aeQiSVbSYM1xocKWDhUVt/PdKPhI&#10;Hyfn83Tf/azunXvv88P3fKnUZDzsvkAEGsJ/+NXOtYLPZAnPM/EIyM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NkRo8QAAADcAAAADwAAAAAAAAAAAAAAAACXAgAAZHJzL2Rv&#10;d25yZXYueG1sUEsFBgAAAAAEAAQA9QAAAIgDAAAAAA==&#10;" fillcolor="#95b3d7 [1940]" strokecolor="#4579b8 [3044]">
                        <v:fill rotate="t" focusposition="1,1" focussize="" focus="100%" type="gradientRadial">
                          <o:fill v:ext="view" type="gradientCenter"/>
                        </v:fill>
                        <v:shadow on="t" opacity="22937f" mv:blur="40000f" origin=",.5" offset="0,23000emu"/>
                      </v:oval>
                      <v:line id="Straight Connector 905" o:spid="_x0000_s1287" style="position:absolute;flip:x;visibility:visible;mso-wrap-style:square" from="558800,43180" to="1097280,5918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IZBcUAAADcAAAADwAAAGRycy9kb3ducmV2LnhtbESP3WoCMRSE7wu+QzhC72qitKKrUbS0&#10;UChC/QMvT5PT3cXNybKJ7vr2TUHo5TAz3zDzZecqcaUmlJ41DAcKBLHxtuRcw2H//jQBESKyxcoz&#10;abhRgOWi9zDHzPqWt3TdxVwkCIcMNRQx1pmUwRTkMAx8TZy8H984jEk2ubQNtgnuKjlSaiwdlpwW&#10;CqzptSBz3l2cBrNpP7+H7fG2fVur58tpj1/Gj7V+7HerGYhIXfwP39sfVsNUvcDfmXQE5O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PIZBcUAAADcAAAADwAAAAAAAAAA&#10;AAAAAAChAgAAZHJzL2Rvd25yZXYueG1sUEsFBgAAAAAEAAQA+QAAAJMDAAAAAA==&#10;" strokecolor="#4f81bd [3204]">
                        <v:stroke dashstyle="dash"/>
                        <v:shadow on="t" opacity="24903f" mv:blur="40000f" origin=",.5" offset="0,20000emu"/>
                      </v:line>
                    </v:group>
                    <v:group id="Group 906" o:spid="_x0000_s1288" style="position:absolute;left:12700;width:1721383;height:1226185" coordsize="1721383,12261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f/6AxgAAANwAAAAPAAAAZHJzL2Rvd25yZXYueG1sRI9Pa8JAFMTvhX6H5RV6&#10;M5u0KDVmFZG29BAEtSDeHtlnEsy+Ddlt/nx7t1DocZiZ3zDZZjSN6KlztWUFSRSDIC6srrlU8H36&#10;mL2BcB5ZY2OZFEzkYLN+fMgw1XbgA/VHX4oAYZeigsr7NpXSFRUZdJFtiYN3tZ1BH2RXSt3hEOCm&#10;kS9xvJAGaw4LFba0q6i4HX+Mgs8Bh+1r8t7nt+tuupzm+3OekFLPT+N2BcLT6P/Df+0vrWAZ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1//oDGAAAA3AAA&#10;AA8AAAAAAAAAAAAAAAAAqQIAAGRycy9kb3ducmV2LnhtbFBLBQYAAAAABAAEAPoAAACcAwAAAAA=&#10;">
                      <v:shape id="Text Box 907" o:spid="_x0000_s1289" type="#_x0000_t202" style="position:absolute;left:1086485;top:909955;width:212725;height:26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p96nxQAA&#10;ANwAAAAPAAAAZHJzL2Rvd25yZXYueG1sRI9La8MwEITvhf4HsYXcEqkhbRLHSggJhZ5a4jwgt8Va&#10;P6i1MpYau/++KgR6HGbmGybdDLYRN+p87VjD80SBIM6dqbnUcDq+jRcgfEA22DgmDT/kYbN+fEgx&#10;Ma7nA92yUIoIYZ+ghiqENpHS5xVZ9BPXEkevcJ3FEGVXStNhH+G2kVOlXqXFmuNChS3tKsq/sm+r&#10;4fxRXC8z9Vnu7Uvbu0FJtkup9ehp2K5ABBrCf/jefjcalmoOf2fiE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Wn3qfFAAAA3AAAAA8AAAAAAAAAAAAAAAAAlwIAAGRycy9k&#10;b3ducmV2LnhtbFBLBQYAAAAABAAEAPUAAACJAwAAAAA=&#10;" filled="f" stroked="f">
                        <v:textbox>
                          <w:txbxContent>
                            <w:p w14:paraId="0F7B5DB2" w14:textId="77777777" w:rsidR="007920F8" w:rsidRPr="00C0330B" w:rsidRDefault="007920F8" w:rsidP="00C32D61">
                              <w:pPr>
                                <w:rPr>
                                  <w:rFonts w:ascii="Symbol" w:hAnsi="Symbol"/>
                                  <w:i/>
                                </w:rPr>
                              </w:pPr>
                              <w:r w:rsidRPr="00C0330B">
                                <w:rPr>
                                  <w:rFonts w:ascii="Symbol" w:hAnsi="Symbol"/>
                                  <w:i/>
                                </w:rPr>
                                <w:t></w:t>
                              </w:r>
                            </w:p>
                          </w:txbxContent>
                        </v:textbox>
                      </v:shape>
                      <v:shape id="Text Box 908" o:spid="_x0000_s1290" type="#_x0000_t202" style="position:absolute;left:469265;top:581660;width:327631;height:3428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OErVwAAA&#10;ANwAAAAPAAAAZHJzL2Rvd25yZXYueG1sRE9Ni8IwEL0L+x/CLHjTZEVlrUZZVgRPinUVvA3N2JZt&#10;JqWJtv57cxA8Pt73YtXZStyp8aVjDV9DBYI4c6bkXMPfcTP4BuEDssHKMWl4kIfV8qO3wMS4lg90&#10;T0MuYgj7BDUUIdSJlD4ryKIfupo4clfXWAwRNrk0DbYx3FZypNRUWiw5NhRY029B2X96sxpOu+vl&#10;PFb7fG0ndes6JdnOpNb9z+5nDiJQF97il3trNMxUXBvPxCMgl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kOErVwAAAANwAAAAPAAAAAAAAAAAAAAAAAJcCAABkcnMvZG93bnJl&#10;di54bWxQSwUGAAAAAAQABAD1AAAAhAMAAAAA&#10;" filled="f" stroked="f">
                        <v:textbox>
                          <w:txbxContent>
                            <w:p w14:paraId="6F365AF9" w14:textId="77777777" w:rsidR="007920F8" w:rsidRPr="000842A9" w:rsidRDefault="007920F8" w:rsidP="00C32D61">
                              <w:r>
                                <w:rPr>
                                  <w:i/>
                                </w:rPr>
                                <w:t>w</w:t>
                              </w:r>
                            </w:p>
                          </w:txbxContent>
                        </v:textbox>
                      </v:shape>
                      <v:shape id="Text Box 909" o:spid="_x0000_s1291" type="#_x0000_t202" style="position:absolute;left:1321435;top:655320;width:295883;height:3422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dO9OxAAA&#10;ANwAAAAPAAAAZHJzL2Rvd25yZXYueG1sRI9Ba8JAFITvhf6H5RV6a3YrrTTRVUQReqoY24K3R/aZ&#10;hGbfhuyapP/eFQSPw8x8w8yXo21ET52vHWt4TRQI4sKZmksN34ftywcIH5ANNo5Jwz95WC4eH+aY&#10;GTfwnvo8lCJC2GeooQqhzaT0RUUWfeJa4uidXGcxRNmV0nQ4RLht5ESpqbRYc1yosKV1RcVffrYa&#10;fr5Ox983tSs39r0d3Kgk21Rq/fw0rmYgAo3hHr61P42GVKVwPROPgFx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3TvTsQAAADcAAAADwAAAAAAAAAAAAAAAACXAgAAZHJzL2Rv&#10;d25yZXYueG1sUEsFBgAAAAAEAAQA9QAAAIgDAAAAAA==&#10;" filled="f" stroked="f">
                        <v:textbox>
                          <w:txbxContent>
                            <w:p w14:paraId="08A60A99" w14:textId="77777777" w:rsidR="007920F8" w:rsidRPr="000842A9" w:rsidRDefault="007920F8" w:rsidP="00C32D61">
                              <w:r>
                                <w:rPr>
                                  <w:i/>
                                </w:rPr>
                                <w:t>v</w:t>
                              </w:r>
                              <w:r>
                                <w:t xml:space="preserve"> </w:t>
                              </w:r>
                            </w:p>
                          </w:txbxContent>
                        </v:textbox>
                      </v:shape>
                      <v:shape id="Text Box 910" o:spid="_x0000_s1292" type="#_x0000_t202" style="position:absolute;left:706120;width:295248;height:3422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l9AOwQAA&#10;ANwAAAAPAAAAZHJzL2Rvd25yZXYueG1sRE/Pa8IwFL4P/B/CE7ytieLG2pkWUQRPkzkd7PZonm1Z&#10;81KaaOt/bw6DHT++36titK24Ue8bxxrmiQJBXDrTcKXh9LV7fgPhA7LB1jFpuJOHIp88rTAzbuBP&#10;uh1DJWII+ww11CF0mZS+rMmiT1xHHLmL6y2GCPtKmh6HGG5buVDqVVpsODbU2NGmpvL3eLUazh+X&#10;n++lOlRb+9INblSSbSq1nk3H9TuIQGP4F/+590ZDOo/z45l4BG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5fQDsEAAADcAAAADwAAAAAAAAAAAAAAAACXAgAAZHJzL2Rvd25y&#10;ZXYueG1sUEsFBgAAAAAEAAQA9QAAAIUDAAAAAA==&#10;" filled="f" stroked="f">
                        <v:textbox>
                          <w:txbxContent>
                            <w:p w14:paraId="182A76AA" w14:textId="77777777" w:rsidR="007920F8" w:rsidRPr="000842A9" w:rsidRDefault="007920F8" w:rsidP="00C32D61">
                              <w:r>
                                <w:rPr>
                                  <w:i/>
                                </w:rPr>
                                <w:t>u</w:t>
                              </w:r>
                              <w:r>
                                <w:t xml:space="preserve"> </w:t>
                              </w:r>
                            </w:p>
                          </w:txbxContent>
                        </v:textbox>
                      </v:shape>
                      <v:line id="Straight Connector 911" o:spid="_x0000_s1293" style="position:absolute;flip:x;visibility:visible;mso-wrap-style:square" from="850265,236855" to="852805,11131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rTlXMYAAADcAAAADwAAAGRycy9kb3ducmV2LnhtbESPQWvCQBSE74L/YXmFXqRu0oNodBOq&#10;UCgKQq09eHtkX7Oh2bdpdhujv94VCj0OM/MNsyoG24ieOl87VpBOExDEpdM1VwqOH69PcxA+IGts&#10;HJOCC3ko8vFohZl2Z36n/hAqESHsM1RgQmgzKX1pyKKfupY4el+usxii7CqpOzxHuG3kc5LMpMWa&#10;44LBljaGyu/Dr1Uwmen6s7eT/bU15rQb5Haz3v8o9fgwvCxBBBrCf/iv/aYVLNIU7mfiEZD5D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a05VzGAAAA3AAAAA8AAAAAAAAA&#10;AAAAAAAAoQIAAGRycy9kb3ducmV2LnhtbFBLBQYAAAAABAAEAPkAAACUAwAAAAA=&#10;" strokecolor="#e36c0a [2409]" strokeweight="2pt">
                        <v:shadow on="t" opacity="24903f" mv:blur="40000f" origin=",.5" offset="0,20000emu"/>
                      </v:line>
                      <v:line id="Straight Connector 912" o:spid="_x0000_s1294" style="position:absolute;flip:y;visibility:visible;mso-wrap-style:square" from="849630,904875" to="1389380,1117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Z7K8UAAADcAAAADwAAAGRycy9kb3ducmV2LnhtbESPQWsCMRSE70L/Q3gFL6JZPYhdjVIF&#10;QRSE2vbg7bF5bpZuXtZNXFd/vREKHoeZ+YaZLVpbioZqXzhWMBwkIIgzpwvOFfx8r/sTED4gaywd&#10;k4IbeVjM3zozTLW78hc1h5CLCGGfogITQpVK6TNDFv3AVcTRO7naYoiyzqWu8RrhtpSjJBlLiwXH&#10;BYMVrQxlf4eLVdAb6+K3sb39vTLmuGvldrXcn5XqvrefUxCB2vAK/7c3WsHHcATPM/EIyPk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mZ7K8UAAADcAAAADwAAAAAAAAAA&#10;AAAAAAChAgAAZHJzL2Rvd25yZXYueG1sUEsFBgAAAAAEAAQA+QAAAJMDAAAAAA==&#10;" strokecolor="#e36c0a [2409]" strokeweight="2pt">
                        <v:shadow on="t" opacity="24903f" mv:blur="40000f" origin=",.5" offset="0,20000emu"/>
                      </v:line>
                      <v:line id="Straight Connector 913" o:spid="_x0000_s1295" style="position:absolute;flip:x y;visibility:visible;mso-wrap-style:square" from="686435,822325" to="853003,11197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YLRkscAAADcAAAADwAAAGRycy9kb3ducmV2LnhtbESP3WrCQBSE7wXfYTmF3hTd2IDYNBsR&#10;oUVQ0Wpb6N0he/KD2bMhu2p8+26h4OUwM98w6bw3jbhQ52rLCibjCARxbnXNpYLP49toBsJ5ZI2N&#10;ZVJwIwfzbDhIMdH2yh90OfhSBAi7BBVU3reJlC6vyKAb25Y4eIXtDPogu1LqDq8Bbhr5HEVTabDm&#10;sFBhS8uK8tPhbBTUm+1u7762P4We9pv3OP5+WhdGqceHfvEKwlPv7+H/9koreJnE8HcmHAGZ/Q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hgtGSxwAAANwAAAAPAAAAAAAA&#10;AAAAAAAAAKECAABkcnMvZG93bnJldi54bWxQSwUGAAAAAAQABAD5AAAAlQMAAAAA&#10;" strokecolor="#e36c0a [2409]" strokeweight="2pt">
                        <v:shadow on="t" opacity="24903f" mv:blur="40000f" origin=",.5" offset="0,20000emu"/>
                      </v:line>
                      <v:oval id="Oval 914" o:spid="_x0000_s1296" style="position:absolute;left:832485;top:223520;width:43483;height:439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iuCnwgAA&#10;ANwAAAAPAAAAZHJzL2Rvd25yZXYueG1sRI/dagIxEIXvC75DGKF3NauU0m6NIoJQbwpVH2C6mW5W&#10;N5Mlmbrx7ZtCoZeH8/Nxluvse3WlmLrABuazChRxE2zHrYHTcffwDCoJssU+MBm4UYL1anK3xNqG&#10;kT/oepBWlRFONRpwIkOtdWoceUyzMBAX7ytEj1JkbLWNOJZx3+tFVT1pjx0XgsOBto6ay+HbF+5n&#10;HI+ZJLvqLPa837+n246MuZ/mzSsooSz/4b/2mzXwMn+E3zPlCOjV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iK4KfCAAAA3AAAAA8AAAAAAAAAAAAAAAAAlwIAAGRycy9kb3du&#10;cmV2LnhtbFBLBQYAAAAABAAEAPUAAACGAwAAAAA=&#10;" fillcolor="black [3213]" strokecolor="#4579b8 [3044]">
                        <v:shadow on="t" opacity="22937f" mv:blur="40000f" origin=",.5" offset="0,23000emu"/>
                      </v:oval>
                      <v:oval id="Oval 915" o:spid="_x0000_s1297" style="position:absolute;left:649605;top:785495;width:43483;height:439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xkU8wgAA&#10;ANwAAAAPAAAAZHJzL2Rvd25yZXYueG1sRI/dagIxEIXvC75DGKF3NavQ0m6NIoJQbwpVH2C6mW5W&#10;N5Mlmbrx7ZtCoZeH8/Nxluvse3WlmLrABuazChRxE2zHrYHTcffwDCoJssU+MBm4UYL1anK3xNqG&#10;kT/oepBWlRFONRpwIkOtdWoceUyzMBAX7ytEj1JkbLWNOJZx3+tFVT1pjx0XgsOBto6ay+HbF+5n&#10;HI+ZJLvqLPa837+n246MuZ/mzSsooSz/4b/2mzXwMn+E3zPlCOjV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fGRTzCAAAA3AAAAA8AAAAAAAAAAAAAAAAAlwIAAGRycy9kb3du&#10;cmV2LnhtbFBLBQYAAAAABAAEAPUAAACGAwAAAAA=&#10;" fillcolor="black [3213]" strokecolor="#4579b8 [3044]">
                        <v:shadow on="t" opacity="22937f" mv:blur="40000f" origin=",.5" offset="0,23000emu"/>
                      </v:oval>
                      <v:oval id="Oval 916" o:spid="_x0000_s1298" style="position:absolute;left:1396365;top:883920;width:43180;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" fillcolor="black [3213]" strokecolor="#4579b8 [3044]">
                        <v:shadow on="t" opacity="22937f" mv:blur="40000f" origin=",.5" offset="0,23000emu"/>
                      </v:oval>
                      <v:group id="Group 917" o:spid="_x0000_s1299" style="position:absolute;left:835025;top:975360;width:113665;height:106045" coordorigin="63758,268265" coordsize="153551,1418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36s3GxgAAANwAAAAPAAAAZHJzL2Rvd25yZXYueG1sRI9ba8JAFITfC/0Pyyn4&#10;pptU7CXNKiJVfBChsVD6dsieXDB7NmTXJP57tyD0cZiZb5h0NZpG9NS52rKCeBaBIM6trrlU8H3a&#10;Tt9AOI+ssbFMCq7kYLV8fEgx0XbgL+ozX4oAYZeggsr7NpHS5RUZdDPbEgevsJ1BH2RXSt3hEOCm&#10;kc9R9CIN1hwWKmxpU1F+zi5GwW7AYT2PP/vDudhcf0+L488hJqUmT+P6A4Sn0f+H7+29VvAev8L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fqzcbGAAAA3AAA&#10;AA8AAAAAAAAAAAAAAAAAqQIAAGRycy9kb3ducmV2LnhtbFBLBQYAAAAABAAEAPoAAACcAwAAAAA=&#10;">
                        <v:line id="Straight Connector 918" o:spid="_x0000_s1300" style="position:absolute;flip:x y;visibility:visible;mso-wrap-style:square" from="152478,298661" to="217309,4101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wN5SsAAAADcAAAADwAAAGRycy9kb3ducmV2LnhtbERPTYvCMBC9L/gfwgheRFPFXbQaRQRl&#10;T4puvQ/NmBabSWmirf9+cxA8Pt73atPZSjyp8aVjBZNxAoI4d7pkoyD724/mIHxA1lg5JgUv8rBZ&#10;975WmGrX8pmel2BEDGGfooIihDqV0ucFWfRjVxNH7uYaiyHCxkjdYBvDbSWnSfIjLZYcGwqsaVdQ&#10;fr88rIJ7NjNZOM0W3+3wbK7l8HFIqqNSg363XYII1IWP+O3+1QoWk7g2nolHQK7/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cDeUrAAAAA3AAAAA8AAAAAAAAAAAAAAAAA&#10;oQIAAGRycy9kb3ducmV2LnhtbFBLBQYAAAAABAAEAPkAAACOAwAAAAA=&#10;" strokecolor="#4f81bd [3204]">
                          <v:shadow on="t" opacity="24903f" mv:blur="40000f" origin=",.5" offset="0,20000emu"/>
                        </v:line>
                        <v:line id="Straight Connector 919" o:spid="_x0000_s1301" style="position:absolute;flip:x y;visibility:visible;mso-wrap-style:square" from="63758,268265" to="130977,3920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E/c0cQAAADcAAAADwAAAGRycy9kb3ducmV2LnhtbESPQWvCQBSE74L/YXlCL6Ibi4pJXUWE&#10;lp4qarw/sq+bYPZtyK4m/nu3UPA4zMw3zHrb21rcqfWVYwWzaQKCuHC6YqMgP39OViB8QNZYOyYF&#10;D/Kw3QwHa8y06/hI91MwIkLYZ6igDKHJpPRFSRb91DXE0ft1rcUQZWukbrGLcFvL9yRZSosVx4US&#10;G9qXVFxPN6vgms9NHg7zdNGNj+ZSjW9fSf2j1Nuo332ACNSHV/i//a0VpLMU/s7EIyA3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IT9zRxAAAANwAAAAPAAAAAAAAAAAA&#10;AAAAAKECAABkcnMvZG93bnJldi54bWxQSwUGAAAAAAQABAD5AAAAkgMAAAAA&#10;" strokecolor="#4f81bd [3204]">
                          <v:shadow on="t" opacity="24903f" mv:blur="40000f" origin=",.5" offset="0,20000emu"/>
                        </v:line>
                      </v:group>
                      <v:line id="Straight Connector 920" o:spid="_x0000_s1302" style="position:absolute;visibility:visible;mso-wrap-style:square" from="0,1126490" to="1721383,11264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33FFLwAAADcAAAADwAAAGRycy9kb3ducmV2LnhtbERPvQrCMBDeBd8hnOBmUzsUrUYRQVCc&#10;rIrr0ZxtsbmUJmp9ezMIjh/f/3Ldm0a8qHO1ZQXTKAZBXFhdc6ngct5NZiCcR9bYWCYFH3KwXg0H&#10;S8y0ffOJXrkvRQhhl6GCyvs2k9IVFRl0kW2JA3e3nUEfYFdK3eE7hJtGJnGcSoM1h4YKW9pWVDzy&#10;p1FA08Tc+/TwOefXQ317HpH3MlVqPOo3CxCeev8X/9x7rWCehPnhTDgCcvUF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33FFLwAAADcAAAADwAAAAAAAAAAAAAAAAChAgAA&#10;ZHJzL2Rvd25yZXYueG1sUEsFBgAAAAAEAAQA+QAAAIoDAAAAAA==&#10;" strokecolor="#4f81bd [3204]" strokeweight="1pt">
                        <v:stroke dashstyle="dash"/>
                        <v:shadow on="t" opacity="24903f" mv:blur="40000f" origin=",.5" offset="0,20000emu"/>
                      </v:line>
                      <v:shape id="Arc 1024" o:spid="_x0000_s1303" style="position:absolute;left:1064260;top:1011555;width:58420;height:214630;visibility:visible;mso-wrap-style:square;v-text-anchor:middle" coordsize="58420,2146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QFh9wQAA&#10;AN0AAAAPAAAAZHJzL2Rvd25yZXYueG1sRE/NagIxEL4LvkMYoTdNulhtt0bRQsGjrn2A6Wa6Sd1M&#10;lk3U7ds3QqG3+fh+Z7UZfCuu1EcXWMPjTIEgroNx3Gj4OL1Pn0HEhGywDUwafijCZj0erbA04cZH&#10;ulapETmEY4kabEpdKWWsLXmMs9ARZ+4r9B5Thn0jTY+3HO5bWSi1kB4d5waLHb1Zqs/VxWv4Lpb2&#10;0+0wvJyV357m+6dD4TqtHybD9hVEoiH9i//ce5Pnq2IO92/yCXL9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BYfcEAAADdAAAADwAAAAAAAAAAAAAAAACXAgAAZHJzL2Rvd25y&#10;ZXYueG1sUEsFBgAAAAAEAAQA9QAAAIUDAAAAAA==&#10;" path="m29210,0nsc45085,,58054,46583,58413,104893l29210,107315,29210,0xem29210,0nfc45085,,58054,46583,58413,104893e" filled="f" strokecolor="#4f81bd [3204]">
                        <v:shadow on="t" opacity="24903f" mv:blur="40000f" origin=",.5" offset="0,20000emu"/>
                        <v:path arrowok="t" o:connecttype="custom" o:connectlocs="29210,0;58413,104893" o:connectangles="0,0"/>
                      </v:shape>
                    </v:group>
                  </v:group>
                </v:group>
                <v:line id="Straight Connector 1025" o:spid="_x0000_s1304" style="position:absolute;visibility:visible;mso-wrap-style:square" from="861060,1128395" to="867410,14662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UuJfMAAAADdAAAADwAAAGRycy9kb3ducmV2LnhtbERPzYrCMBC+C75DGMGbpip2tRpFlAVv&#10;YtcHGJqxLTaT2kRb334jCN7m4/ud9bYzlXhS40rLCibjCARxZnXJuYLL3+9oAcJ5ZI2VZVLwIgfb&#10;Tb+3xkTbls/0TH0uQgi7BBUU3teJlC4ryKAb25o4cFfbGPQBNrnUDbYh3FRyGkWxNFhyaCiwpn1B&#10;2S19GAXn+8IsH3G8rNp8Zk7+J711h71Sw0G3W4Hw1Pmv+OM+6jA/ms7h/U04QW7+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PVLiXzAAAAA3QAAAA8AAAAAAAAAAAAAAAAA&#10;oQIAAGRycy9kb3ducmV2LnhtbFBLBQYAAAAABAAEAPkAAACOAwAAAAA=&#10;" strokecolor="#4f81bd [3204]" strokeweight="1.25pt">
                  <v:stroke dashstyle="dash"/>
                  <v:shadow on="t" opacity="24903f" mv:blur="40000f" origin=",.5" offset="0,20000emu"/>
                </v:line>
              </v:group>
            </w:pict>
          </mc:Fallback>
        </mc:AlternateContent>
      </w:r>
    </w:p>
    <w:p w14:paraId="206D7AB7" w14:textId="255446E1" w:rsidR="00807175" w:rsidRDefault="0000295A">
      <w:r>
        <w:rPr>
          <w:color w:val="008000"/>
        </w:rPr>
        <w:t>Example</w:t>
      </w:r>
      <w:r w:rsidR="00990768">
        <w:rPr>
          <w:color w:val="008000"/>
        </w:rPr>
        <w:t>s</w:t>
      </w:r>
      <w:r>
        <w:rPr>
          <w:color w:val="008000"/>
        </w:rPr>
        <w:t xml:space="preserve">. </w:t>
      </w:r>
      <w:r w:rsidR="00990768">
        <w:t>Orthogonal 3 x 3 Matrices</w:t>
      </w:r>
      <w:r w:rsidR="00981208">
        <w:t>: A, B, and C</w:t>
      </w:r>
    </w:p>
    <w:p w14:paraId="7D84A8E0" w14:textId="77777777" w:rsidR="0000295A" w:rsidRDefault="0000295A"/>
    <w:p w14:paraId="230973C2" w14:textId="06902D0F" w:rsidR="00807175" w:rsidRPr="007F4266" w:rsidRDefault="00452CA0">
      <w:r>
        <w:t xml:space="preserve">Let </w:t>
      </w:r>
      <w:r w:rsidRPr="00452CA0">
        <w:rPr>
          <w:position w:val="-54"/>
        </w:rPr>
        <w:object w:dxaOrig="1500" w:dyaOrig="1200" w14:anchorId="0FBB772E">
          <v:shape id="_x0000_i1133" type="#_x0000_t75" style="width:75pt;height:60pt" o:ole="">
            <v:imagedata r:id="rId224" o:title=""/>
          </v:shape>
          <o:OLEObject Type="Embed" ProgID="Equation.DSMT4" ShapeID="_x0000_i1133" DrawAspect="Content" ObjectID="_1459433874" r:id="rId225"/>
        </w:object>
      </w:r>
      <w:r>
        <w:t xml:space="preserve"> , </w:t>
      </w:r>
      <w:r w:rsidR="00441A36" w:rsidRPr="00441A36">
        <w:rPr>
          <w:position w:val="-54"/>
        </w:rPr>
        <w:object w:dxaOrig="1600" w:dyaOrig="1200" w14:anchorId="4FCA062E">
          <v:shape id="_x0000_i1134" type="#_x0000_t75" style="width:80pt;height:60pt" o:ole="">
            <v:imagedata r:id="rId226" o:title=""/>
          </v:shape>
          <o:OLEObject Type="Embed" ProgID="Equation.DSMT4" ShapeID="_x0000_i1134" DrawAspect="Content" ObjectID="_1459433875" r:id="rId227"/>
        </w:object>
      </w:r>
      <w:r w:rsidR="00441A36">
        <w:t xml:space="preserve">, and </w:t>
      </w:r>
      <w:r w:rsidR="00E155D4" w:rsidRPr="00441A36">
        <w:rPr>
          <w:position w:val="-54"/>
        </w:rPr>
        <w:object w:dxaOrig="1020" w:dyaOrig="1200" w14:anchorId="6A98625B">
          <v:shape id="_x0000_i1135" type="#_x0000_t75" style="width:51pt;height:60pt" o:ole="">
            <v:imagedata r:id="rId228" o:title=""/>
          </v:shape>
          <o:OLEObject Type="Embed" ProgID="Equation.DSMT4" ShapeID="_x0000_i1135" DrawAspect="Content" ObjectID="_1459433876" r:id="rId229"/>
        </w:object>
      </w:r>
      <w:r w:rsidR="00441A36">
        <w:t xml:space="preserve"> . </w:t>
      </w:r>
      <w:r>
        <w:t xml:space="preserve"> </w:t>
      </w:r>
    </w:p>
    <w:p w14:paraId="748FF92F" w14:textId="77777777" w:rsidR="008078BE" w:rsidRDefault="008078BE"/>
    <w:p w14:paraId="3CAA9293" w14:textId="7824B2C5" w:rsidR="00807175" w:rsidRPr="007F4266" w:rsidRDefault="00441A36">
      <w:r>
        <w:t xml:space="preserve">Let </w:t>
      </w:r>
      <w:r w:rsidR="00990768" w:rsidRPr="00990768">
        <w:rPr>
          <w:position w:val="-54"/>
        </w:rPr>
        <w:object w:dxaOrig="4340" w:dyaOrig="1200" w14:anchorId="6BDCD43E">
          <v:shape id="_x0000_i1136" type="#_x0000_t75" style="width:217pt;height:60pt" o:ole="">
            <v:imagedata r:id="rId230" o:title=""/>
          </v:shape>
          <o:OLEObject Type="Embed" ProgID="Equation.DSMT4" ShapeID="_x0000_i1136" DrawAspect="Content" ObjectID="_1459433877" r:id="rId231"/>
        </w:object>
      </w:r>
      <w:r w:rsidR="00990768">
        <w:t xml:space="preserve">. </w:t>
      </w:r>
    </w:p>
    <w:p w14:paraId="76C5D49C" w14:textId="1B2FB5B1" w:rsidR="00807175" w:rsidRDefault="00752542">
      <w:r w:rsidRPr="00752542">
        <w:rPr>
          <w:position w:val="-54"/>
        </w:rPr>
        <w:object w:dxaOrig="2880" w:dyaOrig="1200" w14:anchorId="6E7F07A6">
          <v:shape id="_x0000_i1137" type="#_x0000_t75" style="width:2in;height:60pt" o:ole="">
            <v:imagedata r:id="rId232" o:title=""/>
          </v:shape>
          <o:OLEObject Type="Embed" ProgID="Equation.DSMT4" ShapeID="_x0000_i1137" DrawAspect="Content" ObjectID="_1459433878" r:id="rId233"/>
        </w:object>
      </w:r>
      <w:r>
        <w:t>. A is orthogonal</w:t>
      </w:r>
      <w:r w:rsidR="007C4512">
        <w:t xml:space="preserve">, </w:t>
      </w:r>
      <w:r>
        <w:t>its columns are orthogonal vectors</w:t>
      </w:r>
      <w:r w:rsidR="007C4512">
        <w:t>, and its determinant is +1</w:t>
      </w:r>
      <w:r>
        <w:t>.</w:t>
      </w:r>
      <w:r w:rsidR="007C4512">
        <w:tab/>
      </w:r>
      <w:r w:rsidR="007C4512">
        <w:rPr>
          <w:rFonts w:ascii="ＭＳ ゴシック" w:eastAsia="ＭＳ ゴシック" w:hAnsi="Lucida Handwriting" w:hint="eastAsia"/>
        </w:rPr>
        <w:t>✔</w:t>
      </w:r>
    </w:p>
    <w:p w14:paraId="5FCF52C0" w14:textId="77777777" w:rsidR="00752542" w:rsidRDefault="00752542"/>
    <w:p w14:paraId="2FA67D5F" w14:textId="111C280A" w:rsidR="00752542" w:rsidRDefault="00752542">
      <w:r>
        <w:t xml:space="preserve">Let </w:t>
      </w:r>
      <w:r w:rsidR="00B516A9" w:rsidRPr="00752542">
        <w:rPr>
          <w:position w:val="-54"/>
        </w:rPr>
        <w:object w:dxaOrig="2800" w:dyaOrig="1200" w14:anchorId="77EA5D63">
          <v:shape id="_x0000_i1138" type="#_x0000_t75" style="width:140pt;height:60pt" o:ole="">
            <v:imagedata r:id="rId234" o:title=""/>
          </v:shape>
          <o:OLEObject Type="Embed" ProgID="Equation.DSMT4" ShapeID="_x0000_i1138" DrawAspect="Content" ObjectID="_1459433879" r:id="rId235"/>
        </w:object>
      </w:r>
      <w:r>
        <w:t>. B is orthogonal</w:t>
      </w:r>
      <w:r w:rsidR="007C4512">
        <w:t xml:space="preserve"> and its determinant is </w:t>
      </w:r>
      <w:r w:rsidR="007C4512">
        <w:rPr>
          <w:color w:val="FF0000"/>
        </w:rPr>
        <w:t>-1</w:t>
      </w:r>
      <w:r>
        <w:t xml:space="preserve">.  </w:t>
      </w:r>
      <w:r w:rsidR="007C4512">
        <w:rPr>
          <w:rFonts w:ascii="ＭＳ ゴシック" w:eastAsia="ＭＳ ゴシック" w:hAnsi="Lucida Handwriting" w:hint="eastAsia"/>
        </w:rPr>
        <w:t>✔</w:t>
      </w:r>
    </w:p>
    <w:p w14:paraId="6ACD8076" w14:textId="668015AE" w:rsidR="00192123" w:rsidRPr="00D4260A" w:rsidRDefault="00842A21" w:rsidP="004C0B97">
      <w:r>
        <w:t xml:space="preserve">Let C be a </w:t>
      </w:r>
      <w:r w:rsidR="00192123" w:rsidRPr="00A807A8">
        <w:rPr>
          <w:rFonts w:ascii="Symbol" w:hAnsi="Symbol"/>
          <w:i/>
        </w:rPr>
        <w:t></w:t>
      </w:r>
      <w:r w:rsidR="00192123">
        <w:t xml:space="preserve"> </w:t>
      </w:r>
      <w:r w:rsidR="00CA6FB7">
        <w:t>-</w:t>
      </w:r>
      <w:r>
        <w:t xml:space="preserve">rotation of A about an axis </w:t>
      </w:r>
      <w:r w:rsidR="00DB482F" w:rsidRPr="00F0361E">
        <w:rPr>
          <w:position w:val="-18"/>
        </w:rPr>
        <w:object w:dxaOrig="4000" w:dyaOrig="480" w14:anchorId="6A269C7F">
          <v:shape id="_x0000_i1139" type="#_x0000_t75" style="width:200pt;height:24pt" o:ole="">
            <v:imagedata r:id="rId236" o:title=""/>
          </v:shape>
          <o:OLEObject Type="Embed" ProgID="Equation.DSMT4" ShapeID="_x0000_i1139" DrawAspect="Content" ObjectID="_1459433880" r:id="rId237"/>
        </w:object>
      </w:r>
      <w:r>
        <w:t>:</w:t>
      </w:r>
    </w:p>
    <w:bookmarkStart w:id="118" w:name="OLE_LINK49"/>
    <w:bookmarkStart w:id="119" w:name="OLE_LINK50"/>
    <w:p w14:paraId="1F273424" w14:textId="605B2974" w:rsidR="0089533E" w:rsidRPr="00D4260A" w:rsidRDefault="0089533E" w:rsidP="00D4260A">
      <w:pPr>
        <w:jc w:val="center"/>
      </w:pPr>
      <w:r w:rsidRPr="00D4260A">
        <w:object w:dxaOrig="14660" w:dyaOrig="2400" w14:anchorId="260C5774">
          <v:shape id="_x0000_i1140" type="#_x0000_t75" style="width:450pt;height:74pt" o:ole="">
            <v:imagedata r:id="rId238" o:title=""/>
          </v:shape>
          <o:OLEObject Type="Embed" ProgID="Equation.DSMT4" ShapeID="_x0000_i1140" DrawAspect="Content" ObjectID="_1459433881" r:id="rId239"/>
        </w:object>
      </w:r>
      <w:bookmarkEnd w:id="118"/>
      <w:bookmarkEnd w:id="119"/>
    </w:p>
    <w:p w14:paraId="65B93F02" w14:textId="105A0845" w:rsidR="00842A21" w:rsidRPr="00842A21" w:rsidRDefault="00842A21">
      <w:r>
        <w:lastRenderedPageBreak/>
        <w:t>It can be directly verified that C is an orthogonal matrix</w:t>
      </w:r>
      <w:r w:rsidR="00087667">
        <w:t xml:space="preserve"> with mutually orthogonal column vectors</w:t>
      </w:r>
      <w:r w:rsidR="007C4512">
        <w:t xml:space="preserve"> and determinant +1</w:t>
      </w:r>
      <w:r w:rsidR="00087667">
        <w:t>.</w:t>
      </w:r>
      <w:r w:rsidR="007C4512">
        <w:tab/>
      </w:r>
      <w:r w:rsidR="007C4512">
        <w:rPr>
          <w:rFonts w:ascii="ＭＳ ゴシック" w:eastAsia="ＭＳ ゴシック" w:hAnsi="Lucida Handwriting" w:hint="eastAsia"/>
        </w:rPr>
        <w:t>✔</w:t>
      </w:r>
    </w:p>
    <w:p w14:paraId="1E7A6241" w14:textId="77777777" w:rsidR="00807175" w:rsidRPr="007F4266" w:rsidRDefault="00807175"/>
    <w:p w14:paraId="6B42E7A7" w14:textId="4A9A130D" w:rsidR="00D47A8C" w:rsidRDefault="00616441" w:rsidP="00D47A8C">
      <w:pPr>
        <w:tabs>
          <w:tab w:val="left" w:pos="3240"/>
          <w:tab w:val="left" w:pos="5940"/>
        </w:tabs>
      </w:pPr>
      <w:r>
        <w:rPr>
          <w:color w:val="008000"/>
        </w:rPr>
        <w:t>Definition.</w:t>
      </w:r>
      <w:r>
        <w:t xml:space="preserve"> A </w:t>
      </w:r>
      <w:r>
        <w:rPr>
          <w:b/>
        </w:rPr>
        <w:t>symmetry</w:t>
      </w:r>
      <w:r>
        <w:t xml:space="preserve"> of a vector space (V,+) is a transformation </w:t>
      </w:r>
      <w:r w:rsidR="00265815" w:rsidRPr="00265815">
        <w:rPr>
          <w:i/>
        </w:rPr>
        <w:t>T</w:t>
      </w:r>
      <w:r>
        <w:t xml:space="preserve"> : V</w:t>
      </w:r>
      <w:r w:rsidR="004A04EE" w:rsidRPr="004A04EE">
        <w:rPr>
          <w:position w:val="-4"/>
        </w:rPr>
        <w:object w:dxaOrig="300" w:dyaOrig="200" w14:anchorId="588D0A71">
          <v:shape id="_x0000_i1141" type="#_x0000_t75" style="width:15pt;height:10pt" o:ole="">
            <v:imagedata r:id="rId240" o:title=""/>
          </v:shape>
          <o:OLEObject Type="Embed" ProgID="Equation.DSMT4" ShapeID="_x0000_i1141" DrawAspect="Content" ObjectID="_1459433882" r:id="rId241"/>
        </w:object>
      </w:r>
      <w:r>
        <w:t>V that is 1-1 and onto that preserves the vector space structure:</w:t>
      </w:r>
      <w:bookmarkStart w:id="120" w:name="OLE_LINK149"/>
      <w:bookmarkStart w:id="121" w:name="OLE_LINK150"/>
    </w:p>
    <w:p w14:paraId="192714C9" w14:textId="52EDE901" w:rsidR="00616441" w:rsidRDefault="00D47A8C" w:rsidP="00616441">
      <w:pPr>
        <w:tabs>
          <w:tab w:val="left" w:pos="720"/>
          <w:tab w:val="left" w:pos="3240"/>
          <w:tab w:val="left" w:pos="5940"/>
        </w:tabs>
      </w:pPr>
      <w:r>
        <w:tab/>
      </w:r>
      <w:r w:rsidR="00265815" w:rsidRPr="00265815">
        <w:rPr>
          <w:i/>
        </w:rPr>
        <w:t>T</w:t>
      </w:r>
      <w:r w:rsidR="00616441">
        <w:t>(</w:t>
      </w:r>
      <w:r w:rsidR="00616441">
        <w:rPr>
          <w:i/>
        </w:rPr>
        <w:t>a v</w:t>
      </w:r>
      <w:r w:rsidR="00616441" w:rsidRPr="00616441">
        <w:t xml:space="preserve"> + </w:t>
      </w:r>
      <w:r w:rsidR="00616441">
        <w:rPr>
          <w:i/>
        </w:rPr>
        <w:t>b w</w:t>
      </w:r>
      <w:r w:rsidR="00616441">
        <w:t xml:space="preserve">) = </w:t>
      </w:r>
      <w:r w:rsidR="00616441">
        <w:rPr>
          <w:i/>
        </w:rPr>
        <w:t>a</w:t>
      </w:r>
      <w:r w:rsidR="00616441">
        <w:t xml:space="preserve"> </w:t>
      </w:r>
      <w:r w:rsidR="00265815" w:rsidRPr="00265815">
        <w:rPr>
          <w:i/>
        </w:rPr>
        <w:t>T</w:t>
      </w:r>
      <w:r w:rsidR="00616441">
        <w:rPr>
          <w:i/>
        </w:rPr>
        <w:t>v</w:t>
      </w:r>
      <w:r w:rsidR="00616441">
        <w:t xml:space="preserve"> + </w:t>
      </w:r>
      <w:r w:rsidR="00616441">
        <w:rPr>
          <w:i/>
        </w:rPr>
        <w:t>b</w:t>
      </w:r>
      <w:r w:rsidR="00616441">
        <w:t xml:space="preserve"> </w:t>
      </w:r>
      <w:r w:rsidR="00265815" w:rsidRPr="00265815">
        <w:rPr>
          <w:i/>
        </w:rPr>
        <w:t>T</w:t>
      </w:r>
      <w:r w:rsidR="00616441">
        <w:rPr>
          <w:i/>
        </w:rPr>
        <w:t>w</w:t>
      </w:r>
      <w:bookmarkEnd w:id="120"/>
      <w:bookmarkEnd w:id="121"/>
    </w:p>
    <w:p w14:paraId="1E0AC15D" w14:textId="77777777" w:rsidR="00D66300" w:rsidRDefault="00D66300" w:rsidP="00616441">
      <w:pPr>
        <w:tabs>
          <w:tab w:val="left" w:pos="720"/>
          <w:tab w:val="left" w:pos="3240"/>
          <w:tab w:val="left" w:pos="5940"/>
        </w:tabs>
        <w:rPr>
          <w:color w:val="008000"/>
        </w:rPr>
      </w:pPr>
    </w:p>
    <w:p w14:paraId="258A7287" w14:textId="1A6187AF" w:rsidR="007B060A" w:rsidRDefault="007B060A" w:rsidP="00616441">
      <w:pPr>
        <w:tabs>
          <w:tab w:val="left" w:pos="720"/>
          <w:tab w:val="left" w:pos="3240"/>
          <w:tab w:val="left" w:pos="5940"/>
        </w:tabs>
      </w:pPr>
      <w:r>
        <w:rPr>
          <w:color w:val="008000"/>
        </w:rPr>
        <w:t xml:space="preserve">Definition. </w:t>
      </w:r>
      <w:r>
        <w:t xml:space="preserve">The </w:t>
      </w:r>
      <w:r>
        <w:rPr>
          <w:b/>
        </w:rPr>
        <w:t>General Linear Group GL(</w:t>
      </w:r>
      <w:r>
        <w:rPr>
          <w:b/>
          <w:i/>
        </w:rPr>
        <w:t>n</w:t>
      </w:r>
      <w:r>
        <w:rPr>
          <w:b/>
        </w:rPr>
        <w:t>)</w:t>
      </w:r>
      <w:r>
        <w:t xml:space="preserve"> is the group of symmetries of an </w:t>
      </w:r>
      <w:r>
        <w:rPr>
          <w:i/>
        </w:rPr>
        <w:t>n</w:t>
      </w:r>
      <w:r w:rsidR="0020367C">
        <w:noBreakHyphen/>
      </w:r>
      <w:r>
        <w:t>dimensional vector space.</w:t>
      </w:r>
    </w:p>
    <w:p w14:paraId="274FA45E" w14:textId="77777777" w:rsidR="00FC72BF" w:rsidRDefault="00FC72BF" w:rsidP="00616441">
      <w:pPr>
        <w:tabs>
          <w:tab w:val="left" w:pos="720"/>
          <w:tab w:val="left" w:pos="3240"/>
          <w:tab w:val="left" w:pos="5940"/>
        </w:tabs>
        <w:rPr>
          <w:color w:val="008000"/>
        </w:rPr>
      </w:pPr>
    </w:p>
    <w:p w14:paraId="75532D43" w14:textId="5FA3DDE6" w:rsidR="007B060A" w:rsidRDefault="008900EF" w:rsidP="00616441">
      <w:pPr>
        <w:tabs>
          <w:tab w:val="left" w:pos="720"/>
          <w:tab w:val="left" w:pos="3240"/>
          <w:tab w:val="left" w:pos="5940"/>
        </w:tabs>
      </w:pPr>
      <w:r>
        <w:rPr>
          <w:color w:val="008000"/>
        </w:rPr>
        <w:t>Theorem.</w:t>
      </w:r>
      <w:r>
        <w:t xml:space="preserve"> GL(</w:t>
      </w:r>
      <w:r>
        <w:rPr>
          <w:i/>
        </w:rPr>
        <w:t>n</w:t>
      </w:r>
      <w:r>
        <w:t>) is the group of non-singular (</w:t>
      </w:r>
      <w:r>
        <w:rPr>
          <w:i/>
        </w:rPr>
        <w:t xml:space="preserve">n </w:t>
      </w:r>
      <w:r>
        <w:t xml:space="preserve">x </w:t>
      </w:r>
      <w:r>
        <w:rPr>
          <w:i/>
        </w:rPr>
        <w:t>n</w:t>
      </w:r>
      <w:r w:rsidRPr="008900EF">
        <w:t>)</w:t>
      </w:r>
      <w:r>
        <w:t xml:space="preserve"> matrices.</w:t>
      </w:r>
    </w:p>
    <w:p w14:paraId="2C84A1BD" w14:textId="77777777" w:rsidR="008900EF" w:rsidRDefault="008900EF" w:rsidP="00616441">
      <w:pPr>
        <w:tabs>
          <w:tab w:val="left" w:pos="720"/>
          <w:tab w:val="left" w:pos="3240"/>
          <w:tab w:val="left" w:pos="5940"/>
        </w:tabs>
      </w:pPr>
    </w:p>
    <w:p w14:paraId="3093173B" w14:textId="3048BF00" w:rsidR="008900EF" w:rsidRDefault="008900EF" w:rsidP="00616441">
      <w:pPr>
        <w:tabs>
          <w:tab w:val="left" w:pos="720"/>
          <w:tab w:val="left" w:pos="3240"/>
          <w:tab w:val="left" w:pos="5940"/>
        </w:tabs>
        <w:rPr>
          <w:rFonts w:ascii="Wingdings" w:hAnsi="Wingdings"/>
          <w:color w:val="0000FF"/>
        </w:rPr>
      </w:pPr>
      <w:r>
        <w:t xml:space="preserve">Proof. Let </w:t>
      </w:r>
      <w:r w:rsidR="00265815" w:rsidRPr="00265815">
        <w:rPr>
          <w:i/>
        </w:rPr>
        <w:t>T</w:t>
      </w:r>
      <w:r>
        <w:t xml:space="preserve"> </w:t>
      </w:r>
      <w:r w:rsidR="0023301E" w:rsidRPr="0023301E">
        <w:rPr>
          <w:position w:val="-6"/>
        </w:rPr>
        <w:object w:dxaOrig="200" w:dyaOrig="240" w14:anchorId="1A734D64">
          <v:shape id="_x0000_i1142" type="#_x0000_t75" style="width:10pt;height:12pt" o:ole="">
            <v:imagedata r:id="rId242" o:title=""/>
          </v:shape>
          <o:OLEObject Type="Embed" ProgID="Equation.DSMT4" ShapeID="_x0000_i1142" DrawAspect="Content" ObjectID="_1459433883" r:id="rId243"/>
        </w:object>
      </w:r>
      <w:r w:rsidR="0023301E">
        <w:t xml:space="preserve"> </w:t>
      </w:r>
      <w:r>
        <w:t xml:space="preserve"> GL(</w:t>
      </w:r>
      <w:r>
        <w:rPr>
          <w:i/>
        </w:rPr>
        <w:t>n</w:t>
      </w:r>
      <w:r>
        <w:t xml:space="preserve">). Since </w:t>
      </w:r>
      <w:r w:rsidR="00265815" w:rsidRPr="00265815">
        <w:rPr>
          <w:i/>
        </w:rPr>
        <w:t>T</w:t>
      </w:r>
      <w:r>
        <w:t>(</w:t>
      </w:r>
      <w:r>
        <w:rPr>
          <w:i/>
        </w:rPr>
        <w:t>a v</w:t>
      </w:r>
      <w:r w:rsidRPr="00616441">
        <w:t xml:space="preserve"> + </w:t>
      </w:r>
      <w:r>
        <w:rPr>
          <w:i/>
        </w:rPr>
        <w:t>b w</w:t>
      </w:r>
      <w:r>
        <w:t xml:space="preserve">) = </w:t>
      </w:r>
      <w:r>
        <w:rPr>
          <w:i/>
        </w:rPr>
        <w:t>a</w:t>
      </w:r>
      <w:r>
        <w:t xml:space="preserve"> </w:t>
      </w:r>
      <w:r w:rsidR="00265815" w:rsidRPr="00265815">
        <w:rPr>
          <w:i/>
        </w:rPr>
        <w:t>T</w:t>
      </w:r>
      <w:r>
        <w:rPr>
          <w:i/>
        </w:rPr>
        <w:t>v</w:t>
      </w:r>
      <w:r>
        <w:t xml:space="preserve"> + </w:t>
      </w:r>
      <w:r>
        <w:rPr>
          <w:i/>
        </w:rPr>
        <w:t>b</w:t>
      </w:r>
      <w:r>
        <w:t xml:space="preserve"> </w:t>
      </w:r>
      <w:r w:rsidR="00265815" w:rsidRPr="00265815">
        <w:rPr>
          <w:i/>
        </w:rPr>
        <w:t>T</w:t>
      </w:r>
      <w:r>
        <w:rPr>
          <w:i/>
        </w:rPr>
        <w:t>w</w:t>
      </w:r>
      <w:r>
        <w:t xml:space="preserve">, </w:t>
      </w:r>
      <w:r w:rsidR="00265815" w:rsidRPr="00265815">
        <w:rPr>
          <w:i/>
        </w:rPr>
        <w:t>T</w:t>
      </w:r>
      <w:r>
        <w:t xml:space="preserve"> is a linear transformation. Were </w:t>
      </w:r>
      <w:r w:rsidR="00265815" w:rsidRPr="00265815">
        <w:rPr>
          <w:i/>
        </w:rPr>
        <w:t>T</w:t>
      </w:r>
      <w:r>
        <w:t xml:space="preserve"> singular, then by [13.17] Dim </w:t>
      </w:r>
      <w:r w:rsidR="00265815" w:rsidRPr="00265815">
        <w:rPr>
          <w:i/>
        </w:rPr>
        <w:t>T</w:t>
      </w:r>
      <w:r w:rsidRPr="0023301E">
        <w:rPr>
          <w:sz w:val="8"/>
          <w:szCs w:val="8"/>
        </w:rPr>
        <w:t xml:space="preserve"> </w:t>
      </w:r>
      <w:r>
        <w:t xml:space="preserve">V &lt; </w:t>
      </w:r>
      <w:r>
        <w:rPr>
          <w:i/>
        </w:rPr>
        <w:t>n</w:t>
      </w:r>
      <w:r>
        <w:t xml:space="preserve">  </w:t>
      </w:r>
      <w:r w:rsidR="0023301E" w:rsidRPr="0023301E">
        <w:rPr>
          <w:position w:val="-6"/>
        </w:rPr>
        <w:object w:dxaOrig="300" w:dyaOrig="240" w14:anchorId="5599A011">
          <v:shape id="_x0000_i1143" type="#_x0000_t75" style="width:15pt;height:12pt" o:ole="">
            <v:imagedata r:id="rId244" o:title=""/>
          </v:shape>
          <o:OLEObject Type="Embed" ProgID="Equation.DSMT4" ShapeID="_x0000_i1143" DrawAspect="Content" ObjectID="_1459433884" r:id="rId245"/>
        </w:object>
      </w:r>
      <w:r w:rsidR="0023301E">
        <w:t xml:space="preserve"> </w:t>
      </w:r>
      <w:r>
        <w:t xml:space="preserve"> </w:t>
      </w:r>
      <w:r w:rsidR="00265815" w:rsidRPr="00265815">
        <w:rPr>
          <w:i/>
        </w:rPr>
        <w:t>T</w:t>
      </w:r>
      <w:r>
        <w:t xml:space="preserve"> is not onto, a contradiction. Therefore </w:t>
      </w:r>
      <w:r w:rsidR="00265815" w:rsidRPr="00265815">
        <w:rPr>
          <w:i/>
        </w:rPr>
        <w:t>T</w:t>
      </w:r>
      <w:r>
        <w:t xml:space="preserve"> is a non-singular linear transformation. Thus in any basis, </w:t>
      </w:r>
      <w:r w:rsidR="00265815" w:rsidRPr="00265815">
        <w:rPr>
          <w:i/>
        </w:rPr>
        <w:t>T</w:t>
      </w:r>
      <w:r>
        <w:t xml:space="preserve"> is represented by a non-singular matrix.</w:t>
      </w:r>
      <w:bookmarkStart w:id="122" w:name="OLE_LINK9"/>
      <w:bookmarkStart w:id="123" w:name="OLE_LINK10"/>
      <w:r>
        <w:tab/>
        <w:t xml:space="preserve">   </w:t>
      </w:r>
      <w:r w:rsidRPr="000E46BD">
        <w:rPr>
          <w:rFonts w:ascii="Wingdings" w:hAnsi="Wingdings"/>
          <w:color w:val="0000FF"/>
        </w:rPr>
        <w:t></w:t>
      </w:r>
      <w:bookmarkEnd w:id="122"/>
      <w:bookmarkEnd w:id="123"/>
    </w:p>
    <w:p w14:paraId="2A9EF3DB" w14:textId="77777777" w:rsidR="0020367C" w:rsidRDefault="0020367C" w:rsidP="00616441">
      <w:pPr>
        <w:tabs>
          <w:tab w:val="left" w:pos="720"/>
          <w:tab w:val="left" w:pos="3240"/>
          <w:tab w:val="left" w:pos="5940"/>
        </w:tabs>
        <w:rPr>
          <w:rFonts w:ascii="Wingdings" w:hAnsi="Wingdings"/>
          <w:color w:val="0000FF"/>
        </w:rPr>
      </w:pPr>
    </w:p>
    <w:p w14:paraId="20288248" w14:textId="40CF05D6" w:rsidR="0020367C" w:rsidRDefault="00F6720D" w:rsidP="00616441">
      <w:pPr>
        <w:tabs>
          <w:tab w:val="left" w:pos="720"/>
          <w:tab w:val="left" w:pos="3240"/>
          <w:tab w:val="left" w:pos="5940"/>
        </w:tabs>
        <w:rPr>
          <w:rFonts w:cstheme="minorHAnsi"/>
        </w:rPr>
      </w:pPr>
      <w:r>
        <w:rPr>
          <w:rFonts w:cstheme="minorHAnsi"/>
          <w:color w:val="008000"/>
        </w:rPr>
        <w:t>Definition.</w:t>
      </w:r>
      <w:r>
        <w:rPr>
          <w:rFonts w:cstheme="minorHAnsi"/>
        </w:rPr>
        <w:t xml:space="preserve"> The </w:t>
      </w:r>
      <w:r>
        <w:rPr>
          <w:rFonts w:cstheme="minorHAnsi"/>
          <w:b/>
        </w:rPr>
        <w:t>Special Linear Group SL(</w:t>
      </w:r>
      <w:r>
        <w:rPr>
          <w:rFonts w:cstheme="minorHAnsi"/>
          <w:b/>
          <w:i/>
        </w:rPr>
        <w:t>n</w:t>
      </w:r>
      <w:r>
        <w:rPr>
          <w:rFonts w:cstheme="minorHAnsi"/>
          <w:b/>
        </w:rPr>
        <w:t>)</w:t>
      </w:r>
      <w:r>
        <w:rPr>
          <w:rFonts w:cstheme="minorHAnsi"/>
        </w:rPr>
        <w:t xml:space="preserve"> is the subset of GL</w:t>
      </w:r>
      <w:r w:rsidR="0019439B">
        <w:rPr>
          <w:rFonts w:cstheme="minorHAnsi"/>
        </w:rPr>
        <w:t>(</w:t>
      </w:r>
      <w:r>
        <w:rPr>
          <w:rFonts w:cstheme="minorHAnsi"/>
          <w:i/>
        </w:rPr>
        <w:t>n</w:t>
      </w:r>
      <w:r>
        <w:rPr>
          <w:rFonts w:cstheme="minorHAnsi"/>
        </w:rPr>
        <w:t>) having determinant = 1.</w:t>
      </w:r>
    </w:p>
    <w:p w14:paraId="201742DC" w14:textId="4B0913CD" w:rsidR="00D26DB7" w:rsidRDefault="00D26DB7">
      <w:pPr>
        <w:rPr>
          <w:rFonts w:cstheme="minorHAnsi"/>
          <w:color w:val="008000"/>
        </w:rPr>
      </w:pPr>
    </w:p>
    <w:p w14:paraId="5C79682F" w14:textId="58506A9F" w:rsidR="00F6720D" w:rsidRDefault="00F6720D" w:rsidP="00616441">
      <w:pPr>
        <w:tabs>
          <w:tab w:val="left" w:pos="720"/>
          <w:tab w:val="left" w:pos="3240"/>
          <w:tab w:val="left" w:pos="5940"/>
        </w:tabs>
        <w:rPr>
          <w:rFonts w:cstheme="minorHAnsi"/>
        </w:rPr>
      </w:pPr>
      <w:r>
        <w:rPr>
          <w:rFonts w:cstheme="minorHAnsi"/>
          <w:color w:val="008000"/>
        </w:rPr>
        <w:t>Theorem.</w:t>
      </w:r>
      <w:r>
        <w:rPr>
          <w:rFonts w:cstheme="minorHAnsi"/>
        </w:rPr>
        <w:t xml:space="preserve"> SL(</w:t>
      </w:r>
      <w:r>
        <w:rPr>
          <w:rFonts w:cstheme="minorHAnsi"/>
          <w:i/>
        </w:rPr>
        <w:t>n</w:t>
      </w:r>
      <w:r>
        <w:rPr>
          <w:rFonts w:cstheme="minorHAnsi"/>
        </w:rPr>
        <w:t>) is a normal subgroup of GL(</w:t>
      </w:r>
      <w:r>
        <w:rPr>
          <w:rFonts w:cstheme="minorHAnsi"/>
          <w:i/>
        </w:rPr>
        <w:t>n</w:t>
      </w:r>
      <w:r>
        <w:rPr>
          <w:rFonts w:cstheme="minorHAnsi"/>
        </w:rPr>
        <w:t>).</w:t>
      </w:r>
    </w:p>
    <w:p w14:paraId="6F1F6A87" w14:textId="77777777" w:rsidR="00F6720D" w:rsidRDefault="00F6720D" w:rsidP="00616441">
      <w:pPr>
        <w:tabs>
          <w:tab w:val="left" w:pos="720"/>
          <w:tab w:val="left" w:pos="3240"/>
          <w:tab w:val="left" w:pos="5940"/>
        </w:tabs>
        <w:rPr>
          <w:rFonts w:cstheme="minorHAnsi"/>
        </w:rPr>
      </w:pPr>
    </w:p>
    <w:p w14:paraId="2346C15E" w14:textId="05C5CD94" w:rsidR="00F6720D" w:rsidRDefault="00F6720D" w:rsidP="00616441">
      <w:pPr>
        <w:tabs>
          <w:tab w:val="left" w:pos="720"/>
          <w:tab w:val="left" w:pos="3240"/>
          <w:tab w:val="left" w:pos="5940"/>
        </w:tabs>
        <w:rPr>
          <w:rFonts w:cstheme="minorHAnsi"/>
        </w:rPr>
      </w:pPr>
      <w:r>
        <w:rPr>
          <w:rFonts w:cstheme="minorHAnsi"/>
        </w:rPr>
        <w:t>Proof. First, SL(</w:t>
      </w:r>
      <w:r>
        <w:rPr>
          <w:rFonts w:cstheme="minorHAnsi"/>
          <w:i/>
        </w:rPr>
        <w:t>n</w:t>
      </w:r>
      <w:r>
        <w:rPr>
          <w:rFonts w:cstheme="minorHAnsi"/>
        </w:rPr>
        <w:t xml:space="preserve">) is a </w:t>
      </w:r>
      <w:r w:rsidRPr="00913ECB">
        <w:rPr>
          <w:rFonts w:cstheme="minorHAnsi"/>
          <w:color w:val="4F6228" w:themeColor="accent3" w:themeShade="80"/>
        </w:rPr>
        <w:t>group</w:t>
      </w:r>
      <w:r>
        <w:rPr>
          <w:rFonts w:cstheme="minorHAnsi"/>
        </w:rPr>
        <w:t>:</w:t>
      </w:r>
    </w:p>
    <w:p w14:paraId="491EC00E" w14:textId="4984B051" w:rsidR="009C5E33" w:rsidRDefault="00F6720D" w:rsidP="00C17504">
      <w:pPr>
        <w:ind w:firstLine="720"/>
        <w:rPr>
          <w:rFonts w:cstheme="minorHAnsi"/>
        </w:rPr>
      </w:pPr>
      <w:r w:rsidRPr="00F6720D">
        <w:rPr>
          <w:rFonts w:cstheme="minorHAnsi"/>
          <w:color w:val="548DD4" w:themeColor="text2" w:themeTint="99"/>
        </w:rPr>
        <w:t>Closed:</w:t>
      </w:r>
      <w:r>
        <w:rPr>
          <w:rFonts w:cstheme="minorHAnsi"/>
        </w:rPr>
        <w:t xml:space="preserve"> If S</w:t>
      </w:r>
      <w:r>
        <w:rPr>
          <w:rFonts w:cstheme="minorHAnsi"/>
          <w:vertAlign w:val="subscript"/>
        </w:rPr>
        <w:t>1</w:t>
      </w:r>
      <w:r>
        <w:rPr>
          <w:rFonts w:cstheme="minorHAnsi"/>
        </w:rPr>
        <w:t>, S</w:t>
      </w:r>
      <w:r>
        <w:rPr>
          <w:rFonts w:cstheme="minorHAnsi"/>
          <w:vertAlign w:val="subscript"/>
        </w:rPr>
        <w:t>2</w:t>
      </w:r>
      <w:r>
        <w:rPr>
          <w:rFonts w:cstheme="minorHAnsi"/>
        </w:rPr>
        <w:t xml:space="preserve"> </w:t>
      </w:r>
      <w:r w:rsidR="00D71996" w:rsidRPr="00D71996">
        <w:rPr>
          <w:rFonts w:cstheme="minorHAnsi"/>
          <w:position w:val="-6"/>
        </w:rPr>
        <w:object w:dxaOrig="200" w:dyaOrig="240" w14:anchorId="35F9259F">
          <v:shape id="_x0000_i1144" type="#_x0000_t75" style="width:10pt;height:12pt" o:ole="">
            <v:imagedata r:id="rId246" o:title=""/>
          </v:shape>
          <o:OLEObject Type="Embed" ProgID="Equation.DSMT4" ShapeID="_x0000_i1144" DrawAspect="Content" ObjectID="_1459433885" r:id="rId247"/>
        </w:object>
      </w:r>
      <w:r w:rsidR="0019439B">
        <w:rPr>
          <w:rFonts w:cstheme="minorHAnsi"/>
        </w:rPr>
        <w:t xml:space="preserve"> </w:t>
      </w:r>
      <w:r>
        <w:rPr>
          <w:rFonts w:cstheme="minorHAnsi"/>
        </w:rPr>
        <w:t>SL(</w:t>
      </w:r>
      <w:r>
        <w:rPr>
          <w:rFonts w:cstheme="minorHAnsi"/>
          <w:i/>
        </w:rPr>
        <w:t>n</w:t>
      </w:r>
      <w:r>
        <w:rPr>
          <w:rFonts w:cstheme="minorHAnsi"/>
        </w:rPr>
        <w:t>), then Det(</w:t>
      </w:r>
      <w:bookmarkStart w:id="124" w:name="OLE_LINK1"/>
      <w:bookmarkStart w:id="125" w:name="OLE_LINK2"/>
      <w:r>
        <w:rPr>
          <w:rFonts w:cstheme="minorHAnsi"/>
        </w:rPr>
        <w:t>S</w:t>
      </w:r>
      <w:r>
        <w:rPr>
          <w:rFonts w:cstheme="minorHAnsi"/>
          <w:vertAlign w:val="subscript"/>
        </w:rPr>
        <w:t>1</w:t>
      </w:r>
      <w:r w:rsidRPr="00D71996">
        <w:rPr>
          <w:rFonts w:cstheme="minorHAnsi"/>
          <w:sz w:val="8"/>
          <w:szCs w:val="8"/>
        </w:rPr>
        <w:t xml:space="preserve"> </w:t>
      </w:r>
      <w:r>
        <w:rPr>
          <w:rFonts w:cstheme="minorHAnsi"/>
        </w:rPr>
        <w:t>S</w:t>
      </w:r>
      <w:bookmarkEnd w:id="124"/>
      <w:bookmarkEnd w:id="125"/>
      <w:r>
        <w:rPr>
          <w:rFonts w:cstheme="minorHAnsi"/>
          <w:vertAlign w:val="subscript"/>
        </w:rPr>
        <w:t>2</w:t>
      </w:r>
      <w:r>
        <w:rPr>
          <w:rFonts w:cstheme="minorHAnsi"/>
        </w:rPr>
        <w:t>) = Det(S</w:t>
      </w:r>
      <w:r>
        <w:rPr>
          <w:rFonts w:cstheme="minorHAnsi"/>
          <w:vertAlign w:val="subscript"/>
        </w:rPr>
        <w:t>1</w:t>
      </w:r>
      <w:r>
        <w:rPr>
          <w:rFonts w:cstheme="minorHAnsi"/>
        </w:rPr>
        <w:t>) Det(S</w:t>
      </w:r>
      <w:r>
        <w:rPr>
          <w:rFonts w:cstheme="minorHAnsi"/>
          <w:vertAlign w:val="subscript"/>
        </w:rPr>
        <w:t>2</w:t>
      </w:r>
      <w:r>
        <w:rPr>
          <w:rFonts w:cstheme="minorHAnsi"/>
        </w:rPr>
        <w:t>) = 1</w:t>
      </w:r>
    </w:p>
    <w:p w14:paraId="4B4734EA" w14:textId="26616C30" w:rsidR="00F6720D" w:rsidRDefault="009C5E33" w:rsidP="009C5E33">
      <w:pPr>
        <w:tabs>
          <w:tab w:val="left" w:pos="1530"/>
        </w:tabs>
        <w:ind w:left="1530" w:hanging="810"/>
        <w:rPr>
          <w:rFonts w:cstheme="minorHAnsi"/>
        </w:rPr>
      </w:pPr>
      <w:r>
        <w:rPr>
          <w:rFonts w:cstheme="minorHAnsi"/>
        </w:rPr>
        <w:tab/>
      </w:r>
      <w:r w:rsidRPr="009C5E33">
        <w:rPr>
          <w:rFonts w:cstheme="minorHAnsi"/>
          <w:position w:val="-6"/>
        </w:rPr>
        <w:object w:dxaOrig="300" w:dyaOrig="240" w14:anchorId="0E201B23">
          <v:shape id="_x0000_i1145" type="#_x0000_t75" style="width:15pt;height:12pt" o:ole="">
            <v:imagedata r:id="rId248" o:title=""/>
          </v:shape>
          <o:OLEObject Type="Embed" ProgID="Equation.DSMT4" ShapeID="_x0000_i1145" DrawAspect="Content" ObjectID="_1459433886" r:id="rId249"/>
        </w:object>
      </w:r>
      <w:r>
        <w:rPr>
          <w:rFonts w:cstheme="minorHAnsi"/>
        </w:rPr>
        <w:t xml:space="preserve"> </w:t>
      </w:r>
      <w:r w:rsidR="00F6720D">
        <w:rPr>
          <w:rFonts w:cstheme="minorHAnsi"/>
        </w:rPr>
        <w:t>S</w:t>
      </w:r>
      <w:r w:rsidR="00F6720D">
        <w:rPr>
          <w:rFonts w:cstheme="minorHAnsi"/>
          <w:vertAlign w:val="subscript"/>
        </w:rPr>
        <w:t>1</w:t>
      </w:r>
      <w:r w:rsidR="00F6720D">
        <w:rPr>
          <w:rFonts w:cstheme="minorHAnsi"/>
        </w:rPr>
        <w:t xml:space="preserve"> S</w:t>
      </w:r>
      <w:r w:rsidR="00F6720D">
        <w:rPr>
          <w:rFonts w:cstheme="minorHAnsi"/>
          <w:vertAlign w:val="subscript"/>
        </w:rPr>
        <w:t>2</w:t>
      </w:r>
      <w:r w:rsidR="00F6720D">
        <w:rPr>
          <w:rFonts w:cstheme="minorHAnsi"/>
        </w:rPr>
        <w:t xml:space="preserve"> </w:t>
      </w:r>
      <w:r w:rsidRPr="009C5E33">
        <w:rPr>
          <w:rFonts w:cstheme="minorHAnsi"/>
          <w:position w:val="-6"/>
        </w:rPr>
        <w:object w:dxaOrig="200" w:dyaOrig="240" w14:anchorId="2DB9CDC7">
          <v:shape id="_x0000_i1146" type="#_x0000_t75" style="width:10pt;height:12pt" o:ole="">
            <v:imagedata r:id="rId250" o:title=""/>
          </v:shape>
          <o:OLEObject Type="Embed" ProgID="Equation.DSMT4" ShapeID="_x0000_i1146" DrawAspect="Content" ObjectID="_1459433887" r:id="rId251"/>
        </w:object>
      </w:r>
      <w:r w:rsidR="0019439B">
        <w:rPr>
          <w:rFonts w:cstheme="minorHAnsi"/>
        </w:rPr>
        <w:t xml:space="preserve"> </w:t>
      </w:r>
      <w:r w:rsidR="00F6720D">
        <w:rPr>
          <w:rFonts w:cstheme="minorHAnsi"/>
        </w:rPr>
        <w:t>SL(</w:t>
      </w:r>
      <w:r w:rsidR="00F6720D">
        <w:rPr>
          <w:rFonts w:cstheme="minorHAnsi"/>
          <w:i/>
        </w:rPr>
        <w:t>n</w:t>
      </w:r>
      <w:r w:rsidR="00F6720D">
        <w:rPr>
          <w:rFonts w:cstheme="minorHAnsi"/>
        </w:rPr>
        <w:t>).</w:t>
      </w:r>
    </w:p>
    <w:p w14:paraId="7FEE2FB5" w14:textId="467A146B" w:rsidR="00F6720D" w:rsidRDefault="00F6720D" w:rsidP="00C17504">
      <w:pPr>
        <w:ind w:firstLine="720"/>
        <w:rPr>
          <w:rFonts w:cstheme="minorHAnsi"/>
        </w:rPr>
      </w:pPr>
      <w:r>
        <w:rPr>
          <w:rFonts w:cstheme="minorHAnsi"/>
          <w:color w:val="548DD4" w:themeColor="text2" w:themeTint="99"/>
        </w:rPr>
        <w:t xml:space="preserve">Identity: </w:t>
      </w:r>
      <w:r w:rsidR="00CC6D53" w:rsidRPr="00CC6D53">
        <w:rPr>
          <w:rFonts w:cstheme="minorHAnsi"/>
        </w:rPr>
        <w:t>Det</w:t>
      </w:r>
      <w:r w:rsidR="00CC6D53">
        <w:rPr>
          <w:rFonts w:cstheme="minorHAnsi"/>
        </w:rPr>
        <w:t>(</w:t>
      </w:r>
      <w:bookmarkStart w:id="126" w:name="OLE_LINK7"/>
      <w:bookmarkStart w:id="127" w:name="OLE_LINK8"/>
      <w:bookmarkStart w:id="128" w:name="OLE_LINK100"/>
      <w:r w:rsidR="00CC6D53" w:rsidRPr="00CC6D53">
        <w:rPr>
          <w:rFonts w:ascii="Times New Roman" w:hAnsi="Times New Roman" w:cs="Times New Roman"/>
        </w:rPr>
        <w:t>I</w:t>
      </w:r>
      <w:bookmarkEnd w:id="126"/>
      <w:bookmarkEnd w:id="127"/>
      <w:bookmarkEnd w:id="128"/>
      <w:r w:rsidR="00CC6D53">
        <w:rPr>
          <w:rFonts w:cstheme="minorHAnsi"/>
        </w:rPr>
        <w:t xml:space="preserve">) = 1 </w:t>
      </w:r>
      <w:r w:rsidR="00CC6D53" w:rsidRPr="00CC6D53">
        <w:rPr>
          <w:rFonts w:cstheme="minorHAnsi"/>
          <w:position w:val="-6"/>
        </w:rPr>
        <w:object w:dxaOrig="300" w:dyaOrig="240" w14:anchorId="5CD8810A">
          <v:shape id="_x0000_i1147" type="#_x0000_t75" style="width:15pt;height:12pt" o:ole="">
            <v:imagedata r:id="rId252" o:title=""/>
          </v:shape>
          <o:OLEObject Type="Embed" ProgID="Equation.DSMT4" ShapeID="_x0000_i1147" DrawAspect="Content" ObjectID="_1459433888" r:id="rId253"/>
        </w:object>
      </w:r>
      <w:r w:rsidR="00CC6D53">
        <w:rPr>
          <w:rFonts w:cstheme="minorHAnsi"/>
        </w:rPr>
        <w:t xml:space="preserve"> </w:t>
      </w:r>
      <w:r w:rsidR="00CC6D53" w:rsidRPr="00CC6D53">
        <w:rPr>
          <w:rFonts w:ascii="Times New Roman" w:hAnsi="Times New Roman" w:cs="Times New Roman"/>
        </w:rPr>
        <w:t>I</w:t>
      </w:r>
      <w:r w:rsidR="00CC6D53">
        <w:rPr>
          <w:rFonts w:cstheme="minorHAnsi"/>
        </w:rPr>
        <w:t xml:space="preserve"> </w:t>
      </w:r>
      <w:r w:rsidR="00CC6D53" w:rsidRPr="00CC6D53">
        <w:rPr>
          <w:rFonts w:cstheme="minorHAnsi"/>
          <w:position w:val="-6"/>
        </w:rPr>
        <w:object w:dxaOrig="200" w:dyaOrig="240" w14:anchorId="10D517E4">
          <v:shape id="_x0000_i1148" type="#_x0000_t75" style="width:10pt;height:12pt" o:ole="">
            <v:imagedata r:id="rId254" o:title=""/>
          </v:shape>
          <o:OLEObject Type="Embed" ProgID="Equation.DSMT4" ShapeID="_x0000_i1148" DrawAspect="Content" ObjectID="_1459433889" r:id="rId255"/>
        </w:object>
      </w:r>
      <w:r w:rsidR="00CC6D53">
        <w:rPr>
          <w:rFonts w:cstheme="minorHAnsi"/>
        </w:rPr>
        <w:t xml:space="preserve"> SL(</w:t>
      </w:r>
      <w:r w:rsidR="00CC6D53">
        <w:rPr>
          <w:rFonts w:cstheme="minorHAnsi"/>
          <w:i/>
        </w:rPr>
        <w:t>n</w:t>
      </w:r>
      <w:r w:rsidR="00CC6D53">
        <w:rPr>
          <w:rFonts w:cstheme="minorHAnsi"/>
        </w:rPr>
        <w:t>)</w:t>
      </w:r>
    </w:p>
    <w:p w14:paraId="42504209" w14:textId="77777777" w:rsidR="0019439B" w:rsidRDefault="00F6720D" w:rsidP="00C17504">
      <w:pPr>
        <w:ind w:firstLine="720"/>
        <w:rPr>
          <w:rFonts w:cstheme="minorHAnsi"/>
        </w:rPr>
      </w:pPr>
      <w:r w:rsidRPr="00F6720D">
        <w:rPr>
          <w:rFonts w:cstheme="minorHAnsi"/>
          <w:color w:val="548DD4" w:themeColor="text2" w:themeTint="99"/>
        </w:rPr>
        <w:t>Inverse:</w:t>
      </w:r>
      <w:r>
        <w:rPr>
          <w:rFonts w:cstheme="minorHAnsi"/>
          <w:color w:val="548DD4" w:themeColor="text2" w:themeTint="99"/>
        </w:rPr>
        <w:t xml:space="preserve"> </w:t>
      </w:r>
      <w:r w:rsidR="00485740" w:rsidRPr="00485740">
        <w:rPr>
          <w:rFonts w:cstheme="minorHAnsi"/>
        </w:rPr>
        <w:t xml:space="preserve">1 </w:t>
      </w:r>
      <w:r w:rsidR="0019439B">
        <w:rPr>
          <w:rFonts w:cstheme="minorHAnsi"/>
        </w:rPr>
        <w:t>= Det(</w:t>
      </w:r>
      <w:r w:rsidR="0019439B" w:rsidRPr="00CC6D53">
        <w:rPr>
          <w:rFonts w:ascii="Times New Roman" w:hAnsi="Times New Roman" w:cs="Times New Roman"/>
        </w:rPr>
        <w:t>I</w:t>
      </w:r>
      <w:r w:rsidR="0019439B">
        <w:rPr>
          <w:rFonts w:cstheme="minorHAnsi"/>
        </w:rPr>
        <w:t>)</w:t>
      </w:r>
      <w:r w:rsidR="00485740" w:rsidRPr="00485740">
        <w:rPr>
          <w:rFonts w:cstheme="minorHAnsi"/>
        </w:rPr>
        <w:t xml:space="preserve">= </w:t>
      </w:r>
      <w:r w:rsidR="00485740">
        <w:rPr>
          <w:rFonts w:cstheme="minorHAnsi"/>
        </w:rPr>
        <w:t>Det(S</w:t>
      </w:r>
      <w:r w:rsidR="00485740">
        <w:rPr>
          <w:rFonts w:cstheme="minorHAnsi"/>
          <w:vertAlign w:val="subscript"/>
        </w:rPr>
        <w:t>1</w:t>
      </w:r>
      <w:r w:rsidR="00485740" w:rsidRPr="00D71996">
        <w:rPr>
          <w:rFonts w:cstheme="minorHAnsi"/>
          <w:sz w:val="8"/>
          <w:szCs w:val="8"/>
        </w:rPr>
        <w:t xml:space="preserve"> </w:t>
      </w:r>
      <w:bookmarkStart w:id="129" w:name="OLE_LINK3"/>
      <w:bookmarkStart w:id="130" w:name="OLE_LINK4"/>
      <w:r w:rsidR="00485740">
        <w:rPr>
          <w:rFonts w:cstheme="minorHAnsi"/>
        </w:rPr>
        <w:t>S</w:t>
      </w:r>
      <w:r w:rsidR="00485740">
        <w:rPr>
          <w:rFonts w:cstheme="minorHAnsi"/>
          <w:vertAlign w:val="subscript"/>
        </w:rPr>
        <w:t>1</w:t>
      </w:r>
      <w:r w:rsidR="00485740">
        <w:rPr>
          <w:rFonts w:cstheme="minorHAnsi"/>
          <w:vertAlign w:val="superscript"/>
        </w:rPr>
        <w:t>-1</w:t>
      </w:r>
      <w:bookmarkEnd w:id="129"/>
      <w:bookmarkEnd w:id="130"/>
      <w:r w:rsidR="00485740">
        <w:rPr>
          <w:rFonts w:cstheme="minorHAnsi"/>
        </w:rPr>
        <w:t>) = Det(S</w:t>
      </w:r>
      <w:r w:rsidR="00485740">
        <w:rPr>
          <w:rFonts w:cstheme="minorHAnsi"/>
          <w:vertAlign w:val="subscript"/>
        </w:rPr>
        <w:t>1</w:t>
      </w:r>
      <w:r w:rsidR="00485740">
        <w:rPr>
          <w:rFonts w:cstheme="minorHAnsi"/>
        </w:rPr>
        <w:t>) Det(S</w:t>
      </w:r>
      <w:r w:rsidR="00485740">
        <w:rPr>
          <w:rFonts w:cstheme="minorHAnsi"/>
          <w:vertAlign w:val="subscript"/>
        </w:rPr>
        <w:t>1</w:t>
      </w:r>
      <w:r w:rsidR="00485740">
        <w:rPr>
          <w:rFonts w:cstheme="minorHAnsi"/>
          <w:vertAlign w:val="superscript"/>
        </w:rPr>
        <w:t>-1</w:t>
      </w:r>
      <w:r w:rsidR="00485740">
        <w:rPr>
          <w:rFonts w:cstheme="minorHAnsi"/>
        </w:rPr>
        <w:t>) = Det(S</w:t>
      </w:r>
      <w:r w:rsidR="00485740">
        <w:rPr>
          <w:rFonts w:cstheme="minorHAnsi"/>
          <w:vertAlign w:val="subscript"/>
        </w:rPr>
        <w:t>1</w:t>
      </w:r>
      <w:r w:rsidR="00485740">
        <w:rPr>
          <w:rFonts w:cstheme="minorHAnsi"/>
          <w:vertAlign w:val="superscript"/>
        </w:rPr>
        <w:t>-1</w:t>
      </w:r>
      <w:r w:rsidR="00485740">
        <w:rPr>
          <w:rFonts w:cstheme="minorHAnsi"/>
        </w:rPr>
        <w:t xml:space="preserve">) </w:t>
      </w:r>
    </w:p>
    <w:p w14:paraId="4A7362F9" w14:textId="1A2D60FC" w:rsidR="00F6720D" w:rsidRPr="00485740" w:rsidRDefault="00485740" w:rsidP="0019439B">
      <w:pPr>
        <w:tabs>
          <w:tab w:val="left" w:pos="1710"/>
        </w:tabs>
        <w:ind w:left="720" w:firstLine="900"/>
        <w:rPr>
          <w:rFonts w:cstheme="minorHAnsi"/>
          <w:color w:val="548DD4" w:themeColor="text2" w:themeTint="99"/>
        </w:rPr>
      </w:pPr>
      <w:r w:rsidRPr="00485740">
        <w:rPr>
          <w:rFonts w:cstheme="minorHAnsi"/>
          <w:position w:val="-6"/>
        </w:rPr>
        <w:object w:dxaOrig="300" w:dyaOrig="240" w14:anchorId="49024858">
          <v:shape id="_x0000_i1149" type="#_x0000_t75" style="width:15pt;height:12pt" o:ole="">
            <v:imagedata r:id="rId256" o:title=""/>
          </v:shape>
          <o:OLEObject Type="Embed" ProgID="Equation.DSMT4" ShapeID="_x0000_i1149" DrawAspect="Content" ObjectID="_1459433890" r:id="rId257"/>
        </w:object>
      </w:r>
      <w:r>
        <w:rPr>
          <w:rFonts w:cstheme="minorHAnsi"/>
        </w:rPr>
        <w:t xml:space="preserve"> </w:t>
      </w:r>
      <w:r w:rsidR="0019439B">
        <w:rPr>
          <w:rFonts w:cstheme="minorHAnsi"/>
        </w:rPr>
        <w:t xml:space="preserve"> </w:t>
      </w:r>
      <w:r>
        <w:rPr>
          <w:rFonts w:cstheme="minorHAnsi"/>
        </w:rPr>
        <w:t>S</w:t>
      </w:r>
      <w:r>
        <w:rPr>
          <w:rFonts w:cstheme="minorHAnsi"/>
          <w:vertAlign w:val="subscript"/>
        </w:rPr>
        <w:t>1</w:t>
      </w:r>
      <w:r>
        <w:rPr>
          <w:rFonts w:cstheme="minorHAnsi"/>
          <w:vertAlign w:val="superscript"/>
        </w:rPr>
        <w:t>-1</w:t>
      </w:r>
      <w:r>
        <w:rPr>
          <w:rFonts w:cstheme="minorHAnsi"/>
        </w:rPr>
        <w:t xml:space="preserve"> </w:t>
      </w:r>
      <w:r w:rsidR="005E291C" w:rsidRPr="005E291C">
        <w:rPr>
          <w:rFonts w:cstheme="minorHAnsi"/>
          <w:position w:val="-6"/>
        </w:rPr>
        <w:object w:dxaOrig="200" w:dyaOrig="240" w14:anchorId="5EE0D9D3">
          <v:shape id="_x0000_i1150" type="#_x0000_t75" style="width:10pt;height:12pt" o:ole="">
            <v:imagedata r:id="rId258" o:title=""/>
          </v:shape>
          <o:OLEObject Type="Embed" ProgID="Equation.DSMT4" ShapeID="_x0000_i1150" DrawAspect="Content" ObjectID="_1459433891" r:id="rId259"/>
        </w:object>
      </w:r>
      <w:r w:rsidR="005E291C">
        <w:rPr>
          <w:rFonts w:cstheme="minorHAnsi"/>
        </w:rPr>
        <w:t xml:space="preserve"> SL(</w:t>
      </w:r>
      <w:r w:rsidR="005E291C">
        <w:rPr>
          <w:rFonts w:cstheme="minorHAnsi"/>
          <w:i/>
        </w:rPr>
        <w:t>n</w:t>
      </w:r>
      <w:r w:rsidR="005E291C">
        <w:rPr>
          <w:rFonts w:cstheme="minorHAnsi"/>
        </w:rPr>
        <w:t>)</w:t>
      </w:r>
    </w:p>
    <w:p w14:paraId="201C7273" w14:textId="77777777" w:rsidR="00913ECB" w:rsidRDefault="00913ECB" w:rsidP="00DE7E43">
      <w:pPr>
        <w:rPr>
          <w:rFonts w:cstheme="minorHAnsi"/>
        </w:rPr>
      </w:pPr>
    </w:p>
    <w:p w14:paraId="13ACE128" w14:textId="32974A89" w:rsidR="00DE7E43" w:rsidRDefault="00DE7E43" w:rsidP="00DE7E43">
      <w:pPr>
        <w:rPr>
          <w:rFonts w:cstheme="minorHAnsi"/>
        </w:rPr>
      </w:pPr>
      <w:r>
        <w:rPr>
          <w:rFonts w:cstheme="minorHAnsi"/>
        </w:rPr>
        <w:t>Also, SL(</w:t>
      </w:r>
      <w:r>
        <w:rPr>
          <w:rFonts w:cstheme="minorHAnsi"/>
          <w:i/>
        </w:rPr>
        <w:t>n</w:t>
      </w:r>
      <w:r>
        <w:rPr>
          <w:rFonts w:cstheme="minorHAnsi"/>
        </w:rPr>
        <w:t xml:space="preserve">) is </w:t>
      </w:r>
      <w:r w:rsidRPr="00913ECB">
        <w:rPr>
          <w:rFonts w:cstheme="minorHAnsi"/>
          <w:color w:val="4F6228" w:themeColor="accent3" w:themeShade="80"/>
        </w:rPr>
        <w:t>normal</w:t>
      </w:r>
      <w:r>
        <w:rPr>
          <w:rFonts w:cstheme="minorHAnsi"/>
        </w:rPr>
        <w:t>:</w:t>
      </w:r>
    </w:p>
    <w:p w14:paraId="139258E5" w14:textId="5C40E2B7" w:rsidR="004566DB" w:rsidRDefault="004566DB" w:rsidP="00DE7E43">
      <w:pPr>
        <w:rPr>
          <w:rFonts w:cstheme="minorHAnsi"/>
        </w:rPr>
      </w:pPr>
      <w:r>
        <w:rPr>
          <w:rFonts w:cstheme="minorHAnsi"/>
        </w:rPr>
        <w:tab/>
        <w:t xml:space="preserve">Let S </w:t>
      </w:r>
      <w:r w:rsidRPr="004566DB">
        <w:rPr>
          <w:rFonts w:cstheme="minorHAnsi"/>
          <w:position w:val="-6"/>
        </w:rPr>
        <w:object w:dxaOrig="200" w:dyaOrig="240" w14:anchorId="262005B1">
          <v:shape id="_x0000_i1151" type="#_x0000_t75" style="width:10pt;height:12pt" o:ole="">
            <v:imagedata r:id="rId260" o:title=""/>
          </v:shape>
          <o:OLEObject Type="Embed" ProgID="Equation.DSMT4" ShapeID="_x0000_i1151" DrawAspect="Content" ObjectID="_1459433892" r:id="rId261"/>
        </w:object>
      </w:r>
      <w:r>
        <w:rPr>
          <w:rFonts w:cstheme="minorHAnsi"/>
        </w:rPr>
        <w:t xml:space="preserve"> SL(</w:t>
      </w:r>
      <w:r>
        <w:rPr>
          <w:rFonts w:cstheme="minorHAnsi"/>
          <w:i/>
        </w:rPr>
        <w:t>n</w:t>
      </w:r>
      <w:r>
        <w:rPr>
          <w:rFonts w:cstheme="minorHAnsi"/>
        </w:rPr>
        <w:t xml:space="preserve">) and G </w:t>
      </w:r>
      <w:r w:rsidRPr="004566DB">
        <w:rPr>
          <w:rFonts w:cstheme="minorHAnsi"/>
          <w:position w:val="-6"/>
        </w:rPr>
        <w:object w:dxaOrig="200" w:dyaOrig="240" w14:anchorId="4C462991">
          <v:shape id="_x0000_i1152" type="#_x0000_t75" style="width:10pt;height:12pt" o:ole="">
            <v:imagedata r:id="rId262" o:title=""/>
          </v:shape>
          <o:OLEObject Type="Embed" ProgID="Equation.DSMT4" ShapeID="_x0000_i1152" DrawAspect="Content" ObjectID="_1459433893" r:id="rId263"/>
        </w:object>
      </w:r>
      <w:r>
        <w:rPr>
          <w:rFonts w:cstheme="minorHAnsi"/>
        </w:rPr>
        <w:t xml:space="preserve"> GL(</w:t>
      </w:r>
      <w:r>
        <w:rPr>
          <w:rFonts w:cstheme="minorHAnsi"/>
          <w:i/>
        </w:rPr>
        <w:t>n</w:t>
      </w:r>
      <w:r>
        <w:rPr>
          <w:rFonts w:cstheme="minorHAnsi"/>
        </w:rPr>
        <w:t>). Then</w:t>
      </w:r>
    </w:p>
    <w:p w14:paraId="1FDE7D6F" w14:textId="77777777" w:rsidR="00C17504" w:rsidRDefault="00C17504" w:rsidP="00C17504">
      <w:pPr>
        <w:rPr>
          <w:rFonts w:cstheme="minorHAnsi"/>
        </w:rPr>
      </w:pPr>
      <w:r>
        <w:rPr>
          <w:rFonts w:cstheme="minorHAnsi"/>
        </w:rPr>
        <w:tab/>
      </w:r>
      <w:r w:rsidR="004566DB">
        <w:rPr>
          <w:rFonts w:cstheme="minorHAnsi"/>
        </w:rPr>
        <w:t>Det(G</w:t>
      </w:r>
      <w:r w:rsidR="004566DB">
        <w:rPr>
          <w:rFonts w:cstheme="minorHAnsi"/>
          <w:vertAlign w:val="superscript"/>
        </w:rPr>
        <w:t>-1</w:t>
      </w:r>
      <w:r w:rsidR="004566DB">
        <w:rPr>
          <w:rFonts w:cstheme="minorHAnsi"/>
        </w:rPr>
        <w:t xml:space="preserve"> S G) = </w:t>
      </w:r>
      <w:bookmarkStart w:id="131" w:name="OLE_LINK5"/>
      <w:bookmarkStart w:id="132" w:name="OLE_LINK6"/>
      <w:r w:rsidR="004566DB">
        <w:rPr>
          <w:rFonts w:cstheme="minorHAnsi"/>
        </w:rPr>
        <w:t>Det(G</w:t>
      </w:r>
      <w:r w:rsidR="004566DB">
        <w:rPr>
          <w:rFonts w:cstheme="minorHAnsi"/>
          <w:vertAlign w:val="superscript"/>
        </w:rPr>
        <w:t>-1</w:t>
      </w:r>
      <w:r w:rsidR="004566DB">
        <w:rPr>
          <w:rFonts w:cstheme="minorHAnsi"/>
        </w:rPr>
        <w:t>) Det(S) Det(G</w:t>
      </w:r>
      <w:bookmarkEnd w:id="131"/>
      <w:bookmarkEnd w:id="132"/>
      <w:r w:rsidR="004566DB">
        <w:rPr>
          <w:rFonts w:cstheme="minorHAnsi"/>
        </w:rPr>
        <w:t>) = Det(G</w:t>
      </w:r>
      <w:r w:rsidR="004566DB">
        <w:rPr>
          <w:rFonts w:cstheme="minorHAnsi"/>
          <w:vertAlign w:val="superscript"/>
        </w:rPr>
        <w:t>-1</w:t>
      </w:r>
      <w:r w:rsidR="004566DB">
        <w:rPr>
          <w:rFonts w:cstheme="minorHAnsi"/>
        </w:rPr>
        <w:t>) Det(G)</w:t>
      </w:r>
      <w:r w:rsidR="00913ECB">
        <w:rPr>
          <w:rFonts w:cstheme="minorHAnsi"/>
        </w:rPr>
        <w:t xml:space="preserve"> </w:t>
      </w:r>
    </w:p>
    <w:p w14:paraId="3AA16232" w14:textId="5A6A9025" w:rsidR="004566DB" w:rsidRDefault="00C17504" w:rsidP="00C17504">
      <w:pPr>
        <w:tabs>
          <w:tab w:val="left" w:pos="2160"/>
        </w:tabs>
        <w:ind w:firstLine="720"/>
        <w:rPr>
          <w:rFonts w:cstheme="minorHAnsi"/>
        </w:rPr>
      </w:pPr>
      <w:r>
        <w:rPr>
          <w:rFonts w:cstheme="minorHAnsi"/>
        </w:rPr>
        <w:tab/>
      </w:r>
      <w:r w:rsidR="00913ECB">
        <w:rPr>
          <w:rFonts w:cstheme="minorHAnsi"/>
        </w:rPr>
        <w:t>= Det(G G</w:t>
      </w:r>
      <w:r w:rsidR="00913ECB">
        <w:rPr>
          <w:rFonts w:cstheme="minorHAnsi"/>
          <w:vertAlign w:val="superscript"/>
        </w:rPr>
        <w:t>-1</w:t>
      </w:r>
      <w:r w:rsidR="00913ECB">
        <w:rPr>
          <w:rFonts w:cstheme="minorHAnsi"/>
        </w:rPr>
        <w:t>) = Det(</w:t>
      </w:r>
      <w:r w:rsidR="00913ECB" w:rsidRPr="00CC6D53">
        <w:rPr>
          <w:rFonts w:ascii="Times New Roman" w:hAnsi="Times New Roman" w:cs="Times New Roman"/>
        </w:rPr>
        <w:t>I</w:t>
      </w:r>
      <w:r w:rsidR="00913ECB">
        <w:rPr>
          <w:rFonts w:cstheme="minorHAnsi"/>
        </w:rPr>
        <w:t>) = 1</w:t>
      </w:r>
    </w:p>
    <w:p w14:paraId="61786F35" w14:textId="06B428CF" w:rsidR="00913ECB" w:rsidRPr="004566DB" w:rsidRDefault="00C17504" w:rsidP="00C17504">
      <w:pPr>
        <w:tabs>
          <w:tab w:val="left" w:pos="810"/>
          <w:tab w:val="left" w:pos="4500"/>
        </w:tabs>
        <w:rPr>
          <w:rFonts w:cstheme="minorHAnsi"/>
        </w:rPr>
      </w:pPr>
      <w:r>
        <w:rPr>
          <w:rFonts w:cstheme="minorHAnsi"/>
        </w:rPr>
        <w:tab/>
      </w:r>
      <w:r w:rsidR="00913ECB" w:rsidRPr="00913ECB">
        <w:rPr>
          <w:rFonts w:cstheme="minorHAnsi"/>
          <w:position w:val="-6"/>
        </w:rPr>
        <w:object w:dxaOrig="300" w:dyaOrig="240" w14:anchorId="2445A938">
          <v:shape id="_x0000_i1153" type="#_x0000_t75" style="width:15pt;height:12pt" o:ole="">
            <v:imagedata r:id="rId264" o:title=""/>
          </v:shape>
          <o:OLEObject Type="Embed" ProgID="Equation.DSMT4" ShapeID="_x0000_i1153" DrawAspect="Content" ObjectID="_1459433894" r:id="rId265"/>
        </w:object>
      </w:r>
      <w:r w:rsidR="00913ECB">
        <w:rPr>
          <w:rFonts w:cstheme="minorHAnsi"/>
        </w:rPr>
        <w:t xml:space="preserve"> G</w:t>
      </w:r>
      <w:r w:rsidR="00913ECB">
        <w:rPr>
          <w:rFonts w:cstheme="minorHAnsi"/>
          <w:vertAlign w:val="superscript"/>
        </w:rPr>
        <w:t>-1</w:t>
      </w:r>
      <w:r w:rsidR="00913ECB">
        <w:rPr>
          <w:rFonts w:cstheme="minorHAnsi"/>
        </w:rPr>
        <w:t xml:space="preserve"> </w:t>
      </w:r>
      <w:r w:rsidR="00ED29FF">
        <w:rPr>
          <w:rFonts w:cstheme="minorHAnsi"/>
        </w:rPr>
        <w:t xml:space="preserve">S G </w:t>
      </w:r>
      <w:r w:rsidR="00913ECB" w:rsidRPr="00913ECB">
        <w:rPr>
          <w:rFonts w:cstheme="minorHAnsi"/>
          <w:position w:val="-6"/>
        </w:rPr>
        <w:object w:dxaOrig="200" w:dyaOrig="240" w14:anchorId="17EC37FE">
          <v:shape id="_x0000_i1154" type="#_x0000_t75" style="width:10pt;height:12pt" o:ole="">
            <v:imagedata r:id="rId266" o:title=""/>
          </v:shape>
          <o:OLEObject Type="Embed" ProgID="Equation.DSMT4" ShapeID="_x0000_i1154" DrawAspect="Content" ObjectID="_1459433895" r:id="rId267"/>
        </w:object>
      </w:r>
      <w:r w:rsidR="00ED29FF">
        <w:rPr>
          <w:rFonts w:cstheme="minorHAnsi"/>
        </w:rPr>
        <w:t xml:space="preserve"> </w:t>
      </w:r>
      <w:r w:rsidR="00913ECB">
        <w:rPr>
          <w:rFonts w:cstheme="minorHAnsi"/>
        </w:rPr>
        <w:t>SL(</w:t>
      </w:r>
      <w:r w:rsidR="00913ECB">
        <w:rPr>
          <w:rFonts w:cstheme="minorHAnsi"/>
          <w:i/>
        </w:rPr>
        <w:t>n</w:t>
      </w:r>
      <w:r w:rsidR="00913ECB">
        <w:rPr>
          <w:rFonts w:cstheme="minorHAnsi"/>
        </w:rPr>
        <w:t>)</w:t>
      </w:r>
      <w:r w:rsidRPr="00C17504">
        <w:t xml:space="preserve"> </w:t>
      </w:r>
      <w:r w:rsidR="00ED29FF">
        <w:t xml:space="preserve"> </w:t>
      </w:r>
      <w:r w:rsidR="00A90AFE" w:rsidRPr="00A90AFE">
        <w:rPr>
          <w:position w:val="-16"/>
        </w:rPr>
        <w:object w:dxaOrig="2700" w:dyaOrig="440" w14:anchorId="7671CC36">
          <v:shape id="_x0000_i1155" type="#_x0000_t75" style="width:135pt;height:22pt" o:ole="">
            <v:imagedata r:id="rId268" o:title=""/>
          </v:shape>
          <o:OLEObject Type="Embed" ProgID="Equation.DSMT4" ShapeID="_x0000_i1155" DrawAspect="Content" ObjectID="_1459433896" r:id="rId269"/>
        </w:object>
      </w:r>
      <w:r w:rsidR="00A90AFE">
        <w:t xml:space="preserve"> </w:t>
      </w:r>
      <w:r>
        <w:tab/>
        <w:t xml:space="preserve">   </w:t>
      </w:r>
      <w:r w:rsidRPr="000E46BD">
        <w:rPr>
          <w:rFonts w:ascii="Wingdings" w:hAnsi="Wingdings"/>
          <w:color w:val="0000FF"/>
        </w:rPr>
        <w:t></w:t>
      </w:r>
    </w:p>
    <w:p w14:paraId="528C6D42" w14:textId="77777777" w:rsidR="00B57F95" w:rsidRDefault="00B57F95" w:rsidP="00616441">
      <w:pPr>
        <w:tabs>
          <w:tab w:val="left" w:pos="720"/>
          <w:tab w:val="left" w:pos="3240"/>
          <w:tab w:val="left" w:pos="5940"/>
        </w:tabs>
        <w:rPr>
          <w:rFonts w:cstheme="minorHAnsi"/>
          <w:color w:val="0000FF"/>
        </w:rPr>
      </w:pPr>
    </w:p>
    <w:p w14:paraId="768E8269" w14:textId="42771D6E" w:rsidR="0008582F" w:rsidRDefault="0008582F" w:rsidP="006A220D">
      <w:pPr>
        <w:rPr>
          <w:rFonts w:cstheme="minorHAnsi"/>
        </w:rPr>
      </w:pPr>
      <w:r>
        <w:rPr>
          <w:rFonts w:cstheme="minorHAnsi"/>
        </w:rPr>
        <w:t>The groundwork has now been laid to introduce</w:t>
      </w:r>
      <w:r w:rsidR="00FC507B">
        <w:rPr>
          <w:rFonts w:cstheme="minorHAnsi"/>
        </w:rPr>
        <w:t xml:space="preserve"> the </w:t>
      </w:r>
      <w:r w:rsidR="00027F4A">
        <w:rPr>
          <w:rFonts w:cstheme="minorHAnsi"/>
        </w:rPr>
        <w:t>table</w:t>
      </w:r>
      <w:r w:rsidR="00FF2680">
        <w:rPr>
          <w:rFonts w:cstheme="minorHAnsi"/>
        </w:rPr>
        <w:t>,</w:t>
      </w:r>
      <w:r w:rsidR="00FC507B">
        <w:rPr>
          <w:rFonts w:cstheme="minorHAnsi"/>
        </w:rPr>
        <w:t xml:space="preserve"> below</w:t>
      </w:r>
      <w:r w:rsidR="00FF2680">
        <w:rPr>
          <w:rFonts w:cstheme="minorHAnsi"/>
        </w:rPr>
        <w:t>,</w:t>
      </w:r>
      <w:r w:rsidR="00027F4A">
        <w:rPr>
          <w:rFonts w:cstheme="minorHAnsi"/>
        </w:rPr>
        <w:t xml:space="preserve"> that shows </w:t>
      </w:r>
      <w:r w:rsidR="00430353">
        <w:rPr>
          <w:rFonts w:cstheme="minorHAnsi"/>
        </w:rPr>
        <w:t xml:space="preserve">the </w:t>
      </w:r>
      <w:r w:rsidR="00D22366">
        <w:rPr>
          <w:rFonts w:cstheme="minorHAnsi"/>
        </w:rPr>
        <w:t>relationship</w:t>
      </w:r>
      <w:bookmarkEnd w:id="0"/>
      <w:bookmarkEnd w:id="1"/>
      <w:r w:rsidR="001A5996">
        <w:rPr>
          <w:rFonts w:cstheme="minorHAnsi"/>
        </w:rPr>
        <w:t>s</w:t>
      </w:r>
      <w:r w:rsidR="00B62DCF">
        <w:rPr>
          <w:rFonts w:cstheme="minorHAnsi"/>
        </w:rPr>
        <w:t xml:space="preserve"> between SO</w:t>
      </w:r>
      <w:r>
        <w:rPr>
          <w:rFonts w:cstheme="minorHAnsi"/>
        </w:rPr>
        <w:t>(3)</w:t>
      </w:r>
      <w:r w:rsidR="0067281A">
        <w:rPr>
          <w:rFonts w:cstheme="minorHAnsi"/>
        </w:rPr>
        <w:t>, O(3), SL(3)</w:t>
      </w:r>
      <w:r>
        <w:rPr>
          <w:rFonts w:cstheme="minorHAnsi"/>
        </w:rPr>
        <w:t>,</w:t>
      </w:r>
      <w:r w:rsidR="005D519D">
        <w:rPr>
          <w:rFonts w:cstheme="minorHAnsi"/>
        </w:rPr>
        <w:t xml:space="preserve"> GL(3),</w:t>
      </w:r>
      <w:r>
        <w:rPr>
          <w:rFonts w:cstheme="minorHAnsi"/>
        </w:rPr>
        <w:t xml:space="preserve"> gene</w:t>
      </w:r>
      <w:r w:rsidR="0067281A">
        <w:rPr>
          <w:rFonts w:cstheme="minorHAnsi"/>
        </w:rPr>
        <w:t>r</w:t>
      </w:r>
      <w:r>
        <w:rPr>
          <w:rFonts w:cstheme="minorHAnsi"/>
        </w:rPr>
        <w:t>al</w:t>
      </w:r>
      <w:r w:rsidR="0067281A">
        <w:rPr>
          <w:rFonts w:cstheme="minorHAnsi"/>
        </w:rPr>
        <w:t xml:space="preserve"> linear transformations</w:t>
      </w:r>
      <w:r>
        <w:rPr>
          <w:rFonts w:cstheme="minorHAnsi"/>
        </w:rPr>
        <w:t xml:space="preserve">, </w:t>
      </w:r>
      <w:r w:rsidR="00FC507B">
        <w:rPr>
          <w:rFonts w:cstheme="minorHAnsi"/>
        </w:rPr>
        <w:t>orthogonal</w:t>
      </w:r>
      <w:r>
        <w:rPr>
          <w:rFonts w:cstheme="minorHAnsi"/>
        </w:rPr>
        <w:t xml:space="preserve">ity, </w:t>
      </w:r>
      <w:r w:rsidR="00FC507B">
        <w:rPr>
          <w:rFonts w:cstheme="minorHAnsi"/>
        </w:rPr>
        <w:t>determinants</w:t>
      </w:r>
      <w:r>
        <w:rPr>
          <w:rFonts w:cstheme="minorHAnsi"/>
        </w:rPr>
        <w:t>, and symmetries</w:t>
      </w:r>
      <w:r w:rsidR="0067281A">
        <w:rPr>
          <w:rFonts w:cstheme="minorHAnsi"/>
        </w:rPr>
        <w:t>.</w:t>
      </w:r>
      <w:r w:rsidR="0076691B">
        <w:rPr>
          <w:rFonts w:cstheme="minorHAnsi"/>
        </w:rPr>
        <w:t xml:space="preserve"> </w:t>
      </w:r>
      <w:bookmarkStart w:id="133" w:name="OLE_LINK104"/>
      <w:bookmarkStart w:id="134" w:name="OLE_LINK105"/>
      <w:r w:rsidR="0076691B">
        <w:rPr>
          <w:rFonts w:cstheme="minorHAnsi"/>
        </w:rPr>
        <w:t xml:space="preserve">The </w:t>
      </w:r>
      <w:r w:rsidR="006A220D">
        <w:rPr>
          <w:rFonts w:cstheme="minorHAnsi"/>
        </w:rPr>
        <w:t>table</w:t>
      </w:r>
      <w:r w:rsidR="0076691B">
        <w:rPr>
          <w:rFonts w:cstheme="minorHAnsi"/>
        </w:rPr>
        <w:t xml:space="preserve"> shows that S</w:t>
      </w:r>
      <w:r w:rsidR="004E6319">
        <w:rPr>
          <w:rFonts w:cstheme="minorHAnsi"/>
        </w:rPr>
        <w:t>O</w:t>
      </w:r>
      <w:r w:rsidR="0076691B">
        <w:rPr>
          <w:rFonts w:cstheme="minorHAnsi"/>
        </w:rPr>
        <w:t>(3)</w:t>
      </w:r>
      <w:r w:rsidR="006A220D">
        <w:rPr>
          <w:rFonts w:cstheme="minorHAnsi"/>
        </w:rPr>
        <w:t> </w:t>
      </w:r>
      <w:r w:rsidR="00B65754" w:rsidRPr="00B65754">
        <w:rPr>
          <w:rFonts w:cstheme="minorHAnsi"/>
          <w:position w:val="-6"/>
        </w:rPr>
        <w:object w:dxaOrig="240" w:dyaOrig="240" w14:anchorId="35022B19">
          <v:shape id="_x0000_i1156" type="#_x0000_t75" style="width:12pt;height:12pt" o:ole="">
            <v:imagedata r:id="rId270" o:title=""/>
          </v:shape>
          <o:OLEObject Type="Embed" ProgID="Equation.DSMT4" ShapeID="_x0000_i1156" DrawAspect="Content" ObjectID="_1459433897" r:id="rId271"/>
        </w:object>
      </w:r>
      <w:r w:rsidR="006A220D">
        <w:rPr>
          <w:rFonts w:cstheme="minorHAnsi"/>
        </w:rPr>
        <w:t> </w:t>
      </w:r>
      <w:r w:rsidR="0076691B">
        <w:rPr>
          <w:rFonts w:cstheme="minorHAnsi"/>
        </w:rPr>
        <w:t>O(3)</w:t>
      </w:r>
      <w:r w:rsidR="006A220D">
        <w:rPr>
          <w:rFonts w:cstheme="minorHAnsi"/>
        </w:rPr>
        <w:t> </w:t>
      </w:r>
      <w:r w:rsidR="00B65754" w:rsidRPr="00B65754">
        <w:rPr>
          <w:rFonts w:cstheme="minorHAnsi"/>
          <w:position w:val="-6"/>
        </w:rPr>
        <w:object w:dxaOrig="240" w:dyaOrig="240" w14:anchorId="2F3C2EDB">
          <v:shape id="_x0000_i1157" type="#_x0000_t75" style="width:12pt;height:12pt" o:ole="">
            <v:imagedata r:id="rId272" o:title=""/>
          </v:shape>
          <o:OLEObject Type="Embed" ProgID="Equation.DSMT4" ShapeID="_x0000_i1157" DrawAspect="Content" ObjectID="_1459433898" r:id="rId273"/>
        </w:object>
      </w:r>
      <w:r w:rsidR="0076691B">
        <w:rPr>
          <w:rFonts w:cstheme="minorHAnsi"/>
        </w:rPr>
        <w:t xml:space="preserve"> GL(3)</w:t>
      </w:r>
      <w:r w:rsidR="00B65754" w:rsidRPr="00B65754">
        <w:rPr>
          <w:rFonts w:cstheme="minorHAnsi"/>
          <w:position w:val="-6"/>
        </w:rPr>
        <w:object w:dxaOrig="240" w:dyaOrig="240" w14:anchorId="32DE5A0E">
          <v:shape id="_x0000_i1158" type="#_x0000_t75" style="width:12pt;height:12pt" o:ole="">
            <v:imagedata r:id="rId274" o:title=""/>
          </v:shape>
          <o:OLEObject Type="Embed" ProgID="Equation.DSMT4" ShapeID="_x0000_i1158" DrawAspect="Content" ObjectID="_1459433899" r:id="rId275"/>
        </w:object>
      </w:r>
      <w:r w:rsidR="0076691B">
        <w:rPr>
          <w:rFonts w:cstheme="minorHAnsi"/>
        </w:rPr>
        <w:t xml:space="preserve"> </w:t>
      </w:r>
      <w:r w:rsidR="0076691B">
        <w:rPr>
          <w:rFonts w:ascii="Lucida Handwriting" w:hAnsi="Lucida Handwriting"/>
          <w:b/>
        </w:rPr>
        <w:t>A</w:t>
      </w:r>
      <w:bookmarkStart w:id="135" w:name="OLE_LINK145"/>
      <w:bookmarkStart w:id="136" w:name="OLE_LINK146"/>
      <w:r w:rsidR="0076691B">
        <w:rPr>
          <w:rFonts w:cstheme="minorHAnsi"/>
        </w:rPr>
        <w:t>(</w:t>
      </w:r>
      <w:r w:rsidR="0076691B">
        <w:rPr>
          <w:rFonts w:ascii="Lucida Sans Unicode" w:hAnsi="Lucida Sans Unicode" w:cs="Lucida Sans Unicode"/>
        </w:rPr>
        <w:t>ℝ</w:t>
      </w:r>
      <w:r w:rsidR="0076691B">
        <w:rPr>
          <w:rFonts w:ascii="Lucida Sans Unicode" w:hAnsi="Lucida Sans Unicode" w:cs="Lucida Sans Unicode"/>
          <w:vertAlign w:val="superscript"/>
        </w:rPr>
        <w:t>3</w:t>
      </w:r>
      <w:r w:rsidR="0076691B">
        <w:rPr>
          <w:rFonts w:cstheme="minorHAnsi"/>
        </w:rPr>
        <w:t>)</w:t>
      </w:r>
      <w:bookmarkEnd w:id="133"/>
      <w:bookmarkEnd w:id="134"/>
      <w:bookmarkEnd w:id="135"/>
      <w:bookmarkEnd w:id="136"/>
      <w:r w:rsidR="006A220D">
        <w:rPr>
          <w:rFonts w:cstheme="minorHAnsi"/>
        </w:rPr>
        <w:t xml:space="preserve"> and </w:t>
      </w:r>
      <w:r w:rsidR="004E6319">
        <w:rPr>
          <w:rFonts w:cstheme="minorHAnsi"/>
        </w:rPr>
        <w:t xml:space="preserve">SO(3) </w:t>
      </w:r>
      <w:r w:rsidR="00DA399E" w:rsidRPr="00DA399E">
        <w:rPr>
          <w:rFonts w:cstheme="minorHAnsi"/>
          <w:position w:val="-6"/>
        </w:rPr>
        <w:object w:dxaOrig="240" w:dyaOrig="240" w14:anchorId="0133BAEC">
          <v:shape id="_x0000_i1159" type="#_x0000_t75" style="width:12pt;height:12pt" o:ole="">
            <v:imagedata r:id="rId276" o:title=""/>
          </v:shape>
          <o:OLEObject Type="Embed" ProgID="Equation.DSMT4" ShapeID="_x0000_i1159" DrawAspect="Content" ObjectID="_1459433900" r:id="rId277"/>
        </w:object>
      </w:r>
      <w:r w:rsidR="00B65754">
        <w:rPr>
          <w:rFonts w:cstheme="minorHAnsi"/>
        </w:rPr>
        <w:t xml:space="preserve"> </w:t>
      </w:r>
      <w:r w:rsidR="004E6319">
        <w:rPr>
          <w:rFonts w:cstheme="minorHAnsi"/>
        </w:rPr>
        <w:t xml:space="preserve">SL(3) </w:t>
      </w:r>
      <w:r w:rsidR="00DA399E" w:rsidRPr="00DA399E">
        <w:rPr>
          <w:rFonts w:cstheme="minorHAnsi"/>
          <w:position w:val="-6"/>
        </w:rPr>
        <w:object w:dxaOrig="240" w:dyaOrig="240" w14:anchorId="79A9BC24">
          <v:shape id="_x0000_i1160" type="#_x0000_t75" style="width:12pt;height:12pt" o:ole="">
            <v:imagedata r:id="rId278" o:title=""/>
          </v:shape>
          <o:OLEObject Type="Embed" ProgID="Equation.DSMT4" ShapeID="_x0000_i1160" DrawAspect="Content" ObjectID="_1459433901" r:id="rId279"/>
        </w:object>
      </w:r>
      <w:r w:rsidR="00B65754">
        <w:rPr>
          <w:rFonts w:cstheme="minorHAnsi"/>
        </w:rPr>
        <w:t xml:space="preserve"> </w:t>
      </w:r>
      <w:r w:rsidR="006A220D">
        <w:rPr>
          <w:rFonts w:cstheme="minorHAnsi"/>
        </w:rPr>
        <w:t>GL(3)</w:t>
      </w:r>
      <w:r w:rsidR="00944B69">
        <w:rPr>
          <w:rFonts w:cstheme="minorHAnsi"/>
        </w:rPr>
        <w:t>. It show that GL(3)</w:t>
      </w:r>
      <w:r w:rsidR="006A220D">
        <w:rPr>
          <w:rFonts w:cstheme="minorHAnsi"/>
        </w:rPr>
        <w:t xml:space="preserve"> is </w:t>
      </w:r>
      <w:r w:rsidR="00FA1C89">
        <w:rPr>
          <w:rFonts w:cstheme="minorHAnsi"/>
        </w:rPr>
        <w:t xml:space="preserve">both </w:t>
      </w:r>
      <w:r w:rsidR="006A220D">
        <w:rPr>
          <w:rFonts w:cstheme="minorHAnsi"/>
        </w:rPr>
        <w:t xml:space="preserve">the set of symmetries of </w:t>
      </w:r>
      <w:r w:rsidR="006A220D">
        <w:rPr>
          <w:rFonts w:ascii="Lucida Sans Unicode" w:hAnsi="Lucida Sans Unicode" w:cs="Lucida Sans Unicode"/>
        </w:rPr>
        <w:t>ℝ</w:t>
      </w:r>
      <w:r w:rsidR="006A220D" w:rsidRPr="00D806A8">
        <w:rPr>
          <w:rFonts w:ascii="Lucida Sans Unicode" w:hAnsi="Lucida Sans Unicode" w:cs="Lucida Sans Unicode"/>
          <w:position w:val="6"/>
          <w:vertAlign w:val="superscript"/>
        </w:rPr>
        <w:t>3</w:t>
      </w:r>
      <w:r w:rsidR="00FA1C89">
        <w:rPr>
          <w:rFonts w:ascii="Lucida Sans Unicode" w:hAnsi="Lucida Sans Unicode" w:cs="Lucida Sans Unicode"/>
          <w:vertAlign w:val="superscript"/>
        </w:rPr>
        <w:t xml:space="preserve"> </w:t>
      </w:r>
      <w:r w:rsidR="00FA1C89" w:rsidRPr="00FA1C89">
        <w:rPr>
          <w:rFonts w:ascii="Lucida Sans Unicode" w:hAnsi="Lucida Sans Unicode" w:cs="Lucida Sans Unicode"/>
        </w:rPr>
        <w:t xml:space="preserve">and the </w:t>
      </w:r>
      <w:r w:rsidR="00FA1C89">
        <w:rPr>
          <w:rFonts w:ascii="Lucida Sans Unicode" w:hAnsi="Lucida Sans Unicode" w:cs="Lucida Sans Unicode"/>
        </w:rPr>
        <w:t xml:space="preserve">set of </w:t>
      </w:r>
      <w:r w:rsidR="00FA1C89" w:rsidRPr="00FA1C89">
        <w:rPr>
          <w:rFonts w:ascii="Lucida Sans Unicode" w:hAnsi="Lucida Sans Unicode" w:cs="Lucida Sans Unicode"/>
        </w:rPr>
        <w:t>non-singular matrices</w:t>
      </w:r>
      <w:r w:rsidR="006A220D">
        <w:rPr>
          <w:rFonts w:cstheme="minorHAnsi"/>
        </w:rPr>
        <w:t>.</w:t>
      </w:r>
    </w:p>
    <w:p w14:paraId="7A2593B2" w14:textId="77777777" w:rsidR="0008582F" w:rsidRDefault="0008582F" w:rsidP="00616441">
      <w:pPr>
        <w:tabs>
          <w:tab w:val="left" w:pos="720"/>
          <w:tab w:val="left" w:pos="3240"/>
          <w:tab w:val="left" w:pos="5940"/>
        </w:tabs>
        <w:rPr>
          <w:rFonts w:cstheme="minorHAnsi"/>
        </w:rPr>
      </w:pPr>
    </w:p>
    <w:p w14:paraId="45C43C0B" w14:textId="77777777" w:rsidR="000E7DCF" w:rsidRDefault="000E7DCF" w:rsidP="000E7DCF">
      <w:pPr>
        <w:tabs>
          <w:tab w:val="left" w:pos="720"/>
          <w:tab w:val="left" w:pos="3240"/>
          <w:tab w:val="left" w:pos="5940"/>
        </w:tabs>
        <w:rPr>
          <w:rFonts w:cstheme="minorHAnsi"/>
        </w:rPr>
      </w:pPr>
      <w:r>
        <w:rPr>
          <w:rFonts w:cstheme="minorHAnsi"/>
        </w:rPr>
        <w:t xml:space="preserve">In general, non-singular matrices squeeze and stretch the unit sphere (or the reflected sphere) into an ellipsoid. However, singular matrices are more severe. </w:t>
      </w:r>
      <w:r>
        <w:rPr>
          <w:rFonts w:cstheme="minorHAnsi"/>
        </w:rPr>
        <w:lastRenderedPageBreak/>
        <w:t>They squash the unit sphere down to a 2-dimensional circle or ellipse or even to a line or a point.</w:t>
      </w:r>
    </w:p>
    <w:p w14:paraId="7A5C660F" w14:textId="77777777" w:rsidR="000E7DCF" w:rsidRDefault="000E7DCF" w:rsidP="00616441">
      <w:pPr>
        <w:tabs>
          <w:tab w:val="left" w:pos="720"/>
          <w:tab w:val="left" w:pos="3240"/>
          <w:tab w:val="left" w:pos="5940"/>
        </w:tabs>
        <w:rPr>
          <w:rFonts w:cstheme="minorHAnsi"/>
        </w:rPr>
      </w:pPr>
    </w:p>
    <w:p w14:paraId="4E01A004" w14:textId="6127639F" w:rsidR="000E7DCF" w:rsidRDefault="000E7DCF" w:rsidP="000E7DCF">
      <w:pPr>
        <w:rPr>
          <w:rFonts w:cstheme="minorHAnsi"/>
        </w:rPr>
      </w:pPr>
      <w:r>
        <w:rPr>
          <w:rFonts w:cstheme="minorHAnsi"/>
        </w:rPr>
        <w:t>Only orthogonal matrices preserve the sphere without squeezing or stretching any portion of it. This is achieved by limiting its operation to rotations and reflections. However, if determinant ≠ ±1 then orthogonal matrices also</w:t>
      </w:r>
      <w:r w:rsidR="00EC2EA9">
        <w:rPr>
          <w:rFonts w:cstheme="minorHAnsi"/>
        </w:rPr>
        <w:t xml:space="preserve"> </w:t>
      </w:r>
      <w:r w:rsidR="00B62DCF">
        <w:rPr>
          <w:rFonts w:cstheme="minorHAnsi"/>
        </w:rPr>
        <w:t>uniformly</w:t>
      </w:r>
      <w:r>
        <w:rPr>
          <w:rFonts w:cstheme="minorHAnsi"/>
        </w:rPr>
        <w:t xml:space="preserve"> expand or contract the sphere. </w:t>
      </w:r>
    </w:p>
    <w:p w14:paraId="7C0EFCB9" w14:textId="77777777" w:rsidR="00F649D2" w:rsidRDefault="00F649D2">
      <w:pPr>
        <w:rPr>
          <w:rFonts w:cstheme="minorHAnsi"/>
        </w:rPr>
      </w:pPr>
    </w:p>
    <w:p w14:paraId="7A46EB91" w14:textId="77777777" w:rsidR="000E7DCF" w:rsidRDefault="000E7DCF" w:rsidP="000E7DCF">
      <w:pPr>
        <w:rPr>
          <w:rFonts w:cstheme="minorHAnsi"/>
        </w:rPr>
      </w:pPr>
      <w:r>
        <w:rPr>
          <w:rFonts w:cstheme="minorHAnsi"/>
        </w:rPr>
        <w:t>Non-orthogonal matrices also squeeze, stretch, or preserve the sphere but not as rotations. Rather, the matrix columns would contain non-orthogonal vectors. In such a case the angle between the 1</w:t>
      </w:r>
      <w:r w:rsidRPr="00A777B0">
        <w:rPr>
          <w:rFonts w:cstheme="minorHAnsi"/>
          <w:vertAlign w:val="superscript"/>
        </w:rPr>
        <w:t>st</w:t>
      </w:r>
      <w:r>
        <w:rPr>
          <w:rFonts w:cstheme="minorHAnsi"/>
        </w:rPr>
        <w:t xml:space="preserve"> and 2</w:t>
      </w:r>
      <w:r w:rsidRPr="00A777B0">
        <w:rPr>
          <w:rFonts w:cstheme="minorHAnsi"/>
          <w:vertAlign w:val="superscript"/>
        </w:rPr>
        <w:t>nd</w:t>
      </w:r>
      <w:r>
        <w:rPr>
          <w:rFonts w:cstheme="minorHAnsi"/>
        </w:rPr>
        <w:t xml:space="preserve"> column vectors might be less than 90</w:t>
      </w:r>
      <w:r>
        <w:rPr>
          <w:rFonts w:ascii="Arial" w:hAnsi="Arial" w:cs="Arial"/>
        </w:rPr>
        <w:t>°</w:t>
      </w:r>
      <w:r>
        <w:rPr>
          <w:rFonts w:cstheme="minorHAnsi"/>
        </w:rPr>
        <w:t>, squeezing the sphere along associated plane. The angle between the 2</w:t>
      </w:r>
      <w:r w:rsidRPr="00A777B0">
        <w:rPr>
          <w:rFonts w:cstheme="minorHAnsi"/>
          <w:vertAlign w:val="superscript"/>
        </w:rPr>
        <w:t>nd</w:t>
      </w:r>
      <w:r>
        <w:rPr>
          <w:rFonts w:cstheme="minorHAnsi"/>
        </w:rPr>
        <w:t xml:space="preserve"> and 3</w:t>
      </w:r>
      <w:r w:rsidRPr="00A777B0">
        <w:rPr>
          <w:rFonts w:cstheme="minorHAnsi"/>
          <w:vertAlign w:val="superscript"/>
        </w:rPr>
        <w:t>rd</w:t>
      </w:r>
      <w:r>
        <w:rPr>
          <w:rFonts w:cstheme="minorHAnsi"/>
        </w:rPr>
        <w:t xml:space="preserve"> vectors would then be greater than 90</w:t>
      </w:r>
      <w:r>
        <w:rPr>
          <w:rFonts w:ascii="Arial" w:hAnsi="Arial" w:cs="Arial"/>
        </w:rPr>
        <w:t>°</w:t>
      </w:r>
      <w:r>
        <w:rPr>
          <w:rFonts w:cstheme="minorHAnsi"/>
        </w:rPr>
        <w:t>, stretching the sphere along that plane.</w:t>
      </w:r>
    </w:p>
    <w:p w14:paraId="6EEFA2D6" w14:textId="77777777" w:rsidR="000E7DCF" w:rsidRDefault="000E7DCF">
      <w:pPr>
        <w:rPr>
          <w:rFonts w:cstheme="minorHAnsi"/>
        </w:rPr>
      </w:pPr>
    </w:p>
    <w:p w14:paraId="3CC426BB" w14:textId="4C0E956C" w:rsidR="003F4917" w:rsidRDefault="003F4917" w:rsidP="003F4917">
      <w:pPr>
        <w:jc w:val="center"/>
        <w:rPr>
          <w:rFonts w:cstheme="minorHAnsi"/>
          <w:b/>
        </w:rPr>
      </w:pPr>
      <w:r w:rsidRPr="00D841FB">
        <w:rPr>
          <w:rFonts w:ascii="Lucida Handwriting" w:hAnsi="Lucida Handwriting"/>
          <w:b/>
          <w:highlight w:val="cyan"/>
        </w:rPr>
        <w:t>A</w:t>
      </w:r>
      <w:r w:rsidRPr="00D841FB">
        <w:rPr>
          <w:rFonts w:cstheme="minorHAnsi"/>
          <w:b/>
          <w:highlight w:val="cyan"/>
        </w:rPr>
        <w:t>(</w:t>
      </w:r>
      <w:bookmarkStart w:id="137" w:name="OLE_LINK121"/>
      <w:bookmarkStart w:id="138" w:name="OLE_LINK122"/>
      <w:r w:rsidRPr="00D841FB">
        <w:rPr>
          <w:rFonts w:ascii="Lucida Sans Unicode" w:hAnsi="Lucida Sans Unicode" w:cs="Lucida Sans Unicode"/>
          <w:highlight w:val="cyan"/>
        </w:rPr>
        <w:t>ℝ</w:t>
      </w:r>
      <w:r w:rsidRPr="00D806A8">
        <w:rPr>
          <w:rFonts w:ascii="Lucida Sans Unicode" w:hAnsi="Lucida Sans Unicode" w:cs="Lucida Sans Unicode"/>
          <w:position w:val="6"/>
          <w:highlight w:val="cyan"/>
          <w:vertAlign w:val="superscript"/>
        </w:rPr>
        <w:t>3</w:t>
      </w:r>
      <w:bookmarkEnd w:id="137"/>
      <w:bookmarkEnd w:id="138"/>
      <w:r w:rsidRPr="00D841FB">
        <w:rPr>
          <w:rFonts w:cstheme="minorHAnsi"/>
          <w:b/>
          <w:highlight w:val="cyan"/>
        </w:rPr>
        <w:t>)</w:t>
      </w:r>
      <w:r>
        <w:rPr>
          <w:rFonts w:cstheme="minorHAnsi"/>
          <w:b/>
        </w:rPr>
        <w:t xml:space="preserve"> = 3 x 3 Matrices</w:t>
      </w:r>
    </w:p>
    <w:p w14:paraId="4CE1588D" w14:textId="77777777" w:rsidR="00F649D2" w:rsidRDefault="00F649D2" w:rsidP="003F4917">
      <w:pPr>
        <w:jc w:val="center"/>
        <w:rPr>
          <w:rFonts w:cstheme="minorHAnsi"/>
        </w:rPr>
      </w:pPr>
    </w:p>
    <w:tbl>
      <w:tblPr>
        <w:tblStyle w:val="TableGrid"/>
        <w:tblW w:w="0" w:type="auto"/>
        <w:jc w:val="center"/>
        <w:tblInd w:w="-400" w:type="dxa"/>
        <w:tblLayout w:type="fixed"/>
        <w:tblLook w:val="04A0" w:firstRow="1" w:lastRow="0" w:firstColumn="1" w:lastColumn="0" w:noHBand="0" w:noVBand="1"/>
      </w:tblPr>
      <w:tblGrid>
        <w:gridCol w:w="1669"/>
        <w:gridCol w:w="1080"/>
        <w:gridCol w:w="3510"/>
        <w:gridCol w:w="1530"/>
      </w:tblGrid>
      <w:tr w:rsidR="00D63C86" w14:paraId="03286D59" w14:textId="77777777" w:rsidTr="004C0B97">
        <w:trPr>
          <w:trHeight w:val="69"/>
          <w:jc w:val="center"/>
        </w:trPr>
        <w:tc>
          <w:tcPr>
            <w:tcW w:w="1669" w:type="dxa"/>
            <w:tcBorders>
              <w:top w:val="single" w:sz="6" w:space="0" w:color="auto"/>
              <w:left w:val="single" w:sz="6" w:space="0" w:color="auto"/>
              <w:bottom w:val="single" w:sz="6" w:space="0" w:color="auto"/>
              <w:right w:val="single" w:sz="6" w:space="0" w:color="auto"/>
            </w:tcBorders>
            <w:shd w:val="clear" w:color="auto" w:fill="FFCC99"/>
            <w:vAlign w:val="center"/>
          </w:tcPr>
          <w:p w14:paraId="227CEA33" w14:textId="77777777" w:rsidR="003F4917" w:rsidRPr="00361159" w:rsidRDefault="003F4917" w:rsidP="003F4917">
            <w:pPr>
              <w:rPr>
                <w:rFonts w:cstheme="minorHAnsi"/>
                <w:b/>
              </w:rPr>
            </w:pPr>
            <w:r w:rsidRPr="00361159">
              <w:rPr>
                <w:rFonts w:cstheme="minorHAnsi"/>
                <w:b/>
              </w:rPr>
              <w:t>Determinant</w:t>
            </w:r>
          </w:p>
        </w:tc>
        <w:tc>
          <w:tcPr>
            <w:tcW w:w="1080" w:type="dxa"/>
            <w:tcBorders>
              <w:top w:val="single" w:sz="6" w:space="0" w:color="auto"/>
              <w:left w:val="single" w:sz="6" w:space="0" w:color="auto"/>
              <w:bottom w:val="single" w:sz="6" w:space="0" w:color="auto"/>
              <w:right w:val="single" w:sz="6" w:space="0" w:color="auto"/>
            </w:tcBorders>
            <w:shd w:val="clear" w:color="auto" w:fill="FFCC99"/>
            <w:vAlign w:val="center"/>
          </w:tcPr>
          <w:p w14:paraId="2D3162C5" w14:textId="77777777" w:rsidR="003F4917" w:rsidRPr="00361159" w:rsidRDefault="003F4917" w:rsidP="003F4917">
            <w:pPr>
              <w:rPr>
                <w:rFonts w:cstheme="minorHAnsi"/>
                <w:b/>
              </w:rPr>
            </w:pPr>
            <w:r w:rsidRPr="00361159">
              <w:rPr>
                <w:rFonts w:cstheme="minorHAnsi"/>
                <w:b/>
              </w:rPr>
              <w:t>Orthogonal</w:t>
            </w:r>
          </w:p>
        </w:tc>
        <w:tc>
          <w:tcPr>
            <w:tcW w:w="3510" w:type="dxa"/>
            <w:tcBorders>
              <w:top w:val="single" w:sz="6" w:space="0" w:color="auto"/>
              <w:left w:val="single" w:sz="6" w:space="0" w:color="auto"/>
              <w:bottom w:val="single" w:sz="6" w:space="0" w:color="auto"/>
              <w:right w:val="single" w:sz="6" w:space="0" w:color="auto"/>
            </w:tcBorders>
            <w:shd w:val="clear" w:color="auto" w:fill="FFCC99"/>
            <w:vAlign w:val="center"/>
          </w:tcPr>
          <w:p w14:paraId="5AA6FAE7" w14:textId="77777777" w:rsidR="003F4917" w:rsidRPr="00361159" w:rsidRDefault="003F4917" w:rsidP="003F4917">
            <w:pPr>
              <w:rPr>
                <w:rFonts w:cstheme="minorHAnsi"/>
                <w:b/>
              </w:rPr>
            </w:pPr>
            <w:r w:rsidRPr="00361159">
              <w:rPr>
                <w:rFonts w:cstheme="minorHAnsi"/>
                <w:b/>
              </w:rPr>
              <w:t>Sphere maps to a …</w:t>
            </w:r>
          </w:p>
        </w:tc>
        <w:tc>
          <w:tcPr>
            <w:tcW w:w="1530" w:type="dxa"/>
            <w:tcBorders>
              <w:top w:val="single" w:sz="6" w:space="0" w:color="auto"/>
              <w:left w:val="single" w:sz="6" w:space="0" w:color="auto"/>
              <w:bottom w:val="single" w:sz="6" w:space="0" w:color="auto"/>
              <w:right w:val="single" w:sz="6" w:space="0" w:color="auto"/>
            </w:tcBorders>
            <w:shd w:val="clear" w:color="auto" w:fill="FFCC99"/>
          </w:tcPr>
          <w:p w14:paraId="52F459DE" w14:textId="77777777" w:rsidR="003F4917" w:rsidRPr="00361159" w:rsidRDefault="003F4917" w:rsidP="003F4917">
            <w:pPr>
              <w:jc w:val="center"/>
              <w:rPr>
                <w:rFonts w:cstheme="minorHAnsi"/>
                <w:b/>
              </w:rPr>
            </w:pPr>
            <w:r w:rsidRPr="00361159">
              <w:rPr>
                <w:rFonts w:cstheme="minorHAnsi"/>
                <w:b/>
              </w:rPr>
              <w:t>Matrix Type</w:t>
            </w:r>
          </w:p>
        </w:tc>
      </w:tr>
      <w:tr w:rsidR="00D63C86" w14:paraId="33E7300F"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6AB4CACC" w14:textId="06D6F6AB" w:rsidR="008E1217" w:rsidRDefault="008E1217" w:rsidP="008E1217">
            <w:pPr>
              <w:jc w:val="center"/>
              <w:rPr>
                <w:rFonts w:cstheme="minorHAnsi"/>
              </w:rPr>
            </w:pPr>
            <w:r>
              <w:rPr>
                <w:rFonts w:cstheme="minorHAnsi"/>
              </w:rPr>
              <w:t>0</w:t>
            </w:r>
          </w:p>
        </w:tc>
        <w:tc>
          <w:tcPr>
            <w:tcW w:w="1080" w:type="dxa"/>
            <w:tcBorders>
              <w:top w:val="single" w:sz="6" w:space="0" w:color="auto"/>
              <w:left w:val="single" w:sz="6" w:space="0" w:color="auto"/>
              <w:bottom w:val="single" w:sz="12" w:space="0" w:color="auto"/>
              <w:right w:val="single" w:sz="6" w:space="0" w:color="auto"/>
            </w:tcBorders>
            <w:vAlign w:val="center"/>
          </w:tcPr>
          <w:p w14:paraId="34D4D657"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642FA676" w14:textId="5B6B5EC8" w:rsidR="003F4917" w:rsidRDefault="00627B5A" w:rsidP="003F4917">
            <w:pPr>
              <w:rPr>
                <w:rFonts w:cstheme="minorHAnsi"/>
              </w:rPr>
            </w:pPr>
            <w:r>
              <w:rPr>
                <w:rFonts w:cstheme="minorHAnsi"/>
              </w:rPr>
              <w:t xml:space="preserve">Circle, </w:t>
            </w:r>
            <w:r w:rsidR="00733295">
              <w:rPr>
                <w:rFonts w:cstheme="minorHAnsi"/>
              </w:rPr>
              <w:t>Ellipse,</w:t>
            </w:r>
            <w:r w:rsidR="003F4917">
              <w:rPr>
                <w:rFonts w:cstheme="minorHAnsi"/>
              </w:rPr>
              <w:t xml:space="preserve"> line</w:t>
            </w:r>
            <w:r w:rsidR="00733295">
              <w:rPr>
                <w:rFonts w:cstheme="minorHAnsi"/>
              </w:rPr>
              <w:t xml:space="preserve"> segment</w:t>
            </w:r>
            <w:r w:rsidR="003F4917">
              <w:rPr>
                <w:rFonts w:cstheme="minorHAnsi"/>
              </w:rPr>
              <w:t xml:space="preserve"> or point</w:t>
            </w:r>
          </w:p>
        </w:tc>
        <w:tc>
          <w:tcPr>
            <w:tcW w:w="1530" w:type="dxa"/>
            <w:tcBorders>
              <w:top w:val="single" w:sz="6" w:space="0" w:color="auto"/>
              <w:left w:val="single" w:sz="12" w:space="0" w:color="auto"/>
              <w:bottom w:val="single" w:sz="12" w:space="0" w:color="auto"/>
              <w:right w:val="single" w:sz="12" w:space="0" w:color="auto"/>
            </w:tcBorders>
            <w:shd w:val="clear" w:color="auto" w:fill="CCFF66"/>
            <w:vAlign w:val="center"/>
          </w:tcPr>
          <w:p w14:paraId="1311FB6D" w14:textId="1765270B" w:rsidR="003F4917" w:rsidRDefault="00D63C86" w:rsidP="00D63C86">
            <w:pPr>
              <w:jc w:val="center"/>
              <w:rPr>
                <w:rFonts w:cstheme="minorHAnsi"/>
              </w:rPr>
            </w:pPr>
            <w:r>
              <w:rPr>
                <w:rFonts w:cstheme="minorHAnsi"/>
              </w:rPr>
              <w:t>Singular</w:t>
            </w:r>
          </w:p>
        </w:tc>
      </w:tr>
      <w:tr w:rsidR="00D63C86" w14:paraId="4BC1DF0F"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09142388" w14:textId="77777777" w:rsidR="00C04379" w:rsidRDefault="00C04379" w:rsidP="00C04379">
            <w:pPr>
              <w:jc w:val="center"/>
              <w:rPr>
                <w:rFonts w:cstheme="minorHAnsi"/>
              </w:rPr>
            </w:pPr>
            <w:bookmarkStart w:id="139" w:name="OLE_LINK119"/>
            <w:bookmarkStart w:id="140" w:name="OLE_LINK120"/>
            <w:r>
              <w:rPr>
                <w:rFonts w:cstheme="minorHAnsi"/>
              </w:rPr>
              <w:t xml:space="preserve">Between </w:t>
            </w:r>
          </w:p>
          <w:p w14:paraId="7774BA59" w14:textId="64A3D22D" w:rsidR="003F4917" w:rsidRDefault="00C04379" w:rsidP="00C04379">
            <w:pPr>
              <w:jc w:val="center"/>
              <w:rPr>
                <w:rFonts w:cstheme="minorHAnsi"/>
              </w:rPr>
            </w:pPr>
            <w:r>
              <w:rPr>
                <w:rFonts w:cstheme="minorHAnsi"/>
              </w:rPr>
              <w:t>-1 and 0</w:t>
            </w:r>
            <w:bookmarkEnd w:id="139"/>
            <w:bookmarkEnd w:id="140"/>
          </w:p>
        </w:tc>
        <w:tc>
          <w:tcPr>
            <w:tcW w:w="1080" w:type="dxa"/>
            <w:tcBorders>
              <w:top w:val="single" w:sz="6" w:space="0" w:color="auto"/>
              <w:left w:val="single" w:sz="6" w:space="0" w:color="auto"/>
              <w:bottom w:val="single" w:sz="12" w:space="0" w:color="auto"/>
              <w:right w:val="single" w:sz="6" w:space="0" w:color="auto"/>
            </w:tcBorders>
            <w:vAlign w:val="center"/>
          </w:tcPr>
          <w:p w14:paraId="541DEB15"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vAlign w:val="center"/>
          </w:tcPr>
          <w:p w14:paraId="1AD05D1F" w14:textId="412006BB" w:rsidR="003F4917" w:rsidRDefault="003F4917" w:rsidP="00D63C86">
            <w:pPr>
              <w:rPr>
                <w:rFonts w:cstheme="minorHAnsi"/>
              </w:rPr>
            </w:pPr>
            <w:r>
              <w:rPr>
                <w:rFonts w:cstheme="minorHAnsi"/>
              </w:rPr>
              <w:t xml:space="preserve">Contracted reflected </w:t>
            </w:r>
            <w:r w:rsidR="00733295">
              <w:rPr>
                <w:rFonts w:cstheme="minorHAnsi"/>
              </w:rPr>
              <w:t xml:space="preserve">sphere or </w:t>
            </w:r>
            <w:r>
              <w:rPr>
                <w:rFonts w:cstheme="minorHAnsi"/>
              </w:rPr>
              <w:t>ellipsoid</w:t>
            </w:r>
          </w:p>
        </w:tc>
        <w:tc>
          <w:tcPr>
            <w:tcW w:w="1530" w:type="dxa"/>
            <w:vMerge w:val="restart"/>
            <w:tcBorders>
              <w:top w:val="nil"/>
              <w:left w:val="single" w:sz="12" w:space="0" w:color="auto"/>
              <w:bottom w:val="single" w:sz="12" w:space="0" w:color="auto"/>
              <w:right w:val="single" w:sz="12" w:space="0" w:color="auto"/>
            </w:tcBorders>
            <w:shd w:val="clear" w:color="auto" w:fill="FFFF99"/>
          </w:tcPr>
          <w:p w14:paraId="1907B093" w14:textId="77777777" w:rsidR="00F738F1" w:rsidRDefault="00F738F1" w:rsidP="00F738F1">
            <w:pPr>
              <w:jc w:val="center"/>
              <w:rPr>
                <w:rFonts w:cstheme="minorHAnsi"/>
                <w:b/>
                <w:color w:val="000000"/>
                <w:highlight w:val="cyan"/>
              </w:rPr>
            </w:pPr>
          </w:p>
          <w:p w14:paraId="570DBD02" w14:textId="77777777" w:rsidR="00F738F1" w:rsidRDefault="00F738F1" w:rsidP="00F738F1">
            <w:pPr>
              <w:jc w:val="center"/>
              <w:rPr>
                <w:rFonts w:cstheme="minorHAnsi"/>
                <w:b/>
                <w:color w:val="000000"/>
                <w:highlight w:val="cyan"/>
              </w:rPr>
            </w:pPr>
          </w:p>
          <w:p w14:paraId="4518EC1D" w14:textId="77777777" w:rsidR="00F738F1" w:rsidRDefault="00F738F1" w:rsidP="00F738F1">
            <w:pPr>
              <w:jc w:val="center"/>
              <w:rPr>
                <w:rFonts w:cstheme="minorHAnsi"/>
                <w:b/>
                <w:color w:val="000000"/>
                <w:highlight w:val="cyan"/>
              </w:rPr>
            </w:pPr>
          </w:p>
          <w:p w14:paraId="6C39867E" w14:textId="77777777" w:rsidR="00F738F1" w:rsidRDefault="00F738F1" w:rsidP="00F738F1">
            <w:pPr>
              <w:jc w:val="center"/>
              <w:rPr>
                <w:rFonts w:cstheme="minorHAnsi"/>
              </w:rPr>
            </w:pPr>
            <w:r w:rsidRPr="00FF2680">
              <w:rPr>
                <w:rFonts w:cstheme="minorHAnsi"/>
                <w:b/>
                <w:color w:val="000000"/>
                <w:highlight w:val="cyan"/>
              </w:rPr>
              <w:t>GL(</w:t>
            </w:r>
            <w:r>
              <w:rPr>
                <w:rFonts w:cstheme="minorHAnsi"/>
                <w:b/>
                <w:color w:val="000000"/>
                <w:highlight w:val="cyan"/>
              </w:rPr>
              <w:t>3)</w:t>
            </w:r>
          </w:p>
          <w:p w14:paraId="75E98DE0" w14:textId="77777777" w:rsidR="00F738F1" w:rsidRDefault="00F738F1" w:rsidP="00F738F1">
            <w:pPr>
              <w:jc w:val="center"/>
              <w:rPr>
                <w:rFonts w:cstheme="minorHAnsi"/>
              </w:rPr>
            </w:pPr>
          </w:p>
          <w:p w14:paraId="1BF4BF31" w14:textId="77777777" w:rsidR="00F738F1" w:rsidRDefault="00F738F1" w:rsidP="00F738F1">
            <w:pPr>
              <w:jc w:val="center"/>
              <w:rPr>
                <w:rFonts w:cstheme="minorHAnsi"/>
              </w:rPr>
            </w:pPr>
            <w:r>
              <w:rPr>
                <w:rFonts w:cstheme="minorHAnsi"/>
              </w:rPr>
              <w:t>Non-singular</w:t>
            </w:r>
          </w:p>
          <w:p w14:paraId="1757752C" w14:textId="77777777" w:rsidR="00F738F1" w:rsidRDefault="00F738F1" w:rsidP="00F738F1">
            <w:pPr>
              <w:jc w:val="center"/>
              <w:rPr>
                <w:rFonts w:cstheme="minorHAnsi"/>
              </w:rPr>
            </w:pPr>
          </w:p>
          <w:p w14:paraId="46913598" w14:textId="1136DF92" w:rsidR="003F4917" w:rsidRDefault="00F738F1" w:rsidP="00F738F1">
            <w:pPr>
              <w:jc w:val="center"/>
              <w:rPr>
                <w:rFonts w:cstheme="minorHAnsi"/>
              </w:rPr>
            </w:pPr>
            <w:r>
              <w:rPr>
                <w:rFonts w:cstheme="minorHAnsi"/>
              </w:rPr>
              <w:t xml:space="preserve">Symmetries of </w:t>
            </w:r>
            <w:bookmarkStart w:id="141" w:name="OLE_LINK123"/>
            <w:bookmarkStart w:id="142" w:name="OLE_LINK124"/>
            <w:r w:rsidRPr="00780A8B">
              <w:rPr>
                <w:rFonts w:ascii="Lucida Sans Unicode" w:hAnsi="Lucida Sans Unicode" w:cs="Lucida Sans Unicode"/>
              </w:rPr>
              <w:t>ℝ</w:t>
            </w:r>
            <w:r w:rsidRPr="00780A8B">
              <w:rPr>
                <w:rFonts w:ascii="Lucida Sans Unicode" w:hAnsi="Lucida Sans Unicode" w:cs="Lucida Sans Unicode"/>
                <w:vertAlign w:val="superscript"/>
              </w:rPr>
              <w:t>3</w:t>
            </w:r>
            <w:bookmarkEnd w:id="141"/>
            <w:bookmarkEnd w:id="142"/>
          </w:p>
        </w:tc>
      </w:tr>
      <w:tr w:rsidR="00D63C86" w14:paraId="5DF5F7D4"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19A754B7" w14:textId="5B3907F3" w:rsidR="003F4917" w:rsidRDefault="00C04379" w:rsidP="003F4917">
            <w:pPr>
              <w:jc w:val="center"/>
              <w:rPr>
                <w:rFonts w:cstheme="minorHAnsi"/>
              </w:rPr>
            </w:pPr>
            <w:r>
              <w:rPr>
                <w:rFonts w:cstheme="minorHAnsi"/>
              </w:rPr>
              <w:t>Between 0 and +1</w:t>
            </w:r>
          </w:p>
        </w:tc>
        <w:tc>
          <w:tcPr>
            <w:tcW w:w="1080" w:type="dxa"/>
            <w:tcBorders>
              <w:top w:val="single" w:sz="6" w:space="0" w:color="auto"/>
              <w:left w:val="single" w:sz="6" w:space="0" w:color="auto"/>
              <w:bottom w:val="single" w:sz="12" w:space="0" w:color="auto"/>
              <w:right w:val="single" w:sz="6" w:space="0" w:color="auto"/>
            </w:tcBorders>
            <w:vAlign w:val="center"/>
          </w:tcPr>
          <w:p w14:paraId="4369AFF2"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vAlign w:val="center"/>
          </w:tcPr>
          <w:p w14:paraId="488FAAFC" w14:textId="04AF193E" w:rsidR="003F4917" w:rsidRDefault="003F4917" w:rsidP="00D63C86">
            <w:pPr>
              <w:rPr>
                <w:rFonts w:cstheme="minorHAnsi"/>
              </w:rPr>
            </w:pPr>
            <w:r>
              <w:rPr>
                <w:rFonts w:cstheme="minorHAnsi"/>
              </w:rPr>
              <w:t>Contracted</w:t>
            </w:r>
            <w:r w:rsidR="00C04379">
              <w:rPr>
                <w:rFonts w:cstheme="minorHAnsi"/>
              </w:rPr>
              <w:t xml:space="preserve"> sphere or </w: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4A9F57BE" w14:textId="77777777" w:rsidR="003F4917" w:rsidRDefault="003F4917" w:rsidP="003F4917">
            <w:pPr>
              <w:rPr>
                <w:rFonts w:cstheme="minorHAnsi"/>
              </w:rPr>
            </w:pPr>
          </w:p>
        </w:tc>
      </w:tr>
      <w:tr w:rsidR="00D63C86" w14:paraId="5B0E3928" w14:textId="77777777" w:rsidTr="004C0B97">
        <w:trPr>
          <w:jc w:val="center"/>
        </w:trPr>
        <w:tc>
          <w:tcPr>
            <w:tcW w:w="1669" w:type="dxa"/>
            <w:vMerge w:val="restart"/>
            <w:tcBorders>
              <w:top w:val="single" w:sz="12" w:space="0" w:color="auto"/>
              <w:left w:val="single" w:sz="12" w:space="0" w:color="auto"/>
              <w:bottom w:val="single" w:sz="6" w:space="0" w:color="auto"/>
              <w:right w:val="single" w:sz="6" w:space="0" w:color="auto"/>
            </w:tcBorders>
            <w:vAlign w:val="center"/>
          </w:tcPr>
          <w:p w14:paraId="403157C2" w14:textId="77777777" w:rsidR="003F4917" w:rsidRDefault="003F4917" w:rsidP="003F4917">
            <w:pPr>
              <w:jc w:val="center"/>
              <w:rPr>
                <w:rFonts w:cstheme="minorHAnsi"/>
              </w:rPr>
            </w:pPr>
            <w:r>
              <w:rPr>
                <w:rFonts w:cstheme="minorHAnsi"/>
              </w:rPr>
              <w:t>-1</w:t>
            </w:r>
          </w:p>
        </w:tc>
        <w:tc>
          <w:tcPr>
            <w:tcW w:w="1080" w:type="dxa"/>
            <w:tcBorders>
              <w:top w:val="single" w:sz="12" w:space="0" w:color="auto"/>
              <w:left w:val="single" w:sz="6" w:space="0" w:color="auto"/>
              <w:bottom w:val="single" w:sz="6" w:space="0" w:color="auto"/>
              <w:right w:val="single" w:sz="6" w:space="0" w:color="auto"/>
            </w:tcBorders>
            <w:shd w:val="clear" w:color="auto" w:fill="CAF1FE"/>
            <w:vAlign w:val="center"/>
          </w:tcPr>
          <w:p w14:paraId="40007BDA" w14:textId="77777777" w:rsidR="003F4917" w:rsidRDefault="003F4917" w:rsidP="003F4917">
            <w:pPr>
              <w:jc w:val="center"/>
              <w:rPr>
                <w:rFonts w:cstheme="minorHAnsi"/>
              </w:rPr>
            </w:pPr>
            <w:r>
              <w:rPr>
                <w:rFonts w:cstheme="minorHAnsi"/>
              </w:rPr>
              <w:t>Yes</w:t>
            </w:r>
          </w:p>
        </w:tc>
        <w:tc>
          <w:tcPr>
            <w:tcW w:w="3510" w:type="dxa"/>
            <w:tcBorders>
              <w:top w:val="single" w:sz="12" w:space="0" w:color="auto"/>
              <w:left w:val="single" w:sz="6" w:space="0" w:color="auto"/>
              <w:bottom w:val="single" w:sz="6" w:space="0" w:color="auto"/>
              <w:right w:val="single" w:sz="12" w:space="0" w:color="auto"/>
            </w:tcBorders>
            <w:shd w:val="clear" w:color="auto" w:fill="CAF1FE"/>
          </w:tcPr>
          <w:p w14:paraId="6D9C33E2" w14:textId="77777777" w:rsidR="003F4917" w:rsidRDefault="003F4917" w:rsidP="003F4917">
            <w:pPr>
              <w:rPr>
                <w:rFonts w:cstheme="minorHAnsi"/>
              </w:rPr>
            </w:pPr>
            <w:r>
              <w:rPr>
                <w:rFonts w:cstheme="minorHAnsi"/>
                <w:noProof/>
              </w:rPr>
              <mc:AlternateContent>
                <mc:Choice Requires="wps">
                  <w:drawing>
                    <wp:anchor distT="0" distB="0" distL="114300" distR="114300" simplePos="0" relativeHeight="251811840" behindDoc="0" locked="0" layoutInCell="1" allowOverlap="1" wp14:anchorId="2FBC3646" wp14:editId="627AF14C">
                      <wp:simplePos x="0" y="0"/>
                      <wp:positionH relativeFrom="column">
                        <wp:posOffset>1486535</wp:posOffset>
                      </wp:positionH>
                      <wp:positionV relativeFrom="paragraph">
                        <wp:posOffset>141605</wp:posOffset>
                      </wp:positionV>
                      <wp:extent cx="515620" cy="311150"/>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515620" cy="31115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5FE910" w14:textId="77777777" w:rsidR="004C0B97" w:rsidRDefault="004C0B97" w:rsidP="003F4917">
                                  <w:r w:rsidRPr="00771A5E">
                                    <w:rPr>
                                      <w:highlight w:val="cyan"/>
                                    </w:rPr>
                                    <w:t>O(3)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8" o:spid="_x0000_s1305" type="#_x0000_t202" style="position:absolute;margin-left:117.05pt;margin-top:11.15pt;width:40.6pt;height:24.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" filled="f" stroked="f">
                      <v:textbox>
                        <w:txbxContent>
                          <w:p w14:paraId="485FE910" w14:textId="77777777" w:rsidR="007920F8" w:rsidRDefault="007920F8" w:rsidP="003F4917">
                            <w:r w:rsidRPr="00771A5E">
                              <w:rPr>
                                <w:highlight w:val="cyan"/>
                              </w:rPr>
                              <w:t>O(3)</w:t>
                            </w:r>
                          </w:p>
                        </w:txbxContent>
                      </v:textbox>
                    </v:shape>
                  </w:pict>
                </mc:Fallback>
              </mc:AlternateContent>
            </w:r>
            <w:r>
              <w:rPr>
                <w:rFonts w:cstheme="minorHAnsi"/>
                <w:noProof/>
              </w:rPr>
              <mc:AlternateContent>
                <mc:Choice Requires="wps">
                  <w:drawing>
                    <wp:anchor distT="0" distB="0" distL="114300" distR="114300" simplePos="0" relativeHeight="251809792" behindDoc="0" locked="0" layoutInCell="1" allowOverlap="1" wp14:anchorId="2187D098" wp14:editId="725A24D7">
                      <wp:simplePos x="0" y="0"/>
                      <wp:positionH relativeFrom="column">
                        <wp:posOffset>1227455</wp:posOffset>
                      </wp:positionH>
                      <wp:positionV relativeFrom="paragraph">
                        <wp:posOffset>97155</wp:posOffset>
                      </wp:positionV>
                      <wp:extent cx="279400" cy="190500"/>
                      <wp:effectExtent l="76200" t="50800" r="76200" b="88900"/>
                      <wp:wrapNone/>
                      <wp:docPr id="306" name="Straight Connector 306"/>
                      <wp:cNvGraphicFramePr/>
                      <a:graphic xmlns:a="http://schemas.openxmlformats.org/drawingml/2006/main">
                        <a:graphicData uri="http://schemas.microsoft.com/office/word/2010/wordprocessingShape">
                          <wps:wsp>
                            <wps:cNvCnPr/>
                            <wps:spPr>
                              <a:xfrm flipH="1" flipV="1">
                                <a:off x="0" y="0"/>
                                <a:ext cx="279400" cy="190500"/>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6" o:spid="_x0000_s1026" style="position:absolute;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65pt,7.65pt" to="118.65pt,22.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" strokecolor="#4f81bd [3204]" strokeweight="2pt">
                      <v:stroke endarrow="block"/>
                      <v:shadow on="t" opacity="24903f" mv:blur="40000f" origin=",.5" offset="0,20000emu"/>
                    </v:line>
                  </w:pict>
                </mc:Fallback>
              </mc:AlternateContent>
            </w:r>
            <w:r>
              <w:rPr>
                <w:rFonts w:cstheme="minorHAnsi"/>
              </w:rPr>
              <w:t>Reflected sphere</w:t>
            </w:r>
          </w:p>
        </w:tc>
        <w:tc>
          <w:tcPr>
            <w:tcW w:w="1530" w:type="dxa"/>
            <w:vMerge/>
            <w:tcBorders>
              <w:top w:val="nil"/>
              <w:left w:val="single" w:sz="12" w:space="0" w:color="auto"/>
              <w:bottom w:val="single" w:sz="12" w:space="0" w:color="auto"/>
              <w:right w:val="single" w:sz="12" w:space="0" w:color="auto"/>
            </w:tcBorders>
            <w:shd w:val="clear" w:color="auto" w:fill="FFFF99"/>
          </w:tcPr>
          <w:p w14:paraId="1C7F4F34" w14:textId="77777777" w:rsidR="003F4917" w:rsidRDefault="003F4917" w:rsidP="003F4917">
            <w:pPr>
              <w:rPr>
                <w:rFonts w:cstheme="minorHAnsi"/>
              </w:rPr>
            </w:pPr>
          </w:p>
        </w:tc>
      </w:tr>
      <w:tr w:rsidR="00D63C86" w14:paraId="6B2FDF4C" w14:textId="77777777" w:rsidTr="004C0B97">
        <w:trPr>
          <w:jc w:val="center"/>
        </w:trPr>
        <w:tc>
          <w:tcPr>
            <w:tcW w:w="1669" w:type="dxa"/>
            <w:vMerge/>
            <w:tcBorders>
              <w:top w:val="single" w:sz="6" w:space="0" w:color="auto"/>
              <w:left w:val="single" w:sz="12" w:space="0" w:color="auto"/>
              <w:bottom w:val="single" w:sz="12" w:space="0" w:color="auto"/>
              <w:right w:val="single" w:sz="6" w:space="0" w:color="auto"/>
            </w:tcBorders>
            <w:vAlign w:val="center"/>
          </w:tcPr>
          <w:p w14:paraId="4BB3A75F" w14:textId="77777777" w:rsidR="003F4917" w:rsidRDefault="003F4917" w:rsidP="003F4917">
            <w:pPr>
              <w:jc w:val="center"/>
              <w:rPr>
                <w:rFonts w:cstheme="minorHAnsi"/>
              </w:rPr>
            </w:pPr>
          </w:p>
        </w:tc>
        <w:tc>
          <w:tcPr>
            <w:tcW w:w="1080" w:type="dxa"/>
            <w:tcBorders>
              <w:top w:val="single" w:sz="6" w:space="0" w:color="auto"/>
              <w:left w:val="single" w:sz="6" w:space="0" w:color="auto"/>
              <w:bottom w:val="single" w:sz="12" w:space="0" w:color="auto"/>
              <w:right w:val="single" w:sz="6" w:space="0" w:color="auto"/>
            </w:tcBorders>
            <w:vAlign w:val="center"/>
          </w:tcPr>
          <w:p w14:paraId="4628BA4F"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23803787" w14:textId="25CB769C" w:rsidR="003F4917" w:rsidRDefault="003F4917" w:rsidP="003F4917">
            <w:pPr>
              <w:rPr>
                <w:rFonts w:cstheme="minorHAnsi"/>
              </w:rPr>
            </w:pPr>
            <w:r>
              <w:rPr>
                <w:rFonts w:cstheme="minorHAnsi"/>
                <w:noProof/>
              </w:rPr>
              <mc:AlternateContent>
                <mc:Choice Requires="wps">
                  <w:drawing>
                    <wp:anchor distT="0" distB="0" distL="114300" distR="114300" simplePos="0" relativeHeight="251810816" behindDoc="0" locked="0" layoutInCell="1" allowOverlap="1" wp14:anchorId="07445334" wp14:editId="1EA8C11E">
                      <wp:simplePos x="0" y="0"/>
                      <wp:positionH relativeFrom="column">
                        <wp:posOffset>1163955</wp:posOffset>
                      </wp:positionH>
                      <wp:positionV relativeFrom="paragraph">
                        <wp:posOffset>99695</wp:posOffset>
                      </wp:positionV>
                      <wp:extent cx="349250" cy="158750"/>
                      <wp:effectExtent l="76200" t="25400" r="82550" b="120650"/>
                      <wp:wrapNone/>
                      <wp:docPr id="307" name="Straight Connector 307"/>
                      <wp:cNvGraphicFramePr/>
                      <a:graphic xmlns:a="http://schemas.openxmlformats.org/drawingml/2006/main">
                        <a:graphicData uri="http://schemas.microsoft.com/office/word/2010/wordprocessingShape">
                          <wps:wsp>
                            <wps:cNvCnPr/>
                            <wps:spPr>
                              <a:xfrm flipH="1">
                                <a:off x="0" y="0"/>
                                <a:ext cx="349250" cy="158750"/>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7"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65pt,7.85pt" to="119.15pt,2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" strokecolor="#4f81bd [3204]" strokeweight="2pt">
                      <v:stroke endarrow="block"/>
                      <v:shadow on="t" opacity="24903f" mv:blur="40000f" origin=",.5" offset="0,20000emu"/>
                    </v:line>
                  </w:pict>
                </mc:Fallback>
              </mc:AlternateContent>
            </w:r>
            <w:r>
              <w:rPr>
                <w:rFonts w:cstheme="minorHAnsi"/>
              </w:rPr>
              <w:t>Reflected 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08DEECD2" w14:textId="77777777" w:rsidR="003F4917" w:rsidRDefault="003F4917" w:rsidP="003F4917">
            <w:pPr>
              <w:rPr>
                <w:rFonts w:cstheme="minorHAnsi"/>
              </w:rPr>
            </w:pPr>
          </w:p>
        </w:tc>
      </w:tr>
      <w:tr w:rsidR="00D63C86" w14:paraId="204A3D3C" w14:textId="77777777" w:rsidTr="004C0B97">
        <w:trPr>
          <w:jc w:val="center"/>
        </w:trPr>
        <w:tc>
          <w:tcPr>
            <w:tcW w:w="1669" w:type="dxa"/>
            <w:vMerge w:val="restart"/>
            <w:tcBorders>
              <w:top w:val="single" w:sz="12" w:space="0" w:color="auto"/>
              <w:left w:val="single" w:sz="12" w:space="0" w:color="auto"/>
              <w:right w:val="single" w:sz="6" w:space="0" w:color="auto"/>
            </w:tcBorders>
            <w:vAlign w:val="center"/>
          </w:tcPr>
          <w:p w14:paraId="26964A7E" w14:textId="77777777" w:rsidR="00F94953" w:rsidRDefault="00F94953" w:rsidP="003F4917">
            <w:pPr>
              <w:jc w:val="center"/>
              <w:rPr>
                <w:rFonts w:cstheme="minorHAnsi"/>
              </w:rPr>
            </w:pPr>
            <w:r>
              <w:rPr>
                <w:rFonts w:cstheme="minorHAnsi"/>
              </w:rPr>
              <w:t>+1</w:t>
            </w:r>
          </w:p>
        </w:tc>
        <w:tc>
          <w:tcPr>
            <w:tcW w:w="1080" w:type="dxa"/>
            <w:tcBorders>
              <w:top w:val="single" w:sz="12" w:space="0" w:color="auto"/>
              <w:left w:val="single" w:sz="6" w:space="0" w:color="auto"/>
              <w:bottom w:val="single" w:sz="6" w:space="0" w:color="auto"/>
              <w:right w:val="single" w:sz="6" w:space="0" w:color="auto"/>
            </w:tcBorders>
            <w:shd w:val="clear" w:color="auto" w:fill="CAF1FE"/>
            <w:vAlign w:val="center"/>
          </w:tcPr>
          <w:p w14:paraId="6EB47C31" w14:textId="77777777" w:rsidR="00F94953" w:rsidRDefault="00F94953" w:rsidP="003F4917">
            <w:pPr>
              <w:jc w:val="center"/>
              <w:rPr>
                <w:rFonts w:cstheme="minorHAnsi"/>
              </w:rPr>
            </w:pPr>
            <w:r>
              <w:rPr>
                <w:rFonts w:cstheme="minorHAnsi"/>
              </w:rPr>
              <w:t>Yes</w:t>
            </w:r>
          </w:p>
        </w:tc>
        <w:tc>
          <w:tcPr>
            <w:tcW w:w="3510" w:type="dxa"/>
            <w:tcBorders>
              <w:top w:val="single" w:sz="12" w:space="0" w:color="auto"/>
              <w:left w:val="single" w:sz="6" w:space="0" w:color="auto"/>
              <w:bottom w:val="single" w:sz="6" w:space="0" w:color="auto"/>
              <w:right w:val="single" w:sz="12" w:space="0" w:color="auto"/>
            </w:tcBorders>
            <w:shd w:val="clear" w:color="auto" w:fill="CAF1FE"/>
          </w:tcPr>
          <w:p w14:paraId="1D0D5B64" w14:textId="52CE61B2" w:rsidR="00F94953" w:rsidRDefault="00F94953" w:rsidP="003F4917">
            <w:pPr>
              <w:rPr>
                <w:rFonts w:cstheme="minorHAnsi"/>
              </w:rPr>
            </w:pPr>
            <w:r>
              <w:rPr>
                <w:rFonts w:cstheme="minorHAnsi"/>
                <w:noProof/>
              </w:rPr>
              <mc:AlternateContent>
                <mc:Choice Requires="wps">
                  <w:drawing>
                    <wp:anchor distT="0" distB="0" distL="114300" distR="114300" simplePos="0" relativeHeight="251842560" behindDoc="0" locked="0" layoutInCell="1" allowOverlap="1" wp14:anchorId="46DA9BF7" wp14:editId="2189D7A6">
                      <wp:simplePos x="0" y="0"/>
                      <wp:positionH relativeFrom="column">
                        <wp:posOffset>1306830</wp:posOffset>
                      </wp:positionH>
                      <wp:positionV relativeFrom="paragraph">
                        <wp:posOffset>80010</wp:posOffset>
                      </wp:positionV>
                      <wp:extent cx="243205" cy="93345"/>
                      <wp:effectExtent l="50800" t="50800" r="61595" b="109855"/>
                      <wp:wrapNone/>
                      <wp:docPr id="1003" name="Straight Connector 1003"/>
                      <wp:cNvGraphicFramePr/>
                      <a:graphic xmlns:a="http://schemas.openxmlformats.org/drawingml/2006/main">
                        <a:graphicData uri="http://schemas.microsoft.com/office/word/2010/wordprocessingShape">
                          <wps:wsp>
                            <wps:cNvCnPr/>
                            <wps:spPr>
                              <a:xfrm flipH="1" flipV="1">
                                <a:off x="0" y="0"/>
                                <a:ext cx="243205" cy="93345"/>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03" o:spid="_x0000_s1026" style="position:absolute;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9pt,6.3pt" to="122.05pt,1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" strokecolor="#4f81bd [3204]" strokeweight="2pt">
                      <v:stroke endarrow="block"/>
                      <v:shadow on="t" opacity="24903f" mv:blur="40000f" origin=",.5" offset="0,20000emu"/>
                    </v:line>
                  </w:pict>
                </mc:Fallback>
              </mc:AlternateContent>
            </w:r>
            <w:r>
              <w:rPr>
                <w:rFonts w:cstheme="minorHAnsi"/>
                <w:noProof/>
              </w:rPr>
              <mc:AlternateContent>
                <mc:Choice Requires="wps">
                  <w:drawing>
                    <wp:anchor distT="0" distB="0" distL="114300" distR="114300" simplePos="0" relativeHeight="251844608" behindDoc="0" locked="0" layoutInCell="1" allowOverlap="1" wp14:anchorId="66EE9970" wp14:editId="4B373F72">
                      <wp:simplePos x="0" y="0"/>
                      <wp:positionH relativeFrom="column">
                        <wp:posOffset>1544320</wp:posOffset>
                      </wp:positionH>
                      <wp:positionV relativeFrom="paragraph">
                        <wp:posOffset>27305</wp:posOffset>
                      </wp:positionV>
                      <wp:extent cx="560070" cy="3111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560070" cy="31115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ACC564" w14:textId="2B7F17F5" w:rsidR="004C0B97" w:rsidRDefault="004C0B97" w:rsidP="005D519D">
                                  <w:r>
                                    <w:rPr>
                                      <w:highlight w:val="cyan"/>
                                    </w:rPr>
                                    <w:t>SL</w:t>
                                  </w:r>
                                  <w:r w:rsidRPr="00771A5E">
                                    <w:rPr>
                                      <w:highlight w:val="cyan"/>
                                    </w:rPr>
                                    <w:t>(3</w:t>
                                  </w:r>
                                  <w:r>
                                    <w:rPr>
                                      <w:highlight w:val="cy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0" o:spid="_x0000_s1306" type="#_x0000_t202" style="position:absolute;margin-left:121.6pt;margin-top:2.15pt;width:44.1pt;height:2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" filled="f" stroked="f">
                      <v:textbox>
                        <w:txbxContent>
                          <w:p w14:paraId="30ACC564" w14:textId="2B7F17F5" w:rsidR="007920F8" w:rsidRDefault="007920F8" w:rsidP="005D519D">
                            <w:r>
                              <w:rPr>
                                <w:highlight w:val="cyan"/>
                              </w:rPr>
                              <w:t>SL</w:t>
                            </w:r>
                            <w:r w:rsidRPr="00771A5E">
                              <w:rPr>
                                <w:highlight w:val="cyan"/>
                              </w:rPr>
                              <w:t>(3</w:t>
                            </w:r>
                            <w:r>
                              <w:rPr>
                                <w:highlight w:val="cyan"/>
                              </w:rPr>
                              <w:t>)</w:t>
                            </w:r>
                          </w:p>
                        </w:txbxContent>
                      </v:textbox>
                    </v:shape>
                  </w:pict>
                </mc:Fallback>
              </mc:AlternateContent>
            </w:r>
            <w:r>
              <w:rPr>
                <w:rFonts w:cstheme="minorHAnsi"/>
                <w:highlight w:val="cyan"/>
              </w:rPr>
              <w:t>SO</w:t>
            </w:r>
            <w:r w:rsidRPr="00FF2680">
              <w:rPr>
                <w:rFonts w:cstheme="minorHAnsi"/>
                <w:highlight w:val="cyan"/>
              </w:rPr>
              <w:t>(</w:t>
            </w:r>
            <w:r>
              <w:rPr>
                <w:rFonts w:cstheme="minorHAnsi"/>
                <w:highlight w:val="cyan"/>
              </w:rPr>
              <w:t>3)</w:t>
            </w:r>
            <w:r>
              <w:rPr>
                <w:rFonts w:cstheme="minorHAnsi"/>
              </w:rPr>
              <w:t xml:space="preserve"> = sphere</w:t>
            </w:r>
          </w:p>
        </w:tc>
        <w:tc>
          <w:tcPr>
            <w:tcW w:w="1530" w:type="dxa"/>
            <w:vMerge/>
            <w:tcBorders>
              <w:top w:val="nil"/>
              <w:left w:val="single" w:sz="12" w:space="0" w:color="auto"/>
              <w:bottom w:val="single" w:sz="12" w:space="0" w:color="auto"/>
              <w:right w:val="single" w:sz="12" w:space="0" w:color="auto"/>
            </w:tcBorders>
            <w:shd w:val="clear" w:color="auto" w:fill="FFFF99"/>
          </w:tcPr>
          <w:p w14:paraId="2477BAE9" w14:textId="77777777" w:rsidR="00F94953" w:rsidRDefault="00F94953" w:rsidP="003F4917">
            <w:pPr>
              <w:rPr>
                <w:rFonts w:cstheme="minorHAnsi"/>
              </w:rPr>
            </w:pPr>
          </w:p>
        </w:tc>
      </w:tr>
      <w:tr w:rsidR="00D63C86" w14:paraId="4F5B0255" w14:textId="77777777" w:rsidTr="004C0B97">
        <w:trPr>
          <w:jc w:val="center"/>
        </w:trPr>
        <w:tc>
          <w:tcPr>
            <w:tcW w:w="1669" w:type="dxa"/>
            <w:vMerge/>
            <w:tcBorders>
              <w:left w:val="single" w:sz="12" w:space="0" w:color="auto"/>
              <w:bottom w:val="single" w:sz="12" w:space="0" w:color="auto"/>
              <w:right w:val="single" w:sz="6" w:space="0" w:color="auto"/>
            </w:tcBorders>
            <w:vAlign w:val="center"/>
          </w:tcPr>
          <w:p w14:paraId="5B1BF04D" w14:textId="77777777" w:rsidR="00F94953" w:rsidRDefault="00F94953" w:rsidP="003F4917">
            <w:pPr>
              <w:jc w:val="center"/>
              <w:rPr>
                <w:rFonts w:cstheme="minorHAnsi"/>
              </w:rPr>
            </w:pPr>
          </w:p>
        </w:tc>
        <w:tc>
          <w:tcPr>
            <w:tcW w:w="1080" w:type="dxa"/>
            <w:tcBorders>
              <w:top w:val="single" w:sz="6" w:space="0" w:color="auto"/>
              <w:left w:val="single" w:sz="6" w:space="0" w:color="auto"/>
              <w:bottom w:val="single" w:sz="12" w:space="0" w:color="auto"/>
              <w:right w:val="single" w:sz="6" w:space="0" w:color="auto"/>
            </w:tcBorders>
            <w:vAlign w:val="center"/>
          </w:tcPr>
          <w:p w14:paraId="59DE9B14" w14:textId="77777777" w:rsidR="00F94953" w:rsidRDefault="00F94953"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4BF037B0" w14:textId="0787CE5C" w:rsidR="00F94953" w:rsidRDefault="00F94953" w:rsidP="003F4917">
            <w:pPr>
              <w:rPr>
                <w:rFonts w:cstheme="minorHAnsi"/>
              </w:rPr>
            </w:pPr>
            <w:r>
              <w:rPr>
                <w:rFonts w:cstheme="minorHAnsi"/>
                <w:noProof/>
              </w:rPr>
              <mc:AlternateContent>
                <mc:Choice Requires="wps">
                  <w:drawing>
                    <wp:anchor distT="0" distB="0" distL="114300" distR="114300" simplePos="0" relativeHeight="251843584" behindDoc="0" locked="0" layoutInCell="1" allowOverlap="1" wp14:anchorId="0E124F5C" wp14:editId="7A02745E">
                      <wp:simplePos x="0" y="0"/>
                      <wp:positionH relativeFrom="column">
                        <wp:posOffset>1314450</wp:posOffset>
                      </wp:positionH>
                      <wp:positionV relativeFrom="paragraph">
                        <wp:posOffset>-14605</wp:posOffset>
                      </wp:positionV>
                      <wp:extent cx="241935" cy="98425"/>
                      <wp:effectExtent l="50800" t="25400" r="62865" b="130175"/>
                      <wp:wrapNone/>
                      <wp:docPr id="298" name="Straight Connector 298"/>
                      <wp:cNvGraphicFramePr/>
                      <a:graphic xmlns:a="http://schemas.openxmlformats.org/drawingml/2006/main">
                        <a:graphicData uri="http://schemas.microsoft.com/office/word/2010/wordprocessingShape">
                          <wps:wsp>
                            <wps:cNvCnPr/>
                            <wps:spPr>
                              <a:xfrm flipH="1">
                                <a:off x="0" y="0"/>
                                <a:ext cx="241935" cy="98425"/>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8" o:spid="_x0000_s1026" style="position:absolute;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5pt,-1.1pt" to="122.55pt,6.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" strokecolor="#4f81bd [3204]" strokeweight="2pt">
                      <v:stroke endarrow="block"/>
                      <v:shadow on="t" opacity="24903f" mv:blur="40000f" origin=",.5" offset="0,20000emu"/>
                    </v:line>
                  </w:pict>
                </mc:Fallback>
              </mc:AlternateConten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59954A94" w14:textId="77777777" w:rsidR="00F94953" w:rsidRDefault="00F94953" w:rsidP="003F4917">
            <w:pPr>
              <w:rPr>
                <w:rFonts w:cstheme="minorHAnsi"/>
              </w:rPr>
            </w:pPr>
          </w:p>
        </w:tc>
      </w:tr>
      <w:tr w:rsidR="00D63C86" w14:paraId="2058CB95"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571A8B4C" w14:textId="674DF071" w:rsidR="00C04379" w:rsidRDefault="00C04379" w:rsidP="00D63C86">
            <w:pPr>
              <w:jc w:val="center"/>
              <w:rPr>
                <w:rFonts w:cstheme="minorHAnsi"/>
              </w:rPr>
            </w:pPr>
            <w:r>
              <w:rPr>
                <w:rFonts w:cstheme="minorHAnsi"/>
              </w:rPr>
              <w:t>&lt; -1</w:t>
            </w:r>
          </w:p>
        </w:tc>
        <w:tc>
          <w:tcPr>
            <w:tcW w:w="1080" w:type="dxa"/>
            <w:tcBorders>
              <w:top w:val="single" w:sz="6" w:space="0" w:color="auto"/>
              <w:left w:val="single" w:sz="6" w:space="0" w:color="auto"/>
              <w:bottom w:val="single" w:sz="12" w:space="0" w:color="auto"/>
              <w:right w:val="single" w:sz="6" w:space="0" w:color="auto"/>
            </w:tcBorders>
            <w:vAlign w:val="center"/>
          </w:tcPr>
          <w:p w14:paraId="305EC00C"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3DFA533E" w14:textId="36C10A64" w:rsidR="003F4917" w:rsidRDefault="003F4917" w:rsidP="003F4917">
            <w:pPr>
              <w:rPr>
                <w:rFonts w:cstheme="minorHAnsi"/>
              </w:rPr>
            </w:pPr>
            <w:r>
              <w:rPr>
                <w:rFonts w:cstheme="minorHAnsi"/>
              </w:rPr>
              <w:t xml:space="preserve">Expanded reflected </w:t>
            </w:r>
            <w:r w:rsidR="00C04379">
              <w:rPr>
                <w:rFonts w:cstheme="minorHAnsi"/>
              </w:rPr>
              <w:t xml:space="preserve">sphere or </w: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475844EB" w14:textId="77777777" w:rsidR="003F4917" w:rsidRDefault="003F4917" w:rsidP="003F4917">
            <w:pPr>
              <w:rPr>
                <w:rFonts w:cstheme="minorHAnsi"/>
              </w:rPr>
            </w:pPr>
          </w:p>
        </w:tc>
      </w:tr>
      <w:tr w:rsidR="00D63C86" w14:paraId="1A5AFD82"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tcPr>
          <w:p w14:paraId="4FABF7A6" w14:textId="03220F46" w:rsidR="003F4917" w:rsidRDefault="00C04379" w:rsidP="00D63C86">
            <w:pPr>
              <w:jc w:val="center"/>
              <w:rPr>
                <w:rFonts w:cstheme="minorHAnsi"/>
              </w:rPr>
            </w:pPr>
            <w:r>
              <w:rPr>
                <w:rFonts w:cstheme="minorHAnsi"/>
              </w:rPr>
              <w:t>&gt; 1</w:t>
            </w:r>
          </w:p>
        </w:tc>
        <w:tc>
          <w:tcPr>
            <w:tcW w:w="1080" w:type="dxa"/>
            <w:tcBorders>
              <w:top w:val="single" w:sz="6" w:space="0" w:color="auto"/>
              <w:left w:val="single" w:sz="6" w:space="0" w:color="auto"/>
              <w:bottom w:val="single" w:sz="12" w:space="0" w:color="auto"/>
              <w:right w:val="single" w:sz="6" w:space="0" w:color="auto"/>
            </w:tcBorders>
            <w:vAlign w:val="center"/>
          </w:tcPr>
          <w:p w14:paraId="13486F4D"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5CE2A833" w14:textId="4C6802D0" w:rsidR="003F4917" w:rsidRDefault="003F4917" w:rsidP="003F4917">
            <w:pPr>
              <w:rPr>
                <w:rFonts w:cstheme="minorHAnsi"/>
              </w:rPr>
            </w:pPr>
            <w:r>
              <w:rPr>
                <w:rFonts w:cstheme="minorHAnsi"/>
              </w:rPr>
              <w:t>Expanded</w:t>
            </w:r>
            <w:r w:rsidR="00C04379">
              <w:rPr>
                <w:rFonts w:cstheme="minorHAnsi"/>
              </w:rPr>
              <w:t xml:space="preserve"> sphere or </w: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7E5B9473" w14:textId="77777777" w:rsidR="003F4917" w:rsidRDefault="003F4917" w:rsidP="003F4917">
            <w:pPr>
              <w:rPr>
                <w:rFonts w:cstheme="minorHAnsi"/>
              </w:rPr>
            </w:pPr>
          </w:p>
        </w:tc>
      </w:tr>
    </w:tbl>
    <w:p w14:paraId="0CF0ADB1" w14:textId="77777777" w:rsidR="003F4917" w:rsidRDefault="003F4917">
      <w:pPr>
        <w:rPr>
          <w:rFonts w:cstheme="minorHAnsi"/>
        </w:rPr>
      </w:pPr>
    </w:p>
    <w:p w14:paraId="1BCFA678" w14:textId="3ADE4BDD" w:rsidR="005202D0" w:rsidRDefault="005202D0" w:rsidP="005202D0">
      <w:pPr>
        <w:rPr>
          <w:rFonts w:cstheme="minorHAnsi"/>
        </w:rPr>
      </w:pPr>
      <w:r>
        <w:rPr>
          <w:rFonts w:cstheme="minorHAnsi"/>
        </w:rPr>
        <w:t>Mat</w:t>
      </w:r>
      <w:r w:rsidR="003F04EC">
        <w:rPr>
          <w:rFonts w:cstheme="minorHAnsi"/>
        </w:rPr>
        <w:t>rices with positive determinant</w:t>
      </w:r>
      <w:r>
        <w:rPr>
          <w:rFonts w:cstheme="minorHAnsi"/>
        </w:rPr>
        <w:t xml:space="preserve"> </w:t>
      </w:r>
      <w:r w:rsidR="00BF76F4">
        <w:rPr>
          <w:rFonts w:cstheme="minorHAnsi"/>
        </w:rPr>
        <w:t>act</w:t>
      </w:r>
      <w:r>
        <w:rPr>
          <w:rFonts w:cstheme="minorHAnsi"/>
        </w:rPr>
        <w:t xml:space="preserve"> on the sphere. Matrices with negative determinant behave </w:t>
      </w:r>
      <w:r w:rsidR="00F3778D">
        <w:rPr>
          <w:rFonts w:cstheme="minorHAnsi"/>
        </w:rPr>
        <w:t>exactly the same</w:t>
      </w:r>
      <w:r>
        <w:rPr>
          <w:rFonts w:cstheme="minorHAnsi"/>
        </w:rPr>
        <w:t xml:space="preserve"> but </w:t>
      </w:r>
      <w:r w:rsidR="00BF76F4">
        <w:rPr>
          <w:rFonts w:cstheme="minorHAnsi"/>
        </w:rPr>
        <w:t>act</w:t>
      </w:r>
      <w:r>
        <w:rPr>
          <w:rFonts w:cstheme="minorHAnsi"/>
        </w:rPr>
        <w:t xml:space="preserve"> on the reflected sphere.</w:t>
      </w:r>
    </w:p>
    <w:p w14:paraId="73082DBD" w14:textId="14D3D662" w:rsidR="005202D0" w:rsidRDefault="008A3A7D" w:rsidP="00616441">
      <w:pPr>
        <w:tabs>
          <w:tab w:val="left" w:pos="720"/>
          <w:tab w:val="left" w:pos="3240"/>
          <w:tab w:val="left" w:pos="5940"/>
        </w:tabs>
        <w:rPr>
          <w:rFonts w:cstheme="minorHAnsi"/>
        </w:rPr>
      </w:pPr>
      <w:r>
        <w:rPr>
          <w:noProof/>
        </w:rPr>
        <mc:AlternateContent>
          <mc:Choice Requires="wpg">
            <w:drawing>
              <wp:anchor distT="0" distB="0" distL="114300" distR="114300" simplePos="0" relativeHeight="251807744" behindDoc="0" locked="0" layoutInCell="1" allowOverlap="1" wp14:anchorId="1711329B" wp14:editId="54108DAC">
                <wp:simplePos x="0" y="0"/>
                <wp:positionH relativeFrom="column">
                  <wp:posOffset>2621280</wp:posOffset>
                </wp:positionH>
                <wp:positionV relativeFrom="paragraph">
                  <wp:posOffset>15240</wp:posOffset>
                </wp:positionV>
                <wp:extent cx="215900" cy="551180"/>
                <wp:effectExtent l="50800" t="25400" r="38100" b="83820"/>
                <wp:wrapNone/>
                <wp:docPr id="309" name="Group 309"/>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ma14="http://schemas.microsoft.com/office/mac/drawingml/2011/main"/>
                          </a:ext>
                        </a:extLst>
                      </wpg:grpSpPr>
                      <wps:wsp>
                        <wps:cNvPr id="310" name="Isosceles Triangle 310"/>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Connector 311"/>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2" name="Straight Connector 312"/>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09" o:spid="_x0000_s1026" style="position:absolute;margin-left:206.4pt;margin-top:1.2pt;width:17pt;height:43.4pt;z-index:251807744;mso-width-relative:margin;mso-height-relative:margin" coordsize="215900,551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">
                <v:shape id="Isosceles Triangle 310" o:spid="_x0000_s1027"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5r/mxAAA&#10;ANwAAAAPAAAAZHJzL2Rvd25yZXYueG1sRI9Na8JAEIbvhf6HZYReSt1owYbUVYpgkV7ED/A6ZKdJ&#10;MDsbdtcY/71zEDwO77zPPDNfDq5VPYXYeDYwGWegiEtvG64MHA/rjxxUTMgWW89k4EYRlovXlzkW&#10;1l95R/0+VUogHAs0UKfUFVrHsiaHcew7Ysn+fXCYZAyVtgGvAnetnmbZTDtsWC7U2NGqpvK8vzjR&#10;2Lz/Tv1qOOVHt9vmpzb8Yf9lzNto+PkGlWhIz+VHe2MNfE5EX54RAujF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eea/5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311" o:spid="_x0000_s1028"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idld8QAAADcAAAADwAAAGRycy9kb3ducmV2LnhtbESPzWrDMBCE74G+g9hCb4nsFkrjRDah&#10;UOjJkB+T6yJtLBNr5Vpq4uTpq0Khx2FmvmHW1eR6caExdJ4V5IsMBLH2puNWwWH/MX8DESKywd4z&#10;KbhRgKp8mK2xMP7KW7rsYisShEOBCmyMQyFl0JYchoUfiJN38qPDmOTYSjPiNcFdL5+z7FU67Dgt&#10;WBzo3ZI+776dAn04ts3XhuvtftnoO9amdtYo9fQ4bVYgIk3xP/zX/jQKXvIcfs+kIyDL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CJ2V3xAAAANwAAAAPAAAAAAAAAAAA&#10;AAAAAKECAABkcnMvZG93bnJldi54bWxQSwUGAAAAAAQABAD5AAAAkgMAAAAA&#10;" strokecolor="#4f81bd [3204]" strokeweight="2pt">
                  <v:shadow on="t" opacity="24903f" mv:blur="40000f" origin=",.5" offset="0,20000emu"/>
                </v:line>
                <v:line id="Straight Connector 312" o:spid="_x0000_s1029"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vX7AMQAAADcAAAADwAAAGRycy9kb3ducmV2LnhtbESPwWrDMBBE74X8g9hCbo1sB0rjRgmh&#10;UOjJYCch10XaWqbWyrHUxO3XV4FAj8PMvGHW28n14kJj6DwryBcZCGLtTcetgsP+/ekFRIjIBnvP&#10;pOCHAmw3s4c1lsZfuaZLE1uRIBxKVGBjHEopg7bkMCz8QJy8Tz86jEmOrTQjXhPc9bLIsmfpsOO0&#10;YHGgN0v6q/l2CvTh1B7PO67q/eqof7EylbNGqfnjtHsFEWmK/+F7+8MoWOYF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y9fsAxAAAANwAAAAPAAAAAAAAAAAA&#10;AAAAAKECAABkcnMvZG93bnJldi54bWxQSwUGAAAAAAQABAD5AAAAkgMAAAAA&#10;" strokecolor="#4f81bd [3204]" strokeweight="2pt">
                  <v:shadow on="t" opacity="24903f" mv:blur="40000f" origin=",.5" offset="0,20000emu"/>
                </v:line>
              </v:group>
            </w:pict>
          </mc:Fallback>
        </mc:AlternateContent>
      </w:r>
    </w:p>
    <w:p w14:paraId="788D02BF" w14:textId="4344BEB5" w:rsidR="00612A1B" w:rsidRDefault="00612A1B" w:rsidP="008A3A7D">
      <w:pPr>
        <w:tabs>
          <w:tab w:val="left" w:pos="720"/>
          <w:tab w:val="left" w:pos="3240"/>
          <w:tab w:val="left" w:pos="4590"/>
          <w:tab w:val="left" w:pos="5940"/>
        </w:tabs>
        <w:rPr>
          <w:rFonts w:cstheme="minorHAnsi"/>
        </w:rPr>
      </w:pPr>
      <w:bookmarkStart w:id="143" w:name="OLE_LINK62"/>
      <w:bookmarkStart w:id="144" w:name="OLE_LINK63"/>
      <w:r>
        <w:rPr>
          <w:rFonts w:cstheme="minorHAnsi"/>
          <w:color w:val="008000"/>
        </w:rPr>
        <w:t xml:space="preserve">Definition. </w:t>
      </w:r>
      <w:r>
        <w:rPr>
          <w:rFonts w:cstheme="minorHAnsi"/>
        </w:rPr>
        <w:t xml:space="preserve">The </w:t>
      </w:r>
      <w:r>
        <w:rPr>
          <w:rFonts w:cstheme="minorHAnsi"/>
          <w:b/>
        </w:rPr>
        <w:t>Trace</w:t>
      </w:r>
      <w:r>
        <w:rPr>
          <w:rFonts w:cstheme="minorHAnsi"/>
        </w:rPr>
        <w:t xml:space="preserve"> of A is T</w:t>
      </w:r>
      <w:r>
        <w:rPr>
          <w:rFonts w:cstheme="minorHAnsi"/>
          <w:vertAlign w:val="subscript"/>
        </w:rPr>
        <w:t>r</w:t>
      </w:r>
      <w:r>
        <w:rPr>
          <w:rFonts w:cstheme="minorHAnsi"/>
        </w:rPr>
        <w:t xml:space="preserve">(A) </w:t>
      </w:r>
      <w:r w:rsidR="008A3A7D">
        <w:rPr>
          <w:rFonts w:cstheme="minorHAnsi"/>
        </w:rPr>
        <w:t>= Tr</w:t>
      </w:r>
      <w:r w:rsidR="008A3A7D">
        <w:rPr>
          <w:rFonts w:cstheme="minorHAnsi"/>
        </w:rPr>
        <w:tab/>
      </w:r>
      <w:r w:rsidR="00CE3707" w:rsidRPr="00F91902">
        <w:rPr>
          <w:rFonts w:cstheme="minorHAnsi"/>
          <w:position w:val="-12"/>
        </w:rPr>
        <w:object w:dxaOrig="2020" w:dyaOrig="400" w14:anchorId="7FDCD429">
          <v:shape id="_x0000_i1161" type="#_x0000_t75" style="width:101pt;height:20pt" o:ole="">
            <v:imagedata r:id="rId280" o:title=""/>
          </v:shape>
          <o:OLEObject Type="Embed" ProgID="Equation.DSMT4" ShapeID="_x0000_i1161" DrawAspect="Content" ObjectID="_1459433902" r:id="rId281"/>
        </w:object>
      </w:r>
      <w:r>
        <w:rPr>
          <w:rFonts w:cstheme="minorHAnsi"/>
        </w:rPr>
        <w:t xml:space="preserve">. </w:t>
      </w:r>
    </w:p>
    <w:p w14:paraId="54AF4402" w14:textId="77777777" w:rsidR="00612A1B" w:rsidRDefault="00612A1B" w:rsidP="00612A1B">
      <w:pPr>
        <w:tabs>
          <w:tab w:val="left" w:pos="720"/>
          <w:tab w:val="left" w:pos="3240"/>
          <w:tab w:val="left" w:pos="5940"/>
        </w:tabs>
        <w:rPr>
          <w:rFonts w:cstheme="minorHAnsi"/>
        </w:rPr>
      </w:pPr>
    </w:p>
    <w:bookmarkStart w:id="145" w:name="OLE_LINK67"/>
    <w:bookmarkStart w:id="146" w:name="OLE_LINK68"/>
    <w:bookmarkStart w:id="147" w:name="OLE_LINK60"/>
    <w:bookmarkStart w:id="148" w:name="OLE_LINK61"/>
    <w:p w14:paraId="1F207231" w14:textId="25782F05" w:rsidR="002B6837" w:rsidRDefault="008A3A7D" w:rsidP="002B6837">
      <w:pPr>
        <w:tabs>
          <w:tab w:val="left" w:pos="2520"/>
        </w:tabs>
        <w:rPr>
          <w:rFonts w:cstheme="minorHAnsi"/>
        </w:rPr>
      </w:pPr>
      <w:r>
        <w:rPr>
          <w:rFonts w:cstheme="minorHAnsi"/>
          <w:noProof/>
        </w:rPr>
        <mc:AlternateContent>
          <mc:Choice Requires="wpg">
            <w:drawing>
              <wp:anchor distT="0" distB="0" distL="114300" distR="114300" simplePos="0" relativeHeight="251791360" behindDoc="0" locked="0" layoutInCell="1" allowOverlap="1" wp14:anchorId="1B590155" wp14:editId="57645E85">
                <wp:simplePos x="0" y="0"/>
                <wp:positionH relativeFrom="column">
                  <wp:posOffset>1241425</wp:posOffset>
                </wp:positionH>
                <wp:positionV relativeFrom="paragraph">
                  <wp:posOffset>39370</wp:posOffset>
                </wp:positionV>
                <wp:extent cx="1073785" cy="1047750"/>
                <wp:effectExtent l="50800" t="0" r="43815" b="0"/>
                <wp:wrapNone/>
                <wp:docPr id="299" name="Group 299"/>
                <wp:cNvGraphicFramePr/>
                <a:graphic xmlns:a="http://schemas.openxmlformats.org/drawingml/2006/main">
                  <a:graphicData uri="http://schemas.microsoft.com/office/word/2010/wordprocessingGroup">
                    <wpg:wgp>
                      <wpg:cNvGrpSpPr/>
                      <wpg:grpSpPr>
                        <a:xfrm>
                          <a:off x="0" y="0"/>
                          <a:ext cx="1073785" cy="1047750"/>
                          <a:chOff x="0" y="0"/>
                          <a:chExt cx="1073785" cy="1047750"/>
                        </a:xfrm>
                      </wpg:grpSpPr>
                      <wpg:grpSp>
                        <wpg:cNvPr id="1026" name="Group 1026"/>
                        <wpg:cNvGrpSpPr/>
                        <wpg:grpSpPr>
                          <a:xfrm>
                            <a:off x="0" y="0"/>
                            <a:ext cx="874395" cy="1047750"/>
                            <a:chOff x="0" y="0"/>
                            <a:chExt cx="874395" cy="1047750"/>
                          </a:xfrm>
                        </wpg:grpSpPr>
                        <wpg:grpSp>
                          <wpg:cNvPr id="1027" name="Group 1027"/>
                          <wpg:cNvGrpSpPr/>
                          <wpg:grpSpPr>
                            <a:xfrm>
                              <a:off x="0" y="239395"/>
                              <a:ext cx="874395" cy="565150"/>
                              <a:chOff x="0" y="0"/>
                              <a:chExt cx="874607" cy="565150"/>
                            </a:xfrm>
                            <a:extLst>
                              <a:ext uri="{0CCBE362-F206-4b92-989A-16890622DB6E}">
                                <ma14:wrappingTextBoxFlag xmlns:ma14="http://schemas.microsoft.com/office/mac/drawingml/2011/main"/>
                              </a:ext>
                            </a:extLst>
                          </wpg:grpSpPr>
                          <wpg:grpSp>
                            <wpg:cNvPr id="1028" name="Group 1028"/>
                            <wpg:cNvGrpSpPr/>
                            <wpg:grpSpPr>
                              <a:xfrm>
                                <a:off x="0" y="0"/>
                                <a:ext cx="874607" cy="565150"/>
                                <a:chOff x="0" y="0"/>
                                <a:chExt cx="874607" cy="565150"/>
                              </a:xfrm>
                            </wpg:grpSpPr>
                            <wps:wsp>
                              <wps:cNvPr id="1029" name="Straight Connector 1029"/>
                              <wps:cNvCnPr/>
                              <wps:spPr>
                                <a:xfrm>
                                  <a:off x="0" y="0"/>
                                  <a:ext cx="874607"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030" name="Group 1030"/>
                              <wpg:cNvGrpSpPr/>
                              <wpg:grpSpPr>
                                <a:xfrm>
                                  <a:off x="412111" y="266700"/>
                                  <a:ext cx="230716" cy="50800"/>
                                  <a:chOff x="-101604" y="0"/>
                                  <a:chExt cx="230716" cy="50800"/>
                                </a:xfrm>
                              </wpg:grpSpPr>
                              <wps:wsp>
                                <wps:cNvPr id="1031" name="Oval 1031"/>
                                <wps:cNvSpPr/>
                                <wps:spPr>
                                  <a:xfrm>
                                    <a:off x="-101604"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Oval 1032"/>
                                <wps:cNvSpPr/>
                                <wps:spPr>
                                  <a:xfrm>
                                    <a:off x="-11646"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Oval 1033"/>
                                <wps:cNvSpPr/>
                                <wps:spPr>
                                  <a:xfrm>
                                    <a:off x="78312"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34" name="Straight Connector 1034"/>
                              <wps:cNvCnPr/>
                              <wps:spPr>
                                <a:xfrm>
                                  <a:off x="0" y="565150"/>
                                  <a:ext cx="84074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5" name="Straight Connector 1035"/>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6" name="Straight Connector 1036"/>
                              <wps:cNvCnPr/>
                              <wps:spPr>
                                <a:xfrm>
                                  <a:off x="315169" y="10160"/>
                                  <a:ext cx="0" cy="55054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7" name="Straight Connector 1037"/>
                              <wps:cNvCnPr/>
                              <wps:spPr>
                                <a:xfrm>
                                  <a:off x="730031"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8" name="Straight Connector 1038"/>
                              <wps:cNvCnPr/>
                              <wps:spPr>
                                <a:xfrm>
                                  <a:off x="133350" y="368935"/>
                                  <a:ext cx="1905" cy="18859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39" name="Isosceles Triangle 1039"/>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0" name="Group 1040"/>
                          <wpg:cNvGrpSpPr/>
                          <wpg:grpSpPr>
                            <a:xfrm>
                              <a:off x="1905" y="0"/>
                              <a:ext cx="855345" cy="278765"/>
                              <a:chOff x="0" y="0"/>
                              <a:chExt cx="855345" cy="278765"/>
                            </a:xfrm>
                          </wpg:grpSpPr>
                          <wps:wsp>
                            <wps:cNvPr id="1041" name="Text Box 1041"/>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53518B" w14:textId="77777777" w:rsidR="004C0B97" w:rsidRPr="00180F0C" w:rsidRDefault="004C0B97" w:rsidP="002B6837">
                                  <w:pPr>
                                    <w:rPr>
                                      <w:i/>
                                    </w:rPr>
                                  </w:pPr>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 name="Text Box 1042"/>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6C3C73" w14:textId="77777777" w:rsidR="004C0B97" w:rsidRPr="00180F0C" w:rsidRDefault="004C0B97" w:rsidP="002B6837">
                                  <w:pPr>
                                    <w:rPr>
                                      <w:i/>
                                    </w:rPr>
                                  </w:pPr>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 name="Text Box 1043"/>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80AD4" w14:textId="77777777" w:rsidR="004C0B97" w:rsidRPr="00180F0C" w:rsidRDefault="004C0B97" w:rsidP="002B6837">
                                  <w:pPr>
                                    <w:rPr>
                                      <w:i/>
                                    </w:rPr>
                                  </w:pPr>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44" name="Group 1044"/>
                          <wpg:cNvGrpSpPr/>
                          <wpg:grpSpPr>
                            <a:xfrm>
                              <a:off x="17145" y="768985"/>
                              <a:ext cx="855345" cy="278765"/>
                              <a:chOff x="0" y="0"/>
                              <a:chExt cx="855345" cy="278765"/>
                            </a:xfrm>
                          </wpg:grpSpPr>
                          <wps:wsp>
                            <wps:cNvPr id="1045" name="Text Box 1045"/>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A43505" w14:textId="77777777" w:rsidR="004C0B97" w:rsidRPr="00180F0C" w:rsidRDefault="004C0B97" w:rsidP="002B6837">
                                  <w:pPr>
                                    <w:rPr>
                                      <w:i/>
                                    </w:rPr>
                                  </w:pPr>
                                  <w:r>
                                    <w:rPr>
                                      <w:i/>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6" name="Text Box 1046"/>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92B7AA" w14:textId="77777777" w:rsidR="004C0B97" w:rsidRPr="00180F0C" w:rsidRDefault="004C0B97" w:rsidP="002B6837">
                                  <w:pPr>
                                    <w:rPr>
                                      <w:i/>
                                    </w:rPr>
                                  </w:pPr>
                                  <w:r>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 name="Text Box 1047"/>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9CCD19" w14:textId="77777777" w:rsidR="004C0B97" w:rsidRPr="00180F0C" w:rsidRDefault="004C0B97" w:rsidP="002B6837">
                                  <w:pPr>
                                    <w:rPr>
                                      <w:i/>
                                    </w:rPr>
                                  </w:pPr>
                                  <w:r>
                                    <w:rPr>
                                      <w:i/>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072" name="Group 1072"/>
                        <wpg:cNvGrpSpPr/>
                        <wpg:grpSpPr>
                          <a:xfrm>
                            <a:off x="956945" y="502920"/>
                            <a:ext cx="116840" cy="38100"/>
                            <a:chOff x="0" y="527685"/>
                            <a:chExt cx="116840" cy="38100"/>
                          </a:xfrm>
                        </wpg:grpSpPr>
                        <wps:wsp>
                          <wps:cNvPr id="1073" name="Straight Connector 1073"/>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74" name="Straight Connector 1074"/>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id="Group 299" o:spid="_x0000_s1307" style="position:absolute;margin-left:97.75pt;margin-top:3.1pt;width:84.55pt;height:82.5pt;z-index:251791360;mso-position-horizontal-relative:text;mso-position-vertical-relative:text" coordsize="1073785,1047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">
                <v:group id="Group 1026" o:spid="_x0000_s1308" style="position:absolute;width:874395;height:1047750" coordsize="874395,10477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SKCOzDAAAA3QAAAA8A&#10;AAAAAAAAAAAAAAAAqQIAAGRycy9kb3ducmV2LnhtbFBLBQYAAAAABAAEAPoAAACZAwAAAAA=&#10;">
                  <v:group id="Group 1027" o:spid="_x0000_s1309" style="position:absolute;top:239395;width:874395;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xq13xQAAAN0AAAAPAAAAZHJzL2Rvd25yZXYueG1sRE9La8JAEL4X/A/LCL3V&#10;TSKtJXUVES09SMFEKL0N2TEJZmdDds3j33cLhd7m43vOejuaRvTUudqygngRgSAurK65VHDJj0+v&#10;IJxH1thYJgUTOdhuZg9rTLUd+Ex95ksRQtilqKDyvk2ldEVFBt3CtsSBu9rOoA+wK6XucAjhppFJ&#10;FL1IgzWHhgpb2ldU3LK7UfA+4LBbxof+dLvup+/8+fPrFJNSj/Nx9wbC0+j/xX/uDx3mR8kK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8atd8UAAADdAAAA&#10;DwAAAAAAAAAAAAAAAACpAgAAZHJzL2Rvd25yZXYueG1sUEsFBgAAAAAEAAQA+gAAAJsDAAAAAA==&#10;">
                    <v:group id="Group 1028" o:spid="_x0000_s1310" style="position:absolute;width:874607;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aWTkFxwAAAN0A&#10;AAAPAAAAAAAAAAAAAAAAAKkCAABkcnMvZG93bnJldi54bWxQSwUGAAAAAAQABAD6AAAAnQMAAAAA&#10;">
                      <v:line id="Straight Connector 1029" o:spid="_x0000_s1311" style="position:absolute;visibility:visible;mso-wrap-style:square" from="0,0" to="8746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JqoecIAAADdAAAADwAAAGRycy9kb3ducmV2LnhtbERPTWvCQBC9C/0PyxR60009lJpmI1Io&#10;eAokKl6H3Wk2mJ2N2a1Gf71bKPQ2j/c5xXpyvbjQGDrPCl4XGQhi7U3HrYL97mv+DiJEZIO9Z1Jw&#10;owDr8mlWYG78lWu6NLEVKYRDjgpsjEMuZdCWHIaFH4gT9+1HhzHBsZVmxGsKd71cZtmbdNhxarA4&#10;0KclfWp+nAK9P7aH84arerc66DtWpnLWKPXyPG0+QESa4r/4z701aX62XMHvN+kEWT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JqoecIAAADdAAAADwAAAAAAAAAAAAAA&#10;AAChAgAAZHJzL2Rvd25yZXYueG1sUEsFBgAAAAAEAAQA+QAAAJADAAAAAA==&#10;" strokecolor="#4f81bd [3204]" strokeweight="2pt">
                        <v:shadow on="t" opacity="24903f" mv:blur="40000f" origin=",.5" offset="0,20000emu"/>
                      </v:line>
                      <v:group id="Group 1030" o:spid="_x0000_s1312" style="position:absolute;left:412111;top:266700;width:230716;height:50800" coordorigin="-101604" coordsize="230716,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H2o97GAAAA3QAA&#10;AA8AAAAAAAAAAAAAAAAAqQIAAGRycy9kb3ducmV2LnhtbFBLBQYAAAAABAAEAPoAAACcAwAAAAA=&#10;">
                        <v:oval id="Oval 1031" o:spid="_x0000_s1313" style="position:absolute;left:-101604;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53SOwgAA&#10;AN0AAAAPAAAAZHJzL2Rvd25yZXYueG1sRE9Ni8IwEL0v+B/CCF5EUxVFukZRQViPVln2ONuMbbWZ&#10;1CZr6783grC3ebzPWaxaU4o71a6wrGA0jEAQp1YXnCk4HXeDOQjnkTWWlknBgxyslp2PBcbaNnyg&#10;e+IzEULYxagg976KpXRpTgbd0FbEgTvb2qAPsM6krrEJ4aaU4yiaSYMFh4YcK9rmlF6TP6NgQ+ls&#10;/Lu/bPu7dfP945Mp3vqVUr1uu/4E4an1/+K3+0uH+dFkBK9vwgl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ndI7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oval id="Oval 1032" o:spid="_x0000_s1314" style="position:absolute;left:-11646;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Ner5wwAA&#10;AN0AAAAPAAAAZHJzL2Rvd25yZXYueG1sRE9Na8JAEL0L/Q/LFLyIbpqiSHQVKwj2aCzF45gdk7TZ&#10;2ZhdTfz3riB4m8f7nPmyM5W4UuNKywo+RhEI4szqknMFP/vNcArCeWSNlWVScCMHy8Vbb46Jti3v&#10;6Jr6XIQQdgkqKLyvEyldVpBBN7I1ceBOtjHoA2xyqRtsQ7ipZBxFE2mw5NBQYE3rgrL/9GIUfFE2&#10;iY/ff+vBZtX+Hnw6xvOgVqr/3q1mIDx1/iV+urc6zI8+Y3h8E06Qi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Ner5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033" o:spid="_x0000_s1315" style="position:absolute;left:78312;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eU9iwgAA&#10;AN0AAAAPAAAAZHJzL2Rvd25yZXYueG1sRE9Ni8IwEL0v+B/CCF5EU5UV6RpFBUGPW0U8zjZjW20m&#10;tYm2/nuzsLC3ebzPmS9bU4on1a6wrGA0jEAQp1YXnCk4HraDGQjnkTWWlknBixwsF52POcbaNvxN&#10;z8RnIoSwi1FB7n0VS+nSnAy6oa2IA3extUEfYJ1JXWMTwk0px1E0lQYLDg05VrTJKb0lD6NgTel0&#10;/LO/bvrbVXM6++QT7/1KqV63XX2B8NT6f/Gfe6fD/Ggygd9vwgly8Q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5T2L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group>
                      <v:line id="Straight Connector 1034" o:spid="_x0000_s1316" style="position:absolute;visibility:visible;mso-wrap-style:square" from="0,565150" to="84074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0KROsEAAADdAAAADwAAAGRycy9kb3ducmV2LnhtbERPS2sCMRC+F/wPYQRvNVstolujiCB4&#10;WvCF1yGZbpZuJusm6uqvbwoFb/PxPWe+7FwtbtSGyrOCj2EGglh7U3Gp4HjYvE9BhIhssPZMCh4U&#10;YLnovc0xN/7OO7rtYylSCIccFdgYm1zKoC05DEPfECfu27cOY4JtKU2L9xTuajnKsol0WHFqsNjQ&#10;2pL+2V+dAn08l6fLiovdYXbSTyxM4axRatDvVl8gInXxJf53b02an40/4e+bdIJc/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QpE6wQAAAN0AAAAPAAAAAAAAAAAAAAAA&#10;AKECAABkcnMvZG93bnJldi54bWxQSwUGAAAAAAQABAD5AAAAjwMAAAAA&#10;" strokecolor="#4f81bd [3204]" strokeweight="2pt">
                        <v:shadow on="t" opacity="24903f" mv:blur="40000f" origin=",.5" offset="0,20000emu"/>
                      </v:line>
                      <v:line id="Straight Connector 1035" o:spid="_x0000_s1317"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40ocEAAADdAAAADwAAAGRycy9kb3ducmV2LnhtbERPS2sCMRC+F/wPYQRvNVulolujiCB4&#10;WvCF1yGZbpZuJusm6uqvbwoFb/PxPWe+7FwtbtSGyrOCj2EGglh7U3Gp4HjYvE9BhIhssPZMCh4U&#10;YLnovc0xN/7OO7rtYylSCIccFdgYm1zKoC05DEPfECfu27cOY4JtKU2L9xTuajnKsol0WHFqsNjQ&#10;2pL+2V+dAn08l6fLiovdYXbSTyxM4axRatDvVl8gInXxJf53b02an40/4e+bdIJc/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DjShwQAAAN0AAAAPAAAAAAAAAAAAAAAA&#10;AKECAABkcnMvZG93bnJldi54bWxQSwUGAAAAAAQABAD5AAAAjwMAAAAA&#10;" strokecolor="#4f81bd [3204]" strokeweight="2pt">
                        <v:shadow on="t" opacity="24903f" mv:blur="40000f" origin=",.5" offset="0,20000emu"/>
                      </v:line>
                      <v:line id="Straight Connector 1036" o:spid="_x0000_s1318" style="position:absolute;visibility:visible;mso-wrap-style:square" from="315169,10160" to="315169,5607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Nyq1sIAAADdAAAADwAAAGRycy9kb3ducmV2LnhtbERP32vCMBB+H/g/hBP2NlM3EK1GkcFg&#10;T4VWxdcjuTVlzaU2Wdvtr18GA9/u4/t5u8PkWjFQHxrPCpaLDASx9qbhWsH59Pa0BhEissHWMyn4&#10;pgCH/exhh7nxI5c0VLEWKYRDjgpsjF0uZdCWHIaF74gT9+F7hzHBvpamxzGFu1Y+Z9lKOmw4NVjs&#10;6NWS/qy+nAJ9vtaX25GL8rS56B8sTOGsUepxPh23ICJN8S7+d7+bND97WcHfN+kEuf8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Nyq1sIAAADdAAAADwAAAAAAAAAAAAAA&#10;AAChAgAAZHJzL2Rvd25yZXYueG1sUEsFBgAAAAAEAAQA+QAAAJADAAAAAA==&#10;" strokecolor="#4f81bd [3204]" strokeweight="2pt">
                        <v:shadow on="t" opacity="24903f" mv:blur="40000f" origin=",.5" offset="0,20000emu"/>
                      </v:line>
                      <v:line id="Straight Connector 1037" o:spid="_x0000_s1319" style="position:absolute;visibility:visible;mso-wrap-style:square" from="730031,10160" to="730031,563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5APTcEAAADdAAAADwAAAGRycy9kb3ducmV2LnhtbERPS2sCMRC+F/wPYQRvNVuFqlujiCB4&#10;WvCF1yGZbpZuJusm6uqvbwoFb/PxPWe+7FwtbtSGyrOCj2EGglh7U3Gp4HjYvE9BhIhssPZMCh4U&#10;YLnovc0xN/7OO7rtYylSCIccFdgYm1zKoC05DEPfECfu27cOY4JtKU2L9xTuajnKsk/psOLUYLGh&#10;tSX9s786Bfp4Lk+XFRe7w+ykn1iYwlmj1KDfrb5AROriS/zv3po0PxtP4O+bdIJc/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bkA9NwQAAAN0AAAAPAAAAAAAAAAAAAAAA&#10;AKECAABkcnMvZG93bnJldi54bWxQSwUGAAAAAAQABAD5AAAAjwMAAAAA&#10;" strokecolor="#4f81bd [3204]" strokeweight="2pt">
                        <v:shadow on="t" opacity="24903f" mv:blur="40000f" origin=",.5" offset="0,20000emu"/>
                      </v:line>
                      <v:line id="Straight Connector 1038" o:spid="_x0000_s1320" style="position:absolute;visibility:visible;mso-wrap-style:square" from="133350,368935"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g+bP8QAAADdAAAADwAAAGRycy9kb3ducmV2LnhtbESPT2sCMRDF7wW/Qxiht5q1QqmrUaRQ&#10;8LTgP7wOybhZ3EzWTarbfvrOodDbDO/Ne79ZrofQqjv1qYlsYDopQBHb6BquDRwPny/voFJGdthG&#10;JgPflGC9Gj0tsXTxwTu673OtJIRTiQZ8zl2pdbKeAqZJ7IhFu8Q+YJa1r7Xr8SHhodWvRfGmAzYs&#10;DR47+vBkr/uvYMAez/XptuFqd5if7A9WrgreGfM8HjYLUJmG/G/+u946wS9mgivfyAh69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qD5s/xAAAAN0AAAAPAAAAAAAAAAAA&#10;AAAAAKECAABkcnMvZG93bnJldi54bWxQSwUGAAAAAAQABAD5AAAAkgMAAAAA&#10;" strokecolor="#4f81bd [3204]" strokeweight="2pt">
                        <v:shadow on="t" opacity="24903f" mv:blur="40000f" origin=",.5" offset="0,20000emu"/>
                      </v:line>
                    </v:group>
                    <v:shape id="Isosceles Triangle 1039" o:spid="_x0000_s1321"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6O6+xgAA&#10;AN0AAAAPAAAAZHJzL2Rvd25yZXYueG1sRI9Ba8MwDIXvg/4Ho0Ivo3XWwZamdUspdIRdRrtAriJW&#10;k9BYDraXZP9+Hgx2k3jve3raHSbTiYGcby0reFolIIgrq1uuFRSf52UKwgdkjZ1lUvBNHg772cMO&#10;M21HvtBwDbWIIewzVNCE0GdS+qohg35le+Ko3awzGOLqaqkdjjHcdHKdJC/SYMvxQoM9nRqq7tcv&#10;E2vkj29re5rKtDCXj7Ts3DsOr0ot5tNxCyLQFP7Nf3SuI5c8b+D3mziC3P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16O6+xgAAAN0AAAAPAAAAAAAAAAAAAAAAAJcCAABkcnMv&#10;ZG93bnJldi54bWxQSwUGAAAAAAQABAD1AAAAigMAAAAA&#10;" fillcolor="#4f81bd [3204]" strokecolor="#4579b8 [3044]">
                      <v:fill color2="#a7bfde [1620]" rotate="t" type="gradient">
                        <o:fill v:ext="view" type="gradientUnscaled"/>
                      </v:fill>
                      <v:shadow on="t" opacity="22937f" mv:blur="40000f" origin=",.5" offset="0,23000emu"/>
                    </v:shape>
                  </v:group>
                  <v:group id="Group 1040" o:spid="_x0000_s1322" style="position:absolute;left:1905;width:855345;height:278765" coordsize="855345,278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58NCjxwAAAN0A&#10;AAAPAAAAAAAAAAAAAAAAAKkCAABkcnMvZG93bnJldi54bWxQSwUGAAAAAAQABAD6AAAAnQMAAAAA&#10;">
                    <v:shape id="Text Box 1041" o:spid="_x0000_s1323" type="#_x0000_t202" style="position:absolute;left:5842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D3twwwAA&#10;AN0AAAAPAAAAZHJzL2Rvd25yZXYueG1sRE/JasMwEL0X8g9iArnVkktaEseKCS2BnlqaDXIbrIlt&#10;Yo2Mpcbu31eFQm7zeOvkxWhbcaPeN441pIkCQVw603Cl4bDfPi5A+IBssHVMGn7IQ7GePOSYGTfw&#10;F912oRIxhH2GGuoQukxKX9Zk0SeuI47cxfUWQ4R9JU2PQwy3rXxS6kVabDg21NjRa03ldfdtNRw/&#10;LufTXH1Wb/a5G9yoJNul1Ho2HTcrEIHGcBf/u99NnK/mKfx9E0+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D3twwwAAAN0AAAAPAAAAAAAAAAAAAAAAAJcCAABkcnMvZG93&#10;bnJldi54bWxQSwUGAAAAAAQABAD1AAAAhwMAAAAA&#10;" filled="f" stroked="f">
                      <v:textbox>
                        <w:txbxContent>
                          <w:p w14:paraId="6B53518B" w14:textId="77777777" w:rsidR="007920F8" w:rsidRPr="00180F0C" w:rsidRDefault="007920F8" w:rsidP="002B6837">
                            <w:pPr>
                              <w:rPr>
                                <w:i/>
                              </w:rPr>
                            </w:pPr>
                            <w:r>
                              <w:rPr>
                                <w:i/>
                              </w:rPr>
                              <w:t>c</w:t>
                            </w:r>
                          </w:p>
                        </w:txbxContent>
                      </v:textbox>
                    </v:shape>
                    <v:shape id="Text Box 1042" o:spid="_x0000_s1324" type="#_x0000_t202" style="position:absolute;left:1778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3eUHwwAA&#10;AN0AAAAPAAAAZHJzL2Rvd25yZXYueG1sRE9Na8JAEL0L/odlhN7MrhKlplmltBR6smhbobchOybB&#10;7GzIbpP033cFwds83ufku9E2oqfO1441LBIFgrhwpuZSw9fn2/wRhA/IBhvHpOGPPOy200mOmXED&#10;H6g/hlLEEPYZaqhCaDMpfVGRRZ+4ljhyZ9dZDBF2pTQdDjHcNnKp1FparDk2VNjSS0XF5fhrNXzv&#10;zz+nVH2Ur3bVDm5Uku1Gav0wG5+fQAQaw118c7+bOF+lS7h+E0+Q2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3eUHwwAAAN0AAAAPAAAAAAAAAAAAAAAAAJcCAABkcnMvZG93&#10;bnJldi54bWxQSwUGAAAAAAQABAD1AAAAhwMAAAAA&#10;" filled="f" stroked="f">
                      <v:textbox>
                        <w:txbxContent>
                          <w:p w14:paraId="766C3C73" w14:textId="77777777" w:rsidR="007920F8" w:rsidRPr="00180F0C" w:rsidRDefault="007920F8" w:rsidP="002B6837">
                            <w:pPr>
                              <w:rPr>
                                <w:i/>
                              </w:rPr>
                            </w:pPr>
                            <w:r>
                              <w:rPr>
                                <w:i/>
                              </w:rPr>
                              <w:t>b</w:t>
                            </w:r>
                          </w:p>
                        </w:txbxContent>
                      </v:textbox>
                    </v:shape>
                    <v:shape id="Text Box 1043" o:spid="_x0000_s1325" type="#_x0000_t202" style="position:absolute;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UCcwgAA&#10;AN0AAAAPAAAAZHJzL2Rvd25yZXYueG1sRE9Na8JAEL0L/Q/LFLzpbquVNrpKqQieLMYq9DZkxySY&#10;nQ3Z1cR/7wqCt3m8z5ktOluJCzW+dKzhbahAEGfOlJxr+NutBp8gfEA2WDkmDVfysJi/9GaYGNfy&#10;li5pyEUMYZ+ghiKEOpHSZwVZ9ENXE0fu6BqLIcIml6bBNobbSr4rNZEWS44NBdb0U1B2Ss9Ww35z&#10;/D+M1W++tB916zol2X5Jrfuv3fcURKAuPMUP99rE+Wo8gvs38QQ5v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aRQJzCAAAA3QAAAA8AAAAAAAAAAAAAAAAAlwIAAGRycy9kb3du&#10;cmV2LnhtbFBLBQYAAAAABAAEAPUAAACGAwAAAAA=&#10;" filled="f" stroked="f">
                      <v:textbox>
                        <w:txbxContent>
                          <w:p w14:paraId="31580AD4" w14:textId="77777777" w:rsidR="007920F8" w:rsidRPr="00180F0C" w:rsidRDefault="007920F8" w:rsidP="002B6837">
                            <w:pPr>
                              <w:rPr>
                                <w:i/>
                              </w:rPr>
                            </w:pPr>
                            <w:r>
                              <w:rPr>
                                <w:i/>
                              </w:rPr>
                              <w:t>a</w:t>
                            </w:r>
                          </w:p>
                        </w:txbxContent>
                      </v:textbox>
                    </v:shape>
                  </v:group>
                  <v:group id="Group 1044" o:spid="_x0000_s1326" style="position:absolute;left:17145;top:768985;width:855345;height:278765" coordsize="855345,278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bL1qDDAAAA3QAAAA8A&#10;AAAAAAAAAAAAAAAAqQIAAGRycy9kb3ducmV2LnhtbFBLBQYAAAAABAAEAPoAAACZAwAAAAA=&#10;">
                    <v:shape id="Text Box 1045" o:spid="_x0000_s1327" type="#_x0000_t202" style="position:absolute;left:5842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NH1zwwAA&#10;AN0AAAAPAAAAZHJzL2Rvd25yZXYueG1sRE9Na8JAEL0L/odlBG9m12KkplmltBQ8tWhbobchOybB&#10;7GzIbpP033cFwds83ufku9E2oqfO1441LBMFgrhwpuZSw9fn2+IRhA/IBhvHpOGPPOy200mOmXED&#10;H6g/hlLEEPYZaqhCaDMpfVGRRZ+4ljhyZ9dZDBF2pTQdDjHcNvJBqbW0WHNsqLCll4qKy/HXavh+&#10;P/+cVuqjfLVpO7hRSbYbqfV8Nj4/gQg0hrv45t6bOF+tUrh+E0+Q2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NH1zwwAAAN0AAAAPAAAAAAAAAAAAAAAAAJcCAABkcnMvZG93&#10;bnJldi54bWxQSwUGAAAAAAQABAD1AAAAhwMAAAAA&#10;" filled="f" stroked="f">
                      <v:textbox>
                        <w:txbxContent>
                          <w:p w14:paraId="19A43505" w14:textId="77777777" w:rsidR="007920F8" w:rsidRPr="00180F0C" w:rsidRDefault="007920F8" w:rsidP="002B6837">
                            <w:pPr>
                              <w:rPr>
                                <w:i/>
                              </w:rPr>
                            </w:pPr>
                            <w:r>
                              <w:rPr>
                                <w:i/>
                              </w:rPr>
                              <w:t>t</w:t>
                            </w:r>
                          </w:p>
                        </w:txbxContent>
                      </v:textbox>
                    </v:shape>
                    <v:shape id="Text Box 1046" o:spid="_x0000_s1328" type="#_x0000_t202" style="position:absolute;left:1778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5uMEwwAA&#10;AN0AAAAPAAAAZHJzL2Rvd25yZXYueG1sRE9Na8JAEL0L/odlBG9mV7GhplmlVAqeWrSt0NuQHZNg&#10;djZkt0n677sFwds83ufku9E2oqfO1441LBMFgrhwpuZSw+fH6+IRhA/IBhvHpOGXPOy200mOmXED&#10;H6k/hVLEEPYZaqhCaDMpfVGRRZ+4ljhyF9dZDBF2pTQdDjHcNnKlVCot1hwbKmzppaLievqxGr7e&#10;Lt/ntXov9/ahHdyoJNuN1Ho+G5+fQAQaw118cx9MnK/WKfx/E0+Q2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5uMEwwAAAN0AAAAPAAAAAAAAAAAAAAAAAJcCAABkcnMvZG93&#10;bnJldi54bWxQSwUGAAAAAAQABAD1AAAAhwMAAAAA&#10;" filled="f" stroked="f">
                      <v:textbox>
                        <w:txbxContent>
                          <w:p w14:paraId="4B92B7AA" w14:textId="77777777" w:rsidR="007920F8" w:rsidRPr="00180F0C" w:rsidRDefault="007920F8" w:rsidP="002B6837">
                            <w:pPr>
                              <w:rPr>
                                <w:i/>
                              </w:rPr>
                            </w:pPr>
                            <w:r>
                              <w:rPr>
                                <w:i/>
                              </w:rPr>
                              <w:t>s</w:t>
                            </w:r>
                          </w:p>
                        </w:txbxContent>
                      </v:textbox>
                    </v:shape>
                    <v:shape id="Text Box 1047" o:spid="_x0000_s1329" type="#_x0000_t202" style="position:absolute;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qkafwgAA&#10;AN0AAAAPAAAAZHJzL2Rvd25yZXYueG1sRE9Li8IwEL4L+x/CLHjTZBcfu9Uoy4rgSVFXYW9DM7bF&#10;ZlKaaOu/N4LgbT6+50znrS3FlWpfONbw0VcgiFNnCs40/O2XvS8QPiAbLB2Thht5mM/eOlNMjGt4&#10;S9ddyEQMYZ+ghjyEKpHSpzlZ9H1XEUfu5GqLIcI6k6bGJobbUn4qNZIWC44NOVb0m1N63l2shsP6&#10;9H8cqE22sMOqca2SbL+l1t339mcCIlAbXuKne2XifDUYw+ObeIKc3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mqRp/CAAAA3QAAAA8AAAAAAAAAAAAAAAAAlwIAAGRycy9kb3du&#10;cmV2LnhtbFBLBQYAAAAABAAEAPUAAACGAwAAAAA=&#10;" filled="f" stroked="f">
                      <v:textbox>
                        <w:txbxContent>
                          <w:p w14:paraId="569CCD19" w14:textId="77777777" w:rsidR="007920F8" w:rsidRPr="00180F0C" w:rsidRDefault="007920F8" w:rsidP="002B6837">
                            <w:pPr>
                              <w:rPr>
                                <w:i/>
                              </w:rPr>
                            </w:pPr>
                            <w:r>
                              <w:rPr>
                                <w:i/>
                              </w:rPr>
                              <w:t>r</w:t>
                            </w:r>
                          </w:p>
                        </w:txbxContent>
                      </v:textbox>
                    </v:shape>
                  </v:group>
                </v:group>
                <v:group id="Group 1072" o:spid="_x0000_s1330" style="position:absolute;left:956945;top:502920;width:116840;height:38100" coordorigin=",527685" coordsize="116840,38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AiHyxQAAAN0AAAAPAAAAZHJzL2Rvd25yZXYueG1sRE9La8JAEL4X/A/LCL3V&#10;TSKtJXUVES09SMFEKL0N2TEJZmdDds3j33cLhd7m43vOejuaRvTUudqygngRgSAurK65VHDJj0+v&#10;IJxH1thYJgUTOdhuZg9rTLUd+Ex95ksRQtilqKDyvk2ldEVFBt3CtsSBu9rOoA+wK6XucAjhppFJ&#10;FL1IgzWHhgpb2ldU3LK7UfA+4LBbxof+dLvup+/8+fPrFJNSj/Nx9wbC0+j/xX/uDx3mR6sE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AIh8sUAAADdAAAA&#10;DwAAAAAAAAAAAAAAAACpAgAAZHJzL2Rvd25yZXYueG1sUEsFBgAAAAAEAAQA+gAAAJsDAAAAAA==&#10;">
                  <v:line id="Straight Connector 1073" o:spid="_x0000_s1331"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7HQR8IAAADdAAAADwAAAGRycy9kb3ducmV2LnhtbERPTWsCMRC9F/wPYQRvNbELbVmNIoKl&#10;gpeql97GzbhZ3EyWJHXXf28Khd7m8T5nsRpcK24UYuNZw2yqQBBX3jRcazgdt8/vIGJCNth6Jg13&#10;irBajp4WWBrf8xfdDqkWOYRjiRpsSl0pZawsOYxT3xFn7uKDw5RhqKUJ2Odw18oXpV6lw4Zzg8WO&#10;Npaq6+HHaVjvu1P/EZV1u+Bk8U3787aotJ6Mh/UcRKIh/Yv/3J8mz1dvBfx+k0+Qy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7HQR8IAAADdAAAADwAAAAAAAAAAAAAA&#10;AAChAgAAZHJzL2Rvd25yZXYueG1sUEsFBgAAAAAEAAQA+QAAAJADAAAAAA==&#10;" strokecolor="#4f81bd [3204]" strokeweight="1pt">
                    <v:shadow on="t" opacity="24903f" mv:blur="40000f" origin=",.5" offset="0,20000emu"/>
                  </v:line>
                  <v:line id="Straight Connector 1074" o:spid="_x0000_s1332"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FhIM8IAAADdAAAADwAAAGRycy9kb3ducmV2LnhtbERPTWsCMRC9F/wPYYTeamIVW1ajiGCx&#10;4EXrpbdxM90s3UyWJHXXf98Igrd5vM9ZrHrXiAuFWHvWMB4pEMSlNzVXGk5f25d3EDEhG2w8k4Yr&#10;RVgtB08LLIzv+ECXY6pEDuFYoAabUltIGUtLDuPIt8SZ+/HBYcowVNIE7HK4a+SrUjPpsObcYLGl&#10;jaXy9/jnNKz37an7iMq6z+Dk5Jv25+2k1Pp52K/nIBL16SG+u3cmz1dvU7h9k0+Qy3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FhIM8IAAADdAAAADwAAAAAAAAAAAAAA&#10;AAChAgAAZHJzL2Rvd25yZXYueG1sUEsFBgAAAAAEAAQA+QAAAJADAAAAAA==&#10;" strokecolor="#4f81bd [3204]" strokeweight="1pt">
                    <v:shadow on="t" opacity="24903f" mv:blur="40000f" origin=",.5" offset="0,20000emu"/>
                  </v:line>
                </v:group>
              </v:group>
            </w:pict>
          </mc:Fallback>
        </mc:AlternateContent>
      </w:r>
      <w:r w:rsidR="002B6837">
        <w:rPr>
          <w:rFonts w:cstheme="minorHAnsi"/>
        </w:rPr>
        <w:t>Theorem: [Bud]</w:t>
      </w:r>
    </w:p>
    <w:p w14:paraId="3AC98889" w14:textId="0F63946F" w:rsidR="002B6837" w:rsidRDefault="00A64ABD" w:rsidP="002B6837">
      <w:pPr>
        <w:tabs>
          <w:tab w:val="left" w:pos="2520"/>
        </w:tabs>
        <w:rPr>
          <w:rFonts w:cstheme="minorHAnsi"/>
        </w:rPr>
      </w:pPr>
      <w:r>
        <w:rPr>
          <w:noProof/>
        </w:rPr>
        <mc:AlternateContent>
          <mc:Choice Requires="wpg">
            <w:drawing>
              <wp:anchor distT="0" distB="0" distL="114300" distR="114300" simplePos="0" relativeHeight="251793408" behindDoc="0" locked="0" layoutInCell="1" allowOverlap="1" wp14:anchorId="7A420DA9" wp14:editId="605D3032">
                <wp:simplePos x="0" y="0"/>
                <wp:positionH relativeFrom="column">
                  <wp:posOffset>3114040</wp:posOffset>
                </wp:positionH>
                <wp:positionV relativeFrom="paragraph">
                  <wp:posOffset>130810</wp:posOffset>
                </wp:positionV>
                <wp:extent cx="1483360" cy="565150"/>
                <wp:effectExtent l="50800" t="25400" r="66040" b="95250"/>
                <wp:wrapNone/>
                <wp:docPr id="295" name="Group 295"/>
                <wp:cNvGraphicFramePr/>
                <a:graphic xmlns:a="http://schemas.openxmlformats.org/drawingml/2006/main">
                  <a:graphicData uri="http://schemas.microsoft.com/office/word/2010/wordprocessingGroup">
                    <wpg:wgp>
                      <wpg:cNvGrpSpPr/>
                      <wpg:grpSpPr>
                        <a:xfrm>
                          <a:off x="0" y="0"/>
                          <a:ext cx="1483360" cy="565150"/>
                          <a:chOff x="0" y="0"/>
                          <a:chExt cx="1483360" cy="565150"/>
                        </a:xfrm>
                      </wpg:grpSpPr>
                      <wpg:grpSp>
                        <wpg:cNvPr id="1048" name="Group 1048"/>
                        <wpg:cNvGrpSpPr/>
                        <wpg:grpSpPr>
                          <a:xfrm>
                            <a:off x="0" y="0"/>
                            <a:ext cx="874395" cy="565150"/>
                            <a:chOff x="0" y="0"/>
                            <a:chExt cx="874607" cy="565150"/>
                          </a:xfrm>
                          <a:extLst>
                            <a:ext uri="{0CCBE362-F206-4b92-989A-16890622DB6E}">
                              <ma14:wrappingTextBoxFlag xmlns:ma14="http://schemas.microsoft.com/office/mac/drawingml/2011/main"/>
                            </a:ext>
                          </a:extLst>
                        </wpg:grpSpPr>
                        <wpg:grpSp>
                          <wpg:cNvPr id="1049" name="Group 1049"/>
                          <wpg:cNvGrpSpPr/>
                          <wpg:grpSpPr>
                            <a:xfrm>
                              <a:off x="0" y="0"/>
                              <a:ext cx="874607" cy="565150"/>
                              <a:chOff x="0" y="0"/>
                              <a:chExt cx="874607" cy="565150"/>
                            </a:xfrm>
                          </wpg:grpSpPr>
                          <wps:wsp>
                            <wps:cNvPr id="1050" name="Straight Connector 1050"/>
                            <wps:cNvCnPr/>
                            <wps:spPr>
                              <a:xfrm>
                                <a:off x="0" y="0"/>
                                <a:ext cx="874607"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051" name="Group 1051"/>
                            <wpg:cNvGrpSpPr/>
                            <wpg:grpSpPr>
                              <a:xfrm>
                                <a:off x="412111" y="266700"/>
                                <a:ext cx="230716" cy="50800"/>
                                <a:chOff x="-101604" y="0"/>
                                <a:chExt cx="230716" cy="50800"/>
                              </a:xfrm>
                            </wpg:grpSpPr>
                            <wps:wsp>
                              <wps:cNvPr id="1052" name="Oval 1052"/>
                              <wps:cNvSpPr/>
                              <wps:spPr>
                                <a:xfrm>
                                  <a:off x="-101604"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Oval 1053"/>
                              <wps:cNvSpPr/>
                              <wps:spPr>
                                <a:xfrm>
                                  <a:off x="-11646"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Oval 1054"/>
                              <wps:cNvSpPr/>
                              <wps:spPr>
                                <a:xfrm>
                                  <a:off x="78312"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5" name="Straight Connector 1055"/>
                            <wps:cNvCnPr/>
                            <wps:spPr>
                              <a:xfrm>
                                <a:off x="0" y="565150"/>
                                <a:ext cx="84074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6" name="Straight Connector 1056"/>
                            <wps:cNvCnPr/>
                            <wps:spPr>
                              <a:xfrm>
                                <a:off x="270760"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7" name="Straight Connector 1057"/>
                            <wps:cNvCnPr/>
                            <wps:spPr>
                              <a:xfrm>
                                <a:off x="94974" y="10160"/>
                                <a:ext cx="0" cy="55054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8" name="Straight Connector 1058"/>
                            <wps:cNvCnPr/>
                            <wps:spPr>
                              <a:xfrm>
                                <a:off x="730031"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9" name="Straight Connector 1059"/>
                            <wps:cNvCnPr/>
                            <wps:spPr>
                              <a:xfrm>
                                <a:off x="260386" y="368935"/>
                                <a:ext cx="1905" cy="18859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60" name="Isosceles Triangle 1060"/>
                          <wps:cNvSpPr/>
                          <wps:spPr>
                            <a:xfrm rot="10800000">
                              <a:off x="152436"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9" name="Group 1069"/>
                        <wpg:cNvGrpSpPr/>
                        <wpg:grpSpPr>
                          <a:xfrm>
                            <a:off x="970915" y="299085"/>
                            <a:ext cx="116840" cy="38100"/>
                            <a:chOff x="0" y="527685"/>
                            <a:chExt cx="116840" cy="38100"/>
                          </a:xfrm>
                        </wpg:grpSpPr>
                        <wps:wsp>
                          <wps:cNvPr id="1070" name="Straight Connector 1070"/>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71" name="Straight Connector 1071"/>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grpSp>
                        <wpg:cNvPr id="1065" name="Group 1065"/>
                        <wpg:cNvGrpSpPr/>
                        <wpg:grpSpPr>
                          <a:xfrm>
                            <a:off x="1216660" y="271780"/>
                            <a:ext cx="266700" cy="50800"/>
                            <a:chOff x="0" y="0"/>
                            <a:chExt cx="266700" cy="50800"/>
                          </a:xfrm>
                          <a:extLst>
                            <a:ext uri="{0CCBE362-F206-4b92-989A-16890622DB6E}">
                              <ma14:wrappingTextBoxFlag xmlns:ma14="http://schemas.microsoft.com/office/mac/drawingml/2011/main"/>
                            </a:ext>
                          </a:extLst>
                        </wpg:grpSpPr>
                        <wps:wsp>
                          <wps:cNvPr id="1066" name="Oval 1066"/>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7" name="Oval 1067"/>
                          <wps:cNvSpPr/>
                          <wps:spPr>
                            <a:xfrm>
                              <a:off x="1079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Oval 1068"/>
                          <wps:cNvSpPr/>
                          <wps:spPr>
                            <a:xfrm>
                              <a:off x="21590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295" o:spid="_x0000_s1026" style="position:absolute;margin-left:245.2pt;margin-top:10.3pt;width:116.8pt;height:44.5pt;z-index:251793408" coordsize="148336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">
                <v:group id="Group 1048" o:spid="_x0000_s1027" style="position:absolute;width:874395;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HhtylxwAAAN0A&#10;AAAPAAAAAAAAAAAAAAAAAKkCAABkcnMvZG93bnJldi54bWxQSwUGAAAAAAQABAD6AAAAnQMAAAAA&#10;">
                  <v:group id="Group 1049" o:spid="_x0000_s1028" style="position:absolute;width:874607;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oynk+xAAAAN0AAAAP&#10;AAAAAAAAAAAAAAAAAKkCAABkcnMvZG93bnJldi54bWxQSwUGAAAAAAQABAD6AAAAmgMAAAAA&#10;">
                    <v:line id="Straight Connector 1050" o:spid="_x0000_s1029" style="position:absolute;visibility:visible;mso-wrap-style:square" from="0,0" to="8746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aZymcQAAADdAAAADwAAAGRycy9kb3ducmV2LnhtbESPT2sCMRDF7wW/Qxiht5q1YKmrUaRQ&#10;8LTgP7wOybhZ3EzWTarbfvrOodDbDO/Ne79ZrofQqjv1qYlsYDopQBHb6BquDRwPny/voFJGdthG&#10;JgPflGC9Gj0tsXTxwTu673OtJIRTiQZ8zl2pdbKeAqZJ7IhFu8Q+YJa1r7Xr8SHhodWvRfGmAzYs&#10;DR47+vBkr/uvYMAez/XptuFqd5if7A9WrgreGfM8HjYLUJmG/G/+u946wS9mwi/fyAh69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JpnKZxAAAAN0AAAAPAAAAAAAAAAAA&#10;AAAAAKECAABkcnMvZG93bnJldi54bWxQSwUGAAAAAAQABAD5AAAAkgMAAAAA&#10;" strokecolor="#4f81bd [3204]" strokeweight="2pt">
                      <v:shadow on="t" opacity="24903f" mv:blur="40000f" origin=",.5" offset="0,20000emu"/>
                    </v:line>
                    <v:group id="Group 1051" o:spid="_x0000_s1030" style="position:absolute;left:412111;top:266700;width:230716;height:50800" coordorigin="-101604" coordsize="230716,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Nl4+XDAAAA3QAAAA8A&#10;AAAAAAAAAAAAAAAAqQIAAGRycy9kb3ducmV2LnhtbFBLBQYAAAAABAAEAPoAAACZAwAAAAA=&#10;">
                      <v:oval id="Oval 1052" o:spid="_x0000_s1031" style="position:absolute;left:-101604;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6g9ZwwAA&#10;AN0AAAAPAAAAZHJzL2Rvd25yZXYueG1sRE9Na8JAEL0X/A/LCL1I3TSgSHQVFQLtsVGkx3F3mqRm&#10;Z9PsNkn/fbcg9DaP9zmb3Wgb0VPna8cKnucJCGLtTM2lgvMpf1qB8AHZYOOYFPyQh9128rDBzLiB&#10;36gvQiliCPsMFVQhtJmUXldk0c9dSxy5D9dZDBF2pTQdDjHcNjJNkqW0WHNsqLClY0X6VnxbBQfS&#10;y/T6+nmc5fvh8h6KBX7NWqUep+N+DSLQGP7Fd/eLifOTRQp/38QT5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6g9Z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053" o:spid="_x0000_s1032" style="position:absolute;left:-11646;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pqrCwgAA&#10;AN0AAAAPAAAAZHJzL2Rvd25yZXYueG1sRE9Ni8IwEL0L/ocwghfRVBdFukZRQdg9bhXxONuMbbWZ&#10;1Cba7r/fCIK3ebzPWaxaU4oH1a6wrGA8ikAQp1YXnCk47HfDOQjnkTWWlknBHzlYLbudBcbaNvxD&#10;j8RnIoSwi1FB7n0VS+nSnAy6ka2IA3e2tUEfYJ1JXWMTwk0pJ1E0kwYLDg05VrTNKb0md6NgQ+ls&#10;8vt92Q526+Z48skUb4NKqX6vXX+C8NT6t/jl/tJhfjT9gOc34QS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2mqsL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oval id="Oval 1054" o:spid="_x0000_s1033" style="position:absolute;left:78312;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TzK2wgAA&#10;AN0AAAAPAAAAZHJzL2Rvd25yZXYueG1sRE9Ni8IwEL0L/ocwghfRVFlFukZRQdg9bhXxONuMbbWZ&#10;1Cba7r/fCIK3ebzPWaxaU4oH1a6wrGA8ikAQp1YXnCk47HfDOQjnkTWWlknBHzlYLbudBcbaNvxD&#10;j8RnIoSwi1FB7n0VS+nSnAy6ka2IA3e2tUEfYJ1JXWMTwk0pJ1E0kwYLDg05VrTNKb0md6NgQ+ls&#10;8vt92Q526+Z48skUb4NKqX6vXX+C8NT6t/jl/tJhfjT9gOc34QS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JPMrb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group>
                    <v:line id="Straight Connector 1055" o:spid="_x0000_s1034" style="position:absolute;visibility:visible;mso-wrap-style:square" from="0,565150" to="84074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dHRAcIAAADdAAAADwAAAGRycy9kb3ducmV2LnhtbERP32vCMBB+H/g/hBv4NtMNHLMaRQYD&#10;nwptFV+P5NaUNZfaZLbbX78Iwt7u4/t5m93kOnGlIbSeFTwvMhDE2puWGwXH+uPpDUSIyAY7z6Tg&#10;hwLstrOHDebGj1zStYqNSCEcclRgY+xzKYO25DAsfE+cuE8/OIwJDo00A44p3HXyJctepcOWU4PF&#10;nt4t6a/q2ynQx3Nzuuy5KOvVSf9iYQpnjVLzx2m/BhFpiv/iu/tg0vxsuYTbN+kEuf0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dHRAcIAAADdAAAADwAAAAAAAAAAAAAA&#10;AAChAgAAZHJzL2Rvd25yZXYueG1sUEsFBgAAAAAEAAQA+QAAAJADAAAAAA==&#10;" strokecolor="#4f81bd [3204]" strokeweight="2pt">
                      <v:shadow on="t" opacity="24903f" mv:blur="40000f" origin=",.5" offset="0,20000emu"/>
                    </v:line>
                    <v:line id="Straight Connector 1056" o:spid="_x0000_s1035" style="position:absolute;visibility:visible;mso-wrap-style:square" from="270760,10160" to="270760,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QNPdsIAAADdAAAADwAAAGRycy9kb3ducmV2LnhtbERP32vCMBB+H/g/hBP2NlMHE61GkcFg&#10;T4VWxdcjuTVlzaU2Wdvtr18GA9/u4/t5u8PkWjFQHxrPCpaLDASx9qbhWsH59Pa0BhEissHWMyn4&#10;pgCH/exhh7nxI5c0VLEWKYRDjgpsjF0uZdCWHIaF74gT9+F7hzHBvpamxzGFu1Y+Z9lKOmw4NVjs&#10;6NWS/qy+nAJ9vtaX25GL8rS56B8sTOGsUepxPh23ICJN8S7+d7+bND97WcHfN+kEuf8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QNPdsIAAADdAAAADwAAAAAAAAAAAAAA&#10;AAChAgAAZHJzL2Rvd25yZXYueG1sUEsFBgAAAAAEAAQA+QAAAJADAAAAAA==&#10;" strokecolor="#4f81bd [3204]" strokeweight="2pt">
                      <v:shadow on="t" opacity="24903f" mv:blur="40000f" origin=",.5" offset="0,20000emu"/>
                    </v:line>
                    <v:line id="Straight Connector 1057" o:spid="_x0000_s1036" style="position:absolute;visibility:visible;mso-wrap-style:square" from="94974,10160" to="94974,5607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k/q7cEAAADdAAAADwAAAGRycy9kb3ducmV2LnhtbERPS2sCMRC+F/wPYQRvNVvBqlujiCB4&#10;WvCF1yGZbpZuJusm6uqvbwoFb/PxPWe+7FwtbtSGyrOCj2EGglh7U3Gp4HjYvE9BhIhssPZMCh4U&#10;YLnovc0xN/7OO7rtYylSCIccFdgYm1zKoC05DEPfECfu27cOY4JtKU2L9xTuajnKsk/psOLUYLGh&#10;tSX9s786Bfp4Lk+XFRe7w+ykn1iYwlmj1KDfrb5AROriS/zv3po0PxtP4O+bdIJc/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GT+rtwQAAAN0AAAAPAAAAAAAAAAAAAAAA&#10;AKECAABkcnMvZG93bnJldi54bWxQSwUGAAAAAAQABAD5AAAAjwMAAAAA&#10;" strokecolor="#4f81bd [3204]" strokeweight="2pt">
                      <v:shadow on="t" opacity="24903f" mv:blur="40000f" origin=",.5" offset="0,20000emu"/>
                    </v:line>
                    <v:line id="Straight Connector 1058" o:spid="_x0000_s1037" style="position:absolute;visibility:visible;mso-wrap-style:square" from="730031,10160" to="730031,563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9B+n8QAAADdAAAADwAAAGRycy9kb3ducmV2LnhtbESPT2sCMRDF7wW/Qxiht5q1YKmrUaRQ&#10;8LTgP7wOybhZ3EzWTarbfvrOodDbDO/Ne79ZrofQqjv1qYlsYDopQBHb6BquDRwPny/voFJGdthG&#10;JgPflGC9Gj0tsXTxwTu673OtJIRTiQZ8zl2pdbKeAqZJ7IhFu8Q+YJa1r7Xr8SHhodWvRfGmAzYs&#10;DR47+vBkr/uvYMAez/XptuFqd5if7A9WrgreGfM8HjYLUJmG/G/+u946wS9mgivfyAh69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30H6fxAAAAN0AAAAPAAAAAAAAAAAA&#10;AAAAAKECAABkcnMvZG93bnJldi54bWxQSwUGAAAAAAQABAD5AAAAkgMAAAAA&#10;" strokecolor="#4f81bd [3204]" strokeweight="2pt">
                      <v:shadow on="t" opacity="24903f" mv:blur="40000f" origin=",.5" offset="0,20000emu"/>
                    </v:line>
                    <v:line id="Straight Connector 1059" o:spid="_x0000_s1038" style="position:absolute;visibility:visible;mso-wrap-style:square" from="260386,368935" to="262291,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JzbBMIAAADdAAAADwAAAGRycy9kb3ducmV2LnhtbERP32vCMBB+H/g/hBP2NtMNNmY1ShEG&#10;PhVsFV+P5GzKmkttYu321y+Dwd7u4/t56+3kOjHSEFrPCp4XGQhi7U3LjYJj/fH0DiJEZIOdZ1Lw&#10;RQG2m9nDGnPj73ygsYqNSCEcclRgY+xzKYO25DAsfE+cuIsfHMYEh0aaAe8p3HXyJcvepMOWU4PF&#10;nnaW9Gd1cwr08dycrgWXh3p50t9YmtJZo9TjfCpWICJN8V/8596bND97XcLvN+kEufk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JzbBMIAAADdAAAADwAAAAAAAAAAAAAA&#10;AAChAgAAZHJzL2Rvd25yZXYueG1sUEsFBgAAAAAEAAQA+QAAAJADAAAAAA==&#10;" strokecolor="#4f81bd [3204]" strokeweight="2pt">
                      <v:shadow on="t" opacity="24903f" mv:blur="40000f" origin=",.5" offset="0,20000emu"/>
                    </v:line>
                  </v:group>
                  <v:shape id="Isosceles Triangle 1060" o:spid="_x0000_s1039" type="#_x0000_t5" style="position:absolute;left:152436;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Wg+xQAA&#10;AN0AAAAPAAAAZHJzL2Rvd25yZXYueG1sRI9Pa8JAEMXvBb/DMoKXohs92BBdpQgW6UX8A16H7JiE&#10;ZmfD7jbGb985CL3NY97vzZv1dnCt6inExrOB+SwDRVx623Bl4HrZT3NQMSFbbD2TgSdF2G5Gb2ss&#10;rH/wifpzqpSEcCzQQJ1SV2gdy5ocxpnviGV398FhEhkqbQM+JNy1epFlS+2wYblQY0e7msqf86+T&#10;Gof3r4XfDbf86k7H/NaGb+w/jJmMh88VqERD+je/6IMVLltKf/lGRtCb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dhaD7FAAAA3Q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v:group id="Group 1069" o:spid="_x0000_s1040" style="position:absolute;left:970915;top:299085;width:116840;height:38100" coordorigin=",527685" coordsize="116840,38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fyVewwAAAN0AAAAPAAAAZHJzL2Rvd25yZXYueG1sRE9Li8IwEL4L/ocwgrc1&#10;rbLido0iouJBFnzAsrehGdtiMylNbOu/3wiCt/n4njNfdqYUDdWusKwgHkUgiFOrC84UXM7bjxkI&#10;55E1lpZJwYMcLBf93hwTbVs+UnPymQgh7BJUkHtfJVK6NCeDbmQr4sBdbW3QB1hnUtfYhnBTynEU&#10;TaXBgkNDjhWtc0pvp7tRsGuxXU3iTXO4XdePv/Pnz+8hJqWGg271DcJT59/il3uvw/xo+gX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N/JV7DAAAA3QAAAA8A&#10;AAAAAAAAAAAAAAAAqQIAAGRycy9kb3ducmV2LnhtbFBLBQYAAAAABAAEAPoAAACZAwAAAAA=&#10;">
                  <v:line id="Straight Connector 1070" o:spid="_x0000_s1041"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2NOMMUAAADdAAAADwAAAGRycy9kb3ducmV2LnhtbESPQUsDMRCF7wX/QxjBW5tooZa1aSlC&#10;RaEX2714GzfjZnEzWZLYXf995yB4m+G9ee+bzW4KvbpQyl1kC/cLA4q4ia7j1kJ9PszXoHJBdthH&#10;Jgu/lGG3vZltsHJx5He6nEqrJIRzhRZ8KUOldW48BcyLOBCL9hVTwCJrarVLOEp46PWDMSsdsGNp&#10;8DjQs6fm+/QTLOyPQz2+ZOPDWwp6+UHHz8Oysfbudto/gSo0lX/z3/WrE3zzKPzyjYygt1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2NOMMUAAADdAAAADwAAAAAAAAAA&#10;AAAAAAChAgAAZHJzL2Rvd25yZXYueG1sUEsFBgAAAAAEAAQA+QAAAJMDAAAAAA==&#10;" strokecolor="#4f81bd [3204]" strokeweight="1pt">
                    <v:shadow on="t" opacity="24903f" mv:blur="40000f" origin=",.5" offset="0,20000emu"/>
                  </v:line>
                  <v:line id="Straight Connector 1071" o:spid="_x0000_s1042"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C/rq8EAAADdAAAADwAAAGRycy9kb3ducmV2LnhtbERPTWsCMRC9F/wPYQreamKFKqtRRFAU&#10;vFS99DbdjJulm8mSpO76702h4G0e73MWq9414kYh1p41jEcKBHHpTc2Vhst5+zYDEROywcYzabhT&#10;hNVy8LLAwviOP+l2SpXIIRwL1GBTagspY2nJYRz5ljhzVx8cpgxDJU3ALoe7Rr4r9SEd1pwbLLa0&#10;sVT+nH6dhvWxvXS7qKw7BCcnX3T83k5KrYev/XoOIlGfnuJ/997k+Wo6hr9v8gly+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UL+urwQAAAN0AAAAPAAAAAAAAAAAAAAAA&#10;AKECAABkcnMvZG93bnJldi54bWxQSwUGAAAAAAQABAD5AAAAjwMAAAAA&#10;" strokecolor="#4f81bd [3204]" strokeweight="1pt">
                    <v:shadow on="t" opacity="24903f" mv:blur="40000f" origin=",.5" offset="0,20000emu"/>
                  </v:line>
                </v:group>
                <v:group id="Group 1065" o:spid="_x0000_s1043" style="position:absolute;left:1216660;top:271780;width:266700;height:50800" coordsize="26670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iMi9bxAAAAN0AAAAP&#10;AAAAAAAAAAAAAAAAAKkCAABkcnMvZG93bnJldi54bWxQSwUGAAAAAAQABAD6AAAAmgMAAAAA&#10;">
                  <v:oval id="Oval 1066" o:spid="_x0000_s1044"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vcPnwwAA&#10;AN0AAAAPAAAAZHJzL2Rvd25yZXYueG1sRE9Na8JAEL0X/A/LCL0E3TRgKNFVVAi0R1ORHsfsmKTN&#10;zsbsNkn/fbdQ6G0e73M2u8m0YqDeNZYVPC1jEMSl1Q1XCs5v+eIZhPPIGlvLpOCbHOy2s4cNZtqO&#10;fKKh8JUIIewyVFB732VSurImg25pO+LA3Wxv0AfYV1L3OIZw08okjlNpsOHQUGNHx5rKz+LLKDhQ&#10;mSbX149jlO/Hy7svVniPOqUe59N+DcLT5P/Ff+4XHebHaQq/34QT5P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vcPn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067" o:spid="_x0000_s1045" style="position:absolute;left:1079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8WZ8wwAA&#10;AN0AAAAPAAAAZHJzL2Rvd25yZXYueG1sRE9Na8JAEL0X/A/LCL2IbhRMJXUVFQQ9Got4nGanSWp2&#10;Nma3Jv57VxB6m8f7nPmyM5W4UeNKywrGowgEcWZ1ybmCr+N2OAPhPLLGyjIpuJOD5aL3NsdE25YP&#10;dEt9LkIIuwQVFN7XiZQuK8igG9maOHA/tjHoA2xyqRtsQ7ip5CSKYmmw5NBQYE2bgrJL+mcUrCmL&#10;J9/7381gu2pPZ59O8TqolXrvd6tPEJ46/y9+uXc6zI/iD3h+E06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8WZ8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068" o:spid="_x0000_s1046" style="position:absolute;left:21590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bvIOxQAA&#10;AN0AAAAPAAAAZHJzL2Rvd25yZXYueG1sRI9Ba8JAEIXvBf/DMoIX0U2FBkldRQVBj01FPE6z0yQ1&#10;O5tmV5P++86h0NsM781736w2g2vUg7pQezbwPE9AERfe1lwaOL8fZktQISJbbDyTgR8KsFmPnlaY&#10;Wd/zGz3yWCoJ4ZChgSrGNtM6FBU5DHPfEov26TuHUdau1LbDXsJdoxdJkmqHNUtDhS3tKypu+d0Z&#10;2FGRLj5OX/vpYdtfrjF/we9pa8xkPGxfQUUa4r/57/poBT9JBVe+kRH0+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1u8g7FAAAA3Q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group>
            </w:pict>
          </mc:Fallback>
        </mc:AlternateContent>
      </w:r>
      <w:r w:rsidR="002B6837">
        <w:rPr>
          <w:noProof/>
        </w:rPr>
        <mc:AlternateContent>
          <mc:Choice Requires="wpg">
            <w:drawing>
              <wp:anchor distT="0" distB="0" distL="114300" distR="114300" simplePos="0" relativeHeight="251789312" behindDoc="0" locked="0" layoutInCell="1" allowOverlap="1" wp14:anchorId="448DB937" wp14:editId="720EC7C7">
                <wp:simplePos x="0" y="0"/>
                <wp:positionH relativeFrom="column">
                  <wp:posOffset>189230</wp:posOffset>
                </wp:positionH>
                <wp:positionV relativeFrom="paragraph">
                  <wp:posOffset>130810</wp:posOffset>
                </wp:positionV>
                <wp:extent cx="215900" cy="551180"/>
                <wp:effectExtent l="50800" t="25400" r="38100" b="83820"/>
                <wp:wrapNone/>
                <wp:docPr id="1061" name="Group 1061"/>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ma14="http://schemas.microsoft.com/office/mac/drawingml/2011/main"/>
                          </a:ext>
                        </a:extLst>
                      </wpg:grpSpPr>
                      <wps:wsp>
                        <wps:cNvPr id="1062" name="Isosceles Triangle 1062"/>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Straight Connector 1063"/>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64" name="Straight Connector 1064"/>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61" o:spid="_x0000_s1026" style="position:absolute;margin-left:14.9pt;margin-top:10.3pt;width:17pt;height:43.4pt;z-index:251789312;mso-width-relative:margin;mso-height-relative:margin" coordsize="215900,551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">
                <v:shape id="Isosceles Triangle 1062" o:spid="_x0000_s1027"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1PSxAAA&#10;AN0AAAAPAAAAZHJzL2Rvd25yZXYueG1sRI9Bi8IwEIXvwv6HMMJeZE3twS1do4iwi3gRteB1aMa2&#10;2ExKEmv990YQ9jbDe9+bN4vVYFrRk/ONZQWzaQKCuLS64UpBcfr9ykD4gKyxtUwKHuRhtfwYLTDX&#10;9s4H6o+hEjGEfY4K6hC6XEpf1mTQT21HHLWLdQZDXF0ltcN7DDetTJNkLg02HC/U2NGmpvJ6vJlY&#10;Yzv5S+1mOGeFOeyzc+t22H8r9Tke1j8gAg3h3/ymtzpyyTyF1zdxBLl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P9T0sQAAADd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1063" o:spid="_x0000_s1028"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xgmU8IAAADdAAAADwAAAGRycy9kb3ducmV2LnhtbERP32vCMBB+H/g/hBP2NlM3EK1GkcFg&#10;T4VWxdcjuTVlzaU2Wdvtr18GA9/u4/t5u8PkWjFQHxrPCpaLDASx9qbhWsH59Pa0BhEissHWMyn4&#10;pgCH/exhh7nxI5c0VLEWKYRDjgpsjF0uZdCWHIaF74gT9+F7hzHBvpamxzGFu1Y+Z9lKOmw4NVjs&#10;6NWS/qy+nAJ9vtaX25GL8rS56B8sTOGsUepxPh23ICJN8S7+d7+bND9bvcDfN+kEuf8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xgmU8IAAADdAAAADwAAAAAAAAAAAAAA&#10;AAChAgAAZHJzL2Rvd25yZXYueG1sUEsFBgAAAAAEAAQA+QAAAJADAAAAAA==&#10;" strokecolor="#4f81bd [3204]" strokeweight="2pt">
                  <v:shadow on="t" opacity="24903f" mv:blur="40000f" origin=",.5" offset="0,20000emu"/>
                </v:line>
                <v:line id="Straight Connector 1064" o:spid="_x0000_s1029"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PG+J8IAAADdAAAADwAAAGRycy9kb3ducmV2LnhtbERP32vCMBB+H/g/hBP2NlPHEK1GkcFg&#10;T4VWxdcjuTVlzaU2Wdvtr18GA9/u4/t5u8PkWjFQHxrPCpaLDASx9qbhWsH59Pa0BhEissHWMyn4&#10;pgCH/exhh7nxI5c0VLEWKYRDjgpsjF0uZdCWHIaF74gT9+F7hzHBvpamxzGFu1Y+Z9lKOmw4NVjs&#10;6NWS/qy+nAJ9vtaX25GL8rS56B8sTOGsUepxPh23ICJN8S7+d7+bND9bvcDfN+kEuf8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PG+J8IAAADdAAAADwAAAAAAAAAAAAAA&#10;AAChAgAAZHJzL2Rvd25yZXYueG1sUEsFBgAAAAAEAAQA+QAAAJADAAAAAA==&#10;" strokecolor="#4f81bd [3204]" strokeweight="2pt">
                  <v:shadow on="t" opacity="24903f" mv:blur="40000f" origin=",.5" offset="0,20000emu"/>
                </v:line>
              </v:group>
            </w:pict>
          </mc:Fallback>
        </mc:AlternateContent>
      </w:r>
    </w:p>
    <w:p w14:paraId="4BBC6D4C" w14:textId="44CDCAFA" w:rsidR="006208D7" w:rsidRDefault="002B6837" w:rsidP="00A64ABD">
      <w:pPr>
        <w:tabs>
          <w:tab w:val="left" w:pos="1080"/>
          <w:tab w:val="left" w:pos="3870"/>
          <w:tab w:val="left" w:pos="6210"/>
        </w:tabs>
        <w:rPr>
          <w:rFonts w:cstheme="minorHAnsi"/>
        </w:rPr>
      </w:pPr>
      <w:r>
        <w:rPr>
          <w:noProof/>
        </w:rPr>
        <mc:AlternateContent>
          <mc:Choice Requires="wpg">
            <w:drawing>
              <wp:anchor distT="0" distB="0" distL="114300" distR="114300" simplePos="0" relativeHeight="251795456" behindDoc="0" locked="0" layoutInCell="1" allowOverlap="1" wp14:anchorId="1FF9F0CC" wp14:editId="43DC8A84">
                <wp:simplePos x="0" y="0"/>
                <wp:positionH relativeFrom="column">
                  <wp:posOffset>452755</wp:posOffset>
                </wp:positionH>
                <wp:positionV relativeFrom="paragraph">
                  <wp:posOffset>223520</wp:posOffset>
                </wp:positionV>
                <wp:extent cx="116840" cy="38100"/>
                <wp:effectExtent l="50800" t="25400" r="60960" b="114300"/>
                <wp:wrapNone/>
                <wp:docPr id="303" name="Group 303"/>
                <wp:cNvGraphicFramePr/>
                <a:graphic xmlns:a="http://schemas.openxmlformats.org/drawingml/2006/main">
                  <a:graphicData uri="http://schemas.microsoft.com/office/word/2010/wordprocessingGroup">
                    <wpg:wgp>
                      <wpg:cNvGrpSpPr/>
                      <wpg:grpSpPr>
                        <a:xfrm>
                          <a:off x="0" y="0"/>
                          <a:ext cx="116840" cy="38100"/>
                          <a:chOff x="0" y="527685"/>
                          <a:chExt cx="116840" cy="38100"/>
                        </a:xfrm>
                      </wpg:grpSpPr>
                      <wps:wsp>
                        <wps:cNvPr id="304" name="Straight Connector 304"/>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305" name="Straight Connector 305"/>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303" o:spid="_x0000_s1026" style="position:absolute;margin-left:35.65pt;margin-top:17.6pt;width:9.2pt;height:3pt;z-index:251795456" coordorigin=",527685" coordsize="116840,38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">
                <v:line id="Straight Connector 304" o:spid="_x0000_s1027"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PYAXsMAAADcAAAADwAAAGRycy9kb3ducmV2LnhtbESPQWsCMRSE7wX/Q3iCt5rYLaWsRhHB&#10;UsFL1Utvz81zs7h5WZLUXf+9KRR6HGbmG2axGlwrbhRi41nDbKpAEFfeNFxrOB23z+8gYkI22Hom&#10;DXeKsFqOnhZYGt/zF90OqRYZwrFEDTalrpQyVpYcxqnviLN38cFhyjLU0gTsM9y18kWpN+mw4bxg&#10;saONpep6+HEa1vvu1H9EZd0uOFl80/68LSqtJ+NhPQeRaEj/4b/2p9FQqFf4PZOPgFw+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T2AF7DAAAA3AAAAA8AAAAAAAAAAAAA&#10;AAAAoQIAAGRycy9kb3ducmV2LnhtbFBLBQYAAAAABAAEAPkAAACRAwAAAAA=&#10;" strokecolor="#4f81bd [3204]" strokeweight="1pt">
                  <v:shadow on="t" opacity="24903f" mv:blur="40000f" origin=",.5" offset="0,20000emu"/>
                </v:line>
                <v:line id="Straight Connector 305" o:spid="_x0000_s1028"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7qlxcMAAADcAAAADwAAAGRycy9kb3ducmV2LnhtbESPQWsCMRSE7wX/Q3iCt5rYpaWsRhHB&#10;UsFL1Utvz81zs7h5WZLUXf+9KRR6HGbmG2axGlwrbhRi41nDbKpAEFfeNFxrOB23z+8gYkI22Hom&#10;DXeKsFqOnhZYGt/zF90OqRYZwrFEDTalrpQyVpYcxqnviLN38cFhyjLU0gTsM9y18kWpN+mw4bxg&#10;saONpep6+HEa1vvu1H9EZd0uOFl80/68LSqtJ+NhPQeRaEj/4b/2p9FQqFf4PZOPgFw+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u6pcXDAAAA3AAAAA8AAAAAAAAAAAAA&#10;AAAAoQIAAGRycy9kb3ducmV2LnhtbFBLBQYAAAAABAAEAPkAAACRAwAAAAA=&#10;" strokecolor="#4f81bd [3204]" strokeweight="1pt">
                  <v:shadow on="t" opacity="24903f" mv:blur="40000f" origin=",.5" offset="0,20000emu"/>
                </v:line>
              </v:group>
            </w:pict>
          </mc:Fallback>
        </mc:AlternateContent>
      </w:r>
      <w:r>
        <w:rPr>
          <w:rFonts w:cstheme="minorHAnsi"/>
        </w:rPr>
        <w:t xml:space="preserve">Tr </w:t>
      </w:r>
      <w:r>
        <w:rPr>
          <w:rFonts w:cstheme="minorHAnsi"/>
        </w:rPr>
        <w:tab/>
      </w:r>
      <w:r w:rsidR="006208D7" w:rsidRPr="006208D7">
        <w:rPr>
          <w:rFonts w:cstheme="minorHAnsi"/>
          <w:position w:val="-36"/>
        </w:rPr>
        <w:object w:dxaOrig="800" w:dyaOrig="780" w14:anchorId="2E820325">
          <v:shape id="_x0000_i1162" type="#_x0000_t75" style="width:40pt;height:39pt" o:ole="">
            <v:imagedata r:id="rId282" o:title=""/>
          </v:shape>
          <o:OLEObject Type="Embed" ProgID="Equation.DSMT4" ShapeID="_x0000_i1162" DrawAspect="Content" ObjectID="_1459433903" r:id="rId283"/>
        </w:object>
      </w:r>
      <w:r>
        <w:rPr>
          <w:rFonts w:cstheme="minorHAnsi"/>
        </w:rPr>
        <w:t xml:space="preserve"> </w:t>
      </w:r>
      <w:r>
        <w:rPr>
          <w:rFonts w:cstheme="minorHAnsi"/>
        </w:rPr>
        <w:tab/>
      </w:r>
      <w:r w:rsidR="006208D7">
        <w:rPr>
          <w:rFonts w:cstheme="minorHAnsi"/>
        </w:rPr>
        <w:t xml:space="preserve"> </w:t>
      </w:r>
      <w:r w:rsidR="00A64ABD" w:rsidRPr="00A64ABD">
        <w:rPr>
          <w:rFonts w:cstheme="minorHAnsi"/>
          <w:position w:val="-36"/>
        </w:rPr>
        <w:object w:dxaOrig="800" w:dyaOrig="780" w14:anchorId="4CBF7D8E">
          <v:shape id="_x0000_i1163" type="#_x0000_t75" style="width:40pt;height:39pt" o:ole="">
            <v:imagedata r:id="rId284" o:title=""/>
          </v:shape>
          <o:OLEObject Type="Embed" ProgID="Equation.DSMT4" ShapeID="_x0000_i1163" DrawAspect="Content" ObjectID="_1459433904" r:id="rId285"/>
        </w:object>
      </w:r>
      <w:r>
        <w:rPr>
          <w:rFonts w:cstheme="minorHAnsi"/>
        </w:rPr>
        <w:t xml:space="preserve"> </w:t>
      </w:r>
      <w:r>
        <w:rPr>
          <w:rFonts w:cstheme="minorHAnsi"/>
        </w:rPr>
        <w:tab/>
      </w:r>
      <w:bookmarkStart w:id="149" w:name="OLE_LINK64"/>
      <w:bookmarkStart w:id="150" w:name="OLE_LINK65"/>
    </w:p>
    <w:p w14:paraId="7314238F" w14:textId="50D20E37" w:rsidR="006208D7" w:rsidRDefault="006208D7" w:rsidP="006208D7">
      <w:pPr>
        <w:tabs>
          <w:tab w:val="left" w:pos="1080"/>
          <w:tab w:val="left" w:pos="3600"/>
          <w:tab w:val="left" w:pos="6210"/>
        </w:tabs>
        <w:rPr>
          <w:rFonts w:cstheme="minorHAnsi"/>
        </w:rPr>
      </w:pPr>
    </w:p>
    <w:p w14:paraId="66A50F7F" w14:textId="3014B57C" w:rsidR="006208D7" w:rsidRDefault="006208D7" w:rsidP="006208D7">
      <w:pPr>
        <w:tabs>
          <w:tab w:val="left" w:pos="1080"/>
          <w:tab w:val="left" w:pos="3600"/>
          <w:tab w:val="left" w:pos="6210"/>
        </w:tabs>
        <w:rPr>
          <w:rFonts w:cstheme="minorHAnsi"/>
        </w:rPr>
      </w:pPr>
    </w:p>
    <w:p w14:paraId="2CDD8219" w14:textId="25831D88" w:rsidR="002B6837" w:rsidRDefault="00517B70" w:rsidP="00EE6EB7">
      <w:pPr>
        <w:tabs>
          <w:tab w:val="left" w:pos="1080"/>
          <w:tab w:val="left" w:pos="3600"/>
          <w:tab w:val="left" w:pos="6210"/>
        </w:tabs>
        <w:rPr>
          <w:rFonts w:cstheme="minorHAnsi"/>
        </w:rPr>
      </w:pPr>
      <w:r>
        <w:rPr>
          <w:noProof/>
        </w:rPr>
        <w:lastRenderedPageBreak/>
        <mc:AlternateContent>
          <mc:Choice Requires="wpg">
            <w:drawing>
              <wp:anchor distT="0" distB="0" distL="114300" distR="114300" simplePos="0" relativeHeight="251786240" behindDoc="0" locked="0" layoutInCell="1" allowOverlap="1" wp14:anchorId="34E44E78" wp14:editId="755DC338">
                <wp:simplePos x="0" y="0"/>
                <wp:positionH relativeFrom="column">
                  <wp:posOffset>1263015</wp:posOffset>
                </wp:positionH>
                <wp:positionV relativeFrom="paragraph">
                  <wp:posOffset>-44450</wp:posOffset>
                </wp:positionV>
                <wp:extent cx="807720" cy="565150"/>
                <wp:effectExtent l="50800" t="25400" r="55880" b="95250"/>
                <wp:wrapNone/>
                <wp:docPr id="316" name="Group 316"/>
                <wp:cNvGraphicFramePr/>
                <a:graphic xmlns:a="http://schemas.openxmlformats.org/drawingml/2006/main">
                  <a:graphicData uri="http://schemas.microsoft.com/office/word/2010/wordprocessingGroup">
                    <wpg:wgp>
                      <wpg:cNvGrpSpPr/>
                      <wpg:grpSpPr>
                        <a:xfrm>
                          <a:off x="0" y="0"/>
                          <a:ext cx="807720" cy="565150"/>
                          <a:chOff x="0" y="0"/>
                          <a:chExt cx="807720" cy="565150"/>
                        </a:xfrm>
                        <a:extLst>
                          <a:ext uri="{0CCBE362-F206-4b92-989A-16890622DB6E}">
                            <ma14:wrappingTextBoxFlag xmlns:ma14="http://schemas.microsoft.com/office/mac/drawingml/2011/main"/>
                          </a:ext>
                        </a:extLst>
                      </wpg:grpSpPr>
                      <wpg:grpSp>
                        <wpg:cNvPr id="317" name="Group 317"/>
                        <wpg:cNvGrpSpPr/>
                        <wpg:grpSpPr>
                          <a:xfrm>
                            <a:off x="0" y="0"/>
                            <a:ext cx="807720" cy="565150"/>
                            <a:chOff x="0" y="0"/>
                            <a:chExt cx="807720" cy="565150"/>
                          </a:xfrm>
                        </wpg:grpSpPr>
                        <wps:wsp>
                          <wps:cNvPr id="318" name="Straight Connector 318"/>
                          <wps:cNvCnPr/>
                          <wps:spPr>
                            <a:xfrm>
                              <a:off x="0" y="0"/>
                              <a:ext cx="79502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319" name="Group 319"/>
                          <wpg:cNvGrpSpPr/>
                          <wpg:grpSpPr>
                            <a:xfrm>
                              <a:off x="307128" y="266700"/>
                              <a:ext cx="235797" cy="50800"/>
                              <a:chOff x="-206587" y="0"/>
                              <a:chExt cx="235797" cy="50800"/>
                            </a:xfrm>
                          </wpg:grpSpPr>
                          <wps:wsp>
                            <wps:cNvPr id="96" name="Oval 96"/>
                            <wps:cNvSpPr/>
                            <wps:spPr>
                              <a:xfrm>
                                <a:off x="-206587"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Oval 97"/>
                            <wps:cNvSpPr/>
                            <wps:spPr>
                              <a:xfrm>
                                <a:off x="-10985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Oval 98"/>
                            <wps:cNvSpPr/>
                            <wps:spPr>
                              <a:xfrm>
                                <a:off x="-2159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Straight Connector 99"/>
                          <wps:cNvCnPr/>
                          <wps:spPr>
                            <a:xfrm>
                              <a:off x="0" y="565150"/>
                              <a:ext cx="80772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0" name="Straight Connector 100"/>
                          <wps:cNvCnPr/>
                          <wps:spPr>
                            <a:xfrm>
                              <a:off x="135255" y="10160"/>
                              <a:ext cx="0" cy="55499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1" name="Straight Connector 101"/>
                          <wps:cNvCnPr/>
                          <wps:spPr>
                            <a:xfrm>
                              <a:off x="260985"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2" name="Straight Connector 102"/>
                          <wps:cNvCnPr/>
                          <wps:spPr>
                            <a:xfrm>
                              <a:off x="662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 name="Straight Connector 103"/>
                          <wps:cNvCnPr/>
                          <wps:spPr>
                            <a:xfrm>
                              <a:off x="660400" y="371475"/>
                              <a:ext cx="5715" cy="18605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4" name="Isosceles Triangle 104"/>
                        <wps:cNvSpPr/>
                        <wps:spPr>
                          <a:xfrm rot="10800000">
                            <a:off x="552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6" o:spid="_x0000_s1026" style="position:absolute;margin-left:99.45pt;margin-top:-3.45pt;width:63.6pt;height:44.5pt;z-index:251786240;mso-width-relative:margin;mso-height-relative:margin" coordsize="80772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">
                <v:group id="Group 317" o:spid="_x0000_s1027" style="position:absolute;width:807720;height:565150" coordsize="80772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MPoUxgAAANwAAAAPAAAAZHJzL2Rvd25yZXYueG1sRI9Pa8JAFMTvQr/D8gq9&#10;mU0aakuaVURq6UEKaqH09sg+k2D2bciu+fPtXaHgcZiZ3zD5ajSN6KlztWUFSRSDIC6srrlU8HPc&#10;zt9AOI+ssbFMCiZysFo+zHLMtB14T/3BlyJA2GWooPK+zaR0RUUGXWRb4uCdbGfQB9mVUnc4BLhp&#10;5HMcL6TBmsNChS1tKirOh4tR8DngsE6Tj353Pm2mv+PL9+8uIaWeHsf1OwhPo7+H/9tfWkGavML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w+hTGAAAA3AAA&#10;AA8AAAAAAAAAAAAAAAAAqQIAAGRycy9kb3ducmV2LnhtbFBLBQYAAAAABAAEAPoAAACcAwAAAAA=&#10;">
                  <v:line id="Straight Connector 318" o:spid="_x0000_s1028" style="position:absolute;visibility:visible;mso-wrap-style:square" from="0,0" to="7950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x3M6sAAAADcAAAADwAAAGRycy9kb3ducmV2LnhtbERPy4rCMBTdC/MP4QruNNUBGTtGEUGY&#10;VcFHcXtJ7jTF5qbTRK1+vVkIszyc93Ldu0bcqAu1ZwXTSQaCWHtTc6XgdNyNv0CEiGyw8UwKHhRg&#10;vfoYLDE3/s57uh1iJVIIhxwV2BjbXMqgLTkME98SJ+7Xdw5jgl0lTYf3FO4aOcuyuXRYc2qw2NLW&#10;kr4crk6BPp2r8m/Dxf64KPUTC1M4a5QaDfvNN4hIffwXv90/RsHnNK1NZ9IRkKsX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MdzOrAAAAA3AAAAA8AAAAAAAAAAAAAAAAA&#10;oQIAAGRycy9kb3ducmV2LnhtbFBLBQYAAAAABAAEAPkAAACOAwAAAAA=&#10;" strokecolor="#4f81bd [3204]" strokeweight="2pt">
                    <v:shadow on="t" opacity="24903f" mv:blur="40000f" origin=",.5" offset="0,20000emu"/>
                  </v:line>
                  <v:group id="Group 319" o:spid="_x0000_s1029" style="position:absolute;left:307128;top:266700;width:235797;height:50800" coordorigin="-206587" coordsize="235797,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48v9xgAAANwAAAAPAAAAZHJzL2Rvd25yZXYueG1sRI9Pa8JAFMTvQr/D8gq9&#10;mU0aKm2aVURq6UEKaqH09sg+k2D2bciu+fPtXaHgcZiZ3zD5ajSN6KlztWUFSRSDIC6srrlU8HPc&#10;zl9BOI+ssbFMCiZysFo+zHLMtB14T/3BlyJA2GWooPK+zaR0RUUGXWRb4uCdbGfQB9mVUnc4BLhp&#10;5HMcL6TBmsNChS1tKirOh4tR8DngsE6Tj353Pm2mv+PL9+8uIaWeHsf1OwhPo7+H/9tfWkGavMH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Ljy/3GAAAA3AAA&#10;AA8AAAAAAAAAAAAAAAAAqQIAAGRycy9kb3ducmV2LnhtbFBLBQYAAAAABAAEAPoAAACcAwAAAAA=&#10;">
                    <v:oval id="Oval 96" o:spid="_x0000_s1030" style="position:absolute;left:-206587;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rXktxAAA&#10;ANsAAAAPAAAAZHJzL2Rvd25yZXYueG1sRI9Ba8JAFITvgv9heUIvYjYVGmrqKioE2qOxiMfX7GuS&#10;mn2bZrdJ+u/dQsHjMDPfMOvtaBrRU+dqywoeoxgEcWF1zaWC91O2eAbhPLLGxjIp+CUH2810ssZU&#10;24GP1Oe+FAHCLkUFlfdtKqUrKjLoItsSB+/TdgZ9kF0pdYdDgJtGLuM4kQZrDgsVtnSoqLjmP0bB&#10;nopk+fH2dZhnu+F88fkTfs9bpR5m4+4FhKfR38P/7VetYJXA35fwA+Tm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K15LcQAAADb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97" o:spid="_x0000_s1031" style="position:absolute;left:-10985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4dy2xQAA&#10;ANsAAAAPAAAAZHJzL2Rvd25yZXYueG1sRI9Ba8JAFITvhf6H5RV6kWZTQa3RNaSCoMdGKT0+s88k&#10;bfZtml1N/PddQehxmJlvmGU6mEZcqHO1ZQWvUQyCuLC65lLBYb95eQPhPLLGxjIpuJKDdPX4sMRE&#10;254/6JL7UgQIuwQVVN63iZSuqMigi2xLHLyT7Qz6ILtS6g77ADeNHMfxVBqsOSxU2NK6ouInPxsF&#10;71RMx8fd93q0yfrPL59P8HfUKvX8NGQLEJ4G/x++t7dawXwGty/hB8jV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fh3LbFAAAA2w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8" o:spid="_x0000_s1032" style="position:absolute;left:-2159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kjEwAAA&#10;ANsAAAAPAAAAZHJzL2Rvd25yZXYueG1sRE9Ni8IwEL0L/ocwghfRdIUVrUZxBcE9WkU8js3YVptJ&#10;baLt/vvNQfD4eN+LVWtK8aLaFZYVfI0iEMSp1QVnCo6H7XAKwnlkjaVlUvBHDlbLbmeBsbYN7+mV&#10;+EyEEHYxKsi9r2IpXZqTQTeyFXHgrrY26AOsM6lrbEK4KeU4iibSYMGhIceKNjml9+RpFPxQOhlf&#10;fm+bwXbdnM4++cbHoFKq32vXcxCeWv8Rv907rWAWxoYv4QfI5T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mfkjEwAAAANsAAAAPAAAAAAAAAAAAAAAAAJcCAABkcnMvZG93bnJl&#10;di54bWxQSwUGAAAAAAQABAD1AAAAhAMAAAAA&#10;" fillcolor="#4f81bd [3204]" strokecolor="#4579b8 [3044]">
                      <v:fill color2="#a7bfde [1620]" rotate="t" type="gradient">
                        <o:fill v:ext="view" type="gradientUnscaled"/>
                      </v:fill>
                      <v:shadow on="t" opacity="22937f" mv:blur="40000f" origin=",.5" offset="0,23000emu"/>
                    </v:oval>
                  </v:group>
                  <v:line id="Straight Connector 99" o:spid="_x0000_s1033" style="position:absolute;visibility:visible;mso-wrap-style:square" from="0,565150" to="80772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ymmrMMAAADbAAAADwAAAGRycy9kb3ducmV2LnhtbESPwWrDMBBE74X8g9hAbrWcHkLtWgmh&#10;EOjJEDuh10XaWCbWyrXUxO3XV4VCj8PMvGGq3ewGcaMp9J4VrLMcBLH2pudOwak9PD6DCBHZ4OCZ&#10;FHxRgN128VBhafydj3RrYicShEOJCmyMYyll0JYchsyPxMm7+MlhTHLqpJnwnuBukE95vpEOe04L&#10;Fkd6taSvzadToE/v3fljz/WxLc76G2tTO2uUWi3n/QuISHP8D/+134yCooDfL+kHyO0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8ppqzDAAAA2wAAAA8AAAAAAAAAAAAA&#10;AAAAoQIAAGRycy9kb3ducmV2LnhtbFBLBQYAAAAABAAEAPkAAACRAwAAAAA=&#10;" strokecolor="#4f81bd [3204]" strokeweight="2pt">
                    <v:shadow on="t" opacity="24903f" mv:blur="40000f" origin=",.5" offset="0,20000emu"/>
                  </v:line>
                  <v:line id="Straight Connector 100" o:spid="_x0000_s1034" style="position:absolute;visibility:visible;mso-wrap-style:square" from="135255,10160" to="135255,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Y40MMAAADcAAAADwAAAGRycy9kb3ducmV2LnhtbESPT2vDMAzF74N+B6NCb6vTHsqW1Qll&#10;UNgp0H/sKmwtDovlLPbadJ9+Ogx2k3hP7/20rafQqyuNqYtsYLUsQBHb6DpuDZxP+8cnUCkjO+wj&#10;k4E7Jair2cMWSxdvfKDrMbdKQjiVaMDnPJRaJ+spYFrGgVi0jzgGzLKOrXYj3iQ89HpdFBsdsGNp&#10;8DjQqyf7efwOBuz5vb187bg5nJ4v9gcb1wTvjFnMp90LqExT/jf/Xb85wS8EX56RCXT1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V2ONDDAAAA3AAAAA8AAAAAAAAAAAAA&#10;AAAAoQIAAGRycy9kb3ducmV2LnhtbFBLBQYAAAAABAAEAPkAAACRAwAAAAA=&#10;" strokecolor="#4f81bd [3204]" strokeweight="2pt">
                    <v:shadow on="t" opacity="24903f" mv:blur="40000f" origin=",.5" offset="0,20000emu"/>
                  </v:line>
                  <v:line id="Straight Connector 101" o:spid="_x0000_s1035" style="position:absolute;visibility:visible;mso-wrap-style:square" from="260985,10160" to="260985,563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qdS8AAAADcAAAADwAAAGRycy9kb3ducmV2LnhtbERPS4vCMBC+C/6HMMLebKqHZe0aRQTB&#10;U8EXex2SsSk2k9pE7e6vN8KCt/n4njNf9q4Rd+pC7VnBJMtBEGtvaq4UHA+b8ReIEJENNp5JwS8F&#10;WC6GgzkWxj94R/d9rEQK4VCgAhtjW0gZtCWHIfMtceLOvnMYE+wqaTp8pHDXyGmef0qHNacGiy2t&#10;LenL/uYU6ONPdbquuNwdZif9h6UpnTVKfYz61TeISH18i//dW5Pm5xN4PZMukI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o6nUvAAAAA3AAAAA8AAAAAAAAAAAAAAAAA&#10;oQIAAGRycy9kb3ducmV2LnhtbFBLBQYAAAAABAAEAPkAAACOAwAAAAA=&#10;" strokecolor="#4f81bd [3204]" strokeweight="2pt">
                    <v:shadow on="t" opacity="24903f" mv:blur="40000f" origin=",.5" offset="0,20000emu"/>
                  </v:line>
                  <v:line id="Straight Connector 102" o:spid="_x0000_s1036" style="position:absolute;visibility:visible;mso-wrap-style:square" from="662305,10160" to="662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ugDPMEAAADcAAAADwAAAGRycy9kb3ducmV2LnhtbERPTWvCQBC9F/wPywi91Y0epKauIoLQ&#10;UyCJ0uuwO82GZmdjdmtif323UPA2j/c52/3kOnGjIbSeFSwXGQhi7U3LjYJzfXp5BREissHOMym4&#10;U4D9bva0xdz4kUu6VbERKYRDjgpsjH0uZdCWHIaF74kT9+kHhzHBoZFmwDGFu06usmwtHbacGiz2&#10;dLSkv6pvp0CfP5rL9cBFWW8u+gcLUzhrlHqeT4c3EJGm+BD/u99Nmp+t4O+ZdIHc/Q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a6AM8wQAAANwAAAAPAAAAAAAAAAAAAAAA&#10;AKECAABkcnMvZG93bnJldi54bWxQSwUGAAAAAAQABAD5AAAAjwMAAAAA&#10;" strokecolor="#4f81bd [3204]" strokeweight="2pt">
                    <v:shadow on="t" opacity="24903f" mv:blur="40000f" origin=",.5" offset="0,20000emu"/>
                  </v:line>
                  <v:line id="Straight Connector 103" o:spid="_x0000_s1037" style="position:absolute;visibility:visible;mso-wrap-style:square" from="660400,371475" to="66611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aSmp8EAAADcAAAADwAAAGRycy9kb3ducmV2LnhtbERP32vCMBB+H/g/hBP2tqZuMLZqFBEG&#10;eyq0WvZ6JGdTbC61ybT61y+Dwd7u4/t5q83kenGhMXSeFSyyHASx9qbjVsFh//H0BiJEZIO9Z1Jw&#10;owCb9exhhYXxV67oUsdWpBAOBSqwMQ6FlEFbchgyPxAn7uhHhzHBsZVmxGsKd718zvNX6bDj1GBx&#10;oJ0lfaq/nQJ9+Gqb85bLav/e6DuWpnTWKPU4n7ZLEJGm+C/+c3+aND9/gd9n0gVy/Q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1pKanwQAAANwAAAAPAAAAAAAAAAAAAAAA&#10;AKECAABkcnMvZG93bnJldi54bWxQSwUGAAAAAAQABAD5AAAAjwMAAAAA&#10;" strokecolor="#4f81bd [3204]" strokeweight="2pt">
                    <v:shadow on="t" opacity="24903f" mv:blur="40000f" origin=",.5" offset="0,20000emu"/>
                  </v:line>
                </v:group>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4" o:spid="_x0000_s1038" type="#_x0000_t5" style="position:absolute;left:552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wEHZxQAA&#10;ANwAAAAPAAAAZHJzL2Rvd25yZXYueG1sRI/NasMwEITvhbyD2EAvJZFrSmOcKCEYEkwvJT+Q62Jt&#10;bBNrZSTVdt++KhR622Xmm53d7CbTiYGcby0reF0mIIgrq1uuFVwvh0UGwgdkjZ1lUvBNHnbb2dMG&#10;c21HPtFwDrWIIexzVNCE0OdS+qohg35pe+Ko3a0zGOLqaqkdjjHcdDJNkndpsOV4ocGeioaqx/nL&#10;xBrlyzG1xXTLrub0md0694HDSqnn+bRfgwg0hX/zH13qyCVv8PtMnEBu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7AQdn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w:pict>
          </mc:Fallback>
        </mc:AlternateContent>
      </w:r>
      <w:r w:rsidR="006208D7">
        <w:rPr>
          <w:noProof/>
        </w:rPr>
        <mc:AlternateContent>
          <mc:Choice Requires="wpg">
            <w:drawing>
              <wp:anchor distT="0" distB="0" distL="114300" distR="114300" simplePos="0" relativeHeight="251794432" behindDoc="0" locked="0" layoutInCell="1" allowOverlap="1" wp14:anchorId="10FAF05E" wp14:editId="03F13E73">
                <wp:simplePos x="0" y="0"/>
                <wp:positionH relativeFrom="column">
                  <wp:posOffset>489585</wp:posOffset>
                </wp:positionH>
                <wp:positionV relativeFrom="paragraph">
                  <wp:posOffset>210820</wp:posOffset>
                </wp:positionV>
                <wp:extent cx="116840" cy="38100"/>
                <wp:effectExtent l="50800" t="25400" r="60960" b="114300"/>
                <wp:wrapNone/>
                <wp:docPr id="296" name="Group 296"/>
                <wp:cNvGraphicFramePr/>
                <a:graphic xmlns:a="http://schemas.openxmlformats.org/drawingml/2006/main">
                  <a:graphicData uri="http://schemas.microsoft.com/office/word/2010/wordprocessingGroup">
                    <wpg:wgp>
                      <wpg:cNvGrpSpPr/>
                      <wpg:grpSpPr>
                        <a:xfrm>
                          <a:off x="0" y="0"/>
                          <a:ext cx="116840" cy="38100"/>
                          <a:chOff x="0" y="527685"/>
                          <a:chExt cx="116840" cy="38100"/>
                        </a:xfrm>
                      </wpg:grpSpPr>
                      <wps:wsp>
                        <wps:cNvPr id="297" name="Straight Connector 297"/>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302" name="Straight Connector 302"/>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96" o:spid="_x0000_s1026" style="position:absolute;margin-left:38.55pt;margin-top:16.6pt;width:9.2pt;height:3pt;z-index:251794432" coordorigin=",527685" coordsize="116840,38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">
                <v:line id="Straight Connector 297" o:spid="_x0000_s1027"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s8EM8MAAADcAAAADwAAAGRycy9kb3ducmV2LnhtbESPQWsCMRSE74X+h/AK3mq2ClZXo0hB&#10;qeClqxdvz81zs3TzsiSpu/33RhA8DjPzDbNY9bYRV/KhdqzgY5iBIC6drrlScDxs3qcgQkTW2Dgm&#10;Bf8UYLV8fVlgrl3HP3QtYiUShEOOCkyMbS5lKA1ZDEPXEifv4rzFmKSvpPbYJbht5CjLJtJizWnB&#10;YEtfhsrf4s8qWO/bY7cNmbE7b+X4RPvzZlwqNXjr13MQkfr4DD/a31rBaPYJ9zPpCMjl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rPBDPDAAAA3AAAAA8AAAAAAAAAAAAA&#10;AAAAoQIAAGRycy9kb3ducmV2LnhtbFBLBQYAAAAABAAEAPkAAACRAwAAAAA=&#10;" strokecolor="#4f81bd [3204]" strokeweight="1pt">
                  <v:shadow on="t" opacity="24903f" mv:blur="40000f" origin=",.5" offset="0,20000emu"/>
                </v:line>
                <v:line id="Straight Connector 302" o:spid="_x0000_s1028"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FM9scMAAADcAAAADwAAAGRycy9kb3ducmV2LnhtbESPwWrDMBBE74X8g9hAb43UGEJxohhT&#10;SEkgl6S55LaxtpaptTKSGrt/XxUKPQ4z84bZVJPrxZ1C7DxreF4oEMSNNx23Gi7vu6cXEDEhG+w9&#10;k4ZvilBtZw8bLI0f+UT3c2pFhnAsUYNNaSiljI0lh3HhB+LsffjgMGUZWmkCjhnuerlUaiUddpwX&#10;LA70aqn5PH85DfVxuIxvUVl3CE4WVzredkWj9eN8qtcgEk3pP/zX3hsNhVrC75l8BOT2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RTPbHDAAAA3AAAAA8AAAAAAAAAAAAA&#10;AAAAoQIAAGRycy9kb3ducmV2LnhtbFBLBQYAAAAABAAEAPkAAACRAwAAAAA=&#10;" strokecolor="#4f81bd [3204]" strokeweight="1pt">
                  <v:shadow on="t" opacity="24903f" mv:blur="40000f" origin=",.5" offset="0,20000emu"/>
                </v:line>
              </v:group>
            </w:pict>
          </mc:Fallback>
        </mc:AlternateContent>
      </w:r>
      <w:r w:rsidR="006208D7">
        <w:rPr>
          <w:rFonts w:cstheme="minorHAnsi"/>
        </w:rPr>
        <w:tab/>
      </w:r>
      <w:r w:rsidR="00A64ABD" w:rsidRPr="00A64ABD">
        <w:rPr>
          <w:rFonts w:cstheme="minorHAnsi"/>
          <w:position w:val="-36"/>
        </w:rPr>
        <w:object w:dxaOrig="800" w:dyaOrig="780" w14:anchorId="694085A1">
          <v:shape id="_x0000_i1164" type="#_x0000_t75" style="width:40pt;height:39pt" o:ole="">
            <v:imagedata r:id="rId286" o:title=""/>
          </v:shape>
          <o:OLEObject Type="Embed" ProgID="Equation.DSMT4" ShapeID="_x0000_i1164" DrawAspect="Content" ObjectID="_1459433905" r:id="rId287"/>
        </w:object>
      </w:r>
      <w:bookmarkEnd w:id="149"/>
      <w:bookmarkEnd w:id="150"/>
      <w:r w:rsidR="002B6837">
        <w:rPr>
          <w:rFonts w:cstheme="minorHAnsi"/>
        </w:rPr>
        <w:t xml:space="preserve">  </w:t>
      </w:r>
    </w:p>
    <w:p w14:paraId="699BD5A0" w14:textId="77777777" w:rsidR="00EE6EB7" w:rsidRDefault="00EE6EB7" w:rsidP="00EE6EB7">
      <w:pPr>
        <w:tabs>
          <w:tab w:val="left" w:pos="1080"/>
          <w:tab w:val="left" w:pos="3600"/>
          <w:tab w:val="left" w:pos="6210"/>
        </w:tabs>
        <w:rPr>
          <w:rFonts w:cstheme="minorHAnsi"/>
        </w:rPr>
      </w:pPr>
    </w:p>
    <w:p w14:paraId="54CA01DC" w14:textId="739BBAB2" w:rsidR="00AF7268" w:rsidRDefault="00AF7268" w:rsidP="00111970">
      <w:pPr>
        <w:tabs>
          <w:tab w:val="left" w:pos="2700"/>
        </w:tabs>
        <w:rPr>
          <w:rFonts w:cstheme="minorHAnsi"/>
        </w:rPr>
      </w:pPr>
      <w:r>
        <w:rPr>
          <w:rFonts w:cstheme="minorHAnsi"/>
          <w:noProof/>
        </w:rPr>
        <mc:AlternateContent>
          <mc:Choice Requires="wpg">
            <w:drawing>
              <wp:anchor distT="0" distB="0" distL="114300" distR="114300" simplePos="0" relativeHeight="251784192" behindDoc="0" locked="0" layoutInCell="1" allowOverlap="1" wp14:anchorId="6CB9126A" wp14:editId="3B7C976A">
                <wp:simplePos x="0" y="0"/>
                <wp:positionH relativeFrom="column">
                  <wp:posOffset>1458595</wp:posOffset>
                </wp:positionH>
                <wp:positionV relativeFrom="paragraph">
                  <wp:posOffset>156845</wp:posOffset>
                </wp:positionV>
                <wp:extent cx="874395" cy="1047750"/>
                <wp:effectExtent l="50800" t="0" r="65405" b="0"/>
                <wp:wrapNone/>
                <wp:docPr id="1075" name="Group 1075"/>
                <wp:cNvGraphicFramePr/>
                <a:graphic xmlns:a="http://schemas.openxmlformats.org/drawingml/2006/main">
                  <a:graphicData uri="http://schemas.microsoft.com/office/word/2010/wordprocessingGroup">
                    <wpg:wgp>
                      <wpg:cNvGrpSpPr/>
                      <wpg:grpSpPr>
                        <a:xfrm>
                          <a:off x="0" y="0"/>
                          <a:ext cx="874395" cy="1047750"/>
                          <a:chOff x="0" y="0"/>
                          <a:chExt cx="874395" cy="1047750"/>
                        </a:xfrm>
                      </wpg:grpSpPr>
                      <wpg:grpSp>
                        <wpg:cNvPr id="1076" name="Group 1076"/>
                        <wpg:cNvGrpSpPr/>
                        <wpg:grpSpPr>
                          <a:xfrm>
                            <a:off x="0" y="239395"/>
                            <a:ext cx="874395" cy="565150"/>
                            <a:chOff x="0" y="0"/>
                            <a:chExt cx="874607" cy="565150"/>
                          </a:xfrm>
                          <a:extLst>
                            <a:ext uri="{0CCBE362-F206-4b92-989A-16890622DB6E}">
                              <ma14:wrappingTextBoxFlag xmlns:ma14="http://schemas.microsoft.com/office/mac/drawingml/2011/main"/>
                            </a:ext>
                          </a:extLst>
                        </wpg:grpSpPr>
                        <wpg:grpSp>
                          <wpg:cNvPr id="1077" name="Group 1077"/>
                          <wpg:cNvGrpSpPr/>
                          <wpg:grpSpPr>
                            <a:xfrm>
                              <a:off x="0" y="0"/>
                              <a:ext cx="874607" cy="565150"/>
                              <a:chOff x="0" y="0"/>
                              <a:chExt cx="874607" cy="565150"/>
                            </a:xfrm>
                          </wpg:grpSpPr>
                          <wps:wsp>
                            <wps:cNvPr id="1078" name="Straight Connector 1078"/>
                            <wps:cNvCnPr/>
                            <wps:spPr>
                              <a:xfrm>
                                <a:off x="0" y="0"/>
                                <a:ext cx="874607"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079" name="Group 1079"/>
                            <wpg:cNvGrpSpPr/>
                            <wpg:grpSpPr>
                              <a:xfrm>
                                <a:off x="412111" y="266700"/>
                                <a:ext cx="230716" cy="50800"/>
                                <a:chOff x="-101604" y="0"/>
                                <a:chExt cx="230716" cy="50800"/>
                              </a:xfrm>
                            </wpg:grpSpPr>
                            <wps:wsp>
                              <wps:cNvPr id="1080" name="Oval 1080"/>
                              <wps:cNvSpPr/>
                              <wps:spPr>
                                <a:xfrm>
                                  <a:off x="-101604"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11646"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Oval 1082"/>
                              <wps:cNvSpPr/>
                              <wps:spPr>
                                <a:xfrm>
                                  <a:off x="78312"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83" name="Straight Connector 1083"/>
                            <wps:cNvCnPr/>
                            <wps:spPr>
                              <a:xfrm>
                                <a:off x="0" y="565150"/>
                                <a:ext cx="84074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4" name="Straight Connector 1084"/>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5" name="Straight Connector 1085"/>
                            <wps:cNvCnPr/>
                            <wps:spPr>
                              <a:xfrm>
                                <a:off x="315169" y="10160"/>
                                <a:ext cx="0" cy="55054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6" name="Straight Connector 1086"/>
                            <wps:cNvCnPr/>
                            <wps:spPr>
                              <a:xfrm>
                                <a:off x="730031"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7" name="Straight Connector 1087"/>
                            <wps:cNvCnPr/>
                            <wps:spPr>
                              <a:xfrm>
                                <a:off x="133350" y="368935"/>
                                <a:ext cx="1905" cy="18859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5" name="Isosceles Triangle 105"/>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905" y="0"/>
                            <a:ext cx="855345" cy="278765"/>
                            <a:chOff x="0" y="0"/>
                            <a:chExt cx="855345" cy="278765"/>
                          </a:xfrm>
                        </wpg:grpSpPr>
                        <wps:wsp>
                          <wps:cNvPr id="107" name="Text Box 107"/>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7F61F9" w14:textId="77777777" w:rsidR="004C0B97" w:rsidRPr="00180F0C" w:rsidRDefault="004C0B97" w:rsidP="00612A1B">
                                <w:pPr>
                                  <w:rPr>
                                    <w:i/>
                                  </w:rPr>
                                </w:pPr>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A174A8" w14:textId="77777777" w:rsidR="004C0B97" w:rsidRPr="00180F0C" w:rsidRDefault="004C0B97" w:rsidP="00612A1B">
                                <w:pPr>
                                  <w:rPr>
                                    <w:i/>
                                  </w:rPr>
                                </w:pPr>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Text Box 109"/>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21BDF7" w14:textId="77777777" w:rsidR="004C0B97" w:rsidRPr="00180F0C" w:rsidRDefault="004C0B97" w:rsidP="00612A1B">
                                <w:pPr>
                                  <w:rPr>
                                    <w:i/>
                                  </w:rPr>
                                </w:pPr>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 name="Group 110"/>
                        <wpg:cNvGrpSpPr/>
                        <wpg:grpSpPr>
                          <a:xfrm>
                            <a:off x="17145" y="768985"/>
                            <a:ext cx="855345" cy="278765"/>
                            <a:chOff x="0" y="0"/>
                            <a:chExt cx="855345" cy="278765"/>
                          </a:xfrm>
                        </wpg:grpSpPr>
                        <wps:wsp>
                          <wps:cNvPr id="111" name="Text Box 111"/>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FD8D42" w14:textId="77777777" w:rsidR="004C0B97" w:rsidRPr="00180F0C" w:rsidRDefault="004C0B97" w:rsidP="00612A1B">
                                <w:pPr>
                                  <w:rPr>
                                    <w:i/>
                                  </w:rPr>
                                </w:pPr>
                                <w:r>
                                  <w:rPr>
                                    <w:i/>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Text Box 112"/>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4568A7" w14:textId="77777777" w:rsidR="004C0B97" w:rsidRPr="00180F0C" w:rsidRDefault="004C0B97" w:rsidP="00612A1B">
                                <w:pPr>
                                  <w:rPr>
                                    <w:i/>
                                  </w:rPr>
                                </w:pPr>
                                <w:r>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E1B872" w14:textId="77777777" w:rsidR="004C0B97" w:rsidRPr="00180F0C" w:rsidRDefault="004C0B97" w:rsidP="00612A1B">
                                <w:pPr>
                                  <w:rPr>
                                    <w:i/>
                                  </w:rPr>
                                </w:pPr>
                                <w:r>
                                  <w:rPr>
                                    <w:i/>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1075" o:spid="_x0000_s1333" style="position:absolute;margin-left:114.85pt;margin-top:12.35pt;width:68.85pt;height:82.5pt;z-index:251784192;mso-position-horizontal-relative:text;mso-position-vertical-relative:text" coordsize="874395,1047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">
                <v:group id="Group 1076" o:spid="_x0000_s1334" style="position:absolute;top:239395;width:874395;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XOSfxwwAAAN0AAAAPAAAAZHJzL2Rvd25yZXYueG1sRE9Li8IwEL4L/ocwgrc1&#10;rbK6dI0iouJBFnzAsrehGdtiMylNbOu/3wiCt/n4njNfdqYUDdWusKwgHkUgiFOrC84UXM7bjy8Q&#10;ziNrLC2Tggc5WC76vTkm2rZ8pObkMxFC2CWoIPe+SqR0aU4G3chWxIG72tqgD7DOpK6xDeGmlOMo&#10;mkqDBYeGHCta55TeTnejYNdiu5rEm+Zwu64ff+fPn99DTEoNB93qG4Snzr/FL/deh/nRbAr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c5J/HDAAAA3QAAAA8A&#10;AAAAAAAAAAAAAAAAqQIAAGRycy9kb3ducmV2LnhtbFBLBQYAAAAABAAEAPoAAACZAwAAAAA=&#10;">
                  <v:group id="Group 1077" o:spid="_x0000_s1335" style="position:absolute;width:874607;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4dYJqwwAAAN0AAAAPAAAAZHJzL2Rvd25yZXYueG1sRE9Li8IwEL4L/ocwgjdN&#10;q+y6dI0iouJBFnzAsrehGdtiMylNbOu/3wiCt/n4njNfdqYUDdWusKwgHkcgiFOrC84UXM7b0RcI&#10;55E1lpZJwYMcLBf93hwTbVs+UnPymQgh7BJUkHtfJVK6NCeDbmwr4sBdbW3QB1hnUtfYhnBTykkU&#10;fUqDBYeGHCta55TeTnejYNdiu5rGm+Zwu64ff+ePn99DTEoNB93qG4Snzr/FL/deh/nRbA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h1gmrDAAAA3QAAAA8A&#10;AAAAAAAAAAAAAAAAqQIAAGRycy9kb3ducmV2LnhtbFBLBQYAAAAABAAEAPoAAACZAwAAAAA=&#10;">
                    <v:line id="Straight Connector 1078" o:spid="_x0000_s1336" style="position:absolute;visibility:visible;mso-wrap-style:square" from="0,0" to="8746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Ui/8QAAADdAAAADwAAAGRycy9kb3ducmV2LnhtbESPT2sCMRDF7wW/Qxiht5q1B1tXo0ih&#10;4GnBf3gdknGzuJmsm1S3/fSdQ6G3Gd6b936zXA+hVXfqUxPZwHRSgCK20TVcGzgePl/eQaWM7LCN&#10;TAa+KcF6NXpaYunig3d03+daSQinEg34nLtS62Q9BUyT2BGLdol9wCxrX2vX40PCQ6tfi2KmAzYs&#10;DR47+vBkr/uvYMAez/XptuFqd5if7A9WrgreGfM8HjYLUJmG/G/+u946wS/eBFe+kRH06h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8ZSL/xAAAAN0AAAAPAAAAAAAAAAAA&#10;AAAAAKECAABkcnMvZG93bnJldi54bWxQSwUGAAAAAAQABAD5AAAAkgMAAAAA&#10;" strokecolor="#4f81bd [3204]" strokeweight="2pt">
                      <v:shadow on="t" opacity="24903f" mv:blur="40000f" origin=",.5" offset="0,20000emu"/>
                    </v:line>
                    <v:group id="Group 1079" o:spid="_x0000_s1337" style="position:absolute;left:412111;top:266700;width:230716;height:50800" coordorigin="-101604" coordsize="230716,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mprODxAAAAN0AAAAP&#10;AAAAAAAAAAAAAAAAAKkCAABkcnMvZG93bnJldi54bWxQSwUGAAAAAAQABAD6AAAAmgMAAAAA&#10;">
                      <v:oval id="Oval 1080" o:spid="_x0000_s1338" style="position:absolute;left:-101604;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FBjyxQAA&#10;AN0AAAAPAAAAZHJzL2Rvd25yZXYueG1sRI9Ba8JAEIXvBf/DMoIX0U2FikRXUUGoR9NSPI7ZMYlm&#10;Z9Ps1sR/3zkUepvhvXnvm9Wmd7V6UBsqzwZepwko4tzbigsDnx+HyQJUiMgWa89k4EkBNuvBywpT&#10;6zs+0SOLhZIQDikaKGNsUq1DXpLDMPUNsWhX3zqMsraFti12Eu5qPUuSuXZYsTSU2NC+pPye/TgD&#10;O8rns8vxth8ftt3XOWZv+D1ujBkN++0SVKQ+/pv/rt+t4CcL4ZdvZAS9/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MUGPLFAAAA3Q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1081" o:spid="_x0000_s1339" style="position:absolute;left:-11646;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WL1pxAAA&#10;AN0AAAAPAAAAZHJzL2Rvd25yZXYueG1sRE9Na8JAEL0X/A/LFLyEujHQEKKrqCDosWkpPY7ZMYnN&#10;zqbZbRL/fbdQ6G0e73PW28m0YqDeNZYVLBcxCOLS6oYrBW+vx6cMhPPIGlvLpOBODrab2cMac21H&#10;fqGh8JUIIexyVFB73+VSurImg25hO+LAXW1v0AfYV1L3OIZw08okjlNpsOHQUGNHh5rKz+LbKNhT&#10;mSaX8+0QHXfj+4cvnvEr6pSaP067FQhPk/8X/7lPOsyPsyX8fhNOkJ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i9acQAAADd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1082" o:spid="_x0000_s1340" style="position:absolute;left:78312;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iiMewgAA&#10;AN0AAAAPAAAAZHJzL2Rvd25yZXYueG1sRE9Ni8IwEL0L+x/CLOxFNLWgSDWKKwjr0SrLHsdmbKvN&#10;pNtEW/+9EQRv83ifM192phI3alxpWcFoGIEgzqwuOVdw2G8GUxDOI2usLJOCOzlYLj56c0y0bXlH&#10;t9TnIoSwS1BB4X2dSOmyggy6oa2JA3eyjUEfYJNL3WAbwk0l4yiaSIMlh4YCa1oXlF3Sq1HwTdkk&#10;Pm7P6/5m1f7++XSM//1aqa/PbjUD4anzb/HL/aPD/Ggaw/ObcIJ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yKIx7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group>
                    <v:line id="Straight Connector 1083" o:spid="_x0000_s1341" style="position:absolute;visibility:visible;mso-wrap-style:square" from="0,565150" to="84074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TAqcIAAADdAAAADwAAAGRycy9kb3ducmV2LnhtbERP32vCMBB+H/g/hBP2NlM3GFqNIoPB&#10;ngqtiq9HcmvKmkttsrbbX78MBN/u4/t52/3kWjFQHxrPCpaLDASx9qbhWsHp+P60AhEissHWMyn4&#10;oQD73exhi7nxI5c0VLEWKYRDjgpsjF0uZdCWHIaF74gT9+l7hzHBvpamxzGFu1Y+Z9mrdNhwarDY&#10;0Zsl/VV9OwX6dKnP1wMX5XF91r9YmMJZo9TjfDpsQESa4l18c3+YND9bvcD/N+kEu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xTAqcIAAADdAAAADwAAAAAAAAAAAAAA&#10;AAChAgAAZHJzL2Rvd25yZXYueG1sUEsFBgAAAAAEAAQA+QAAAJADAAAAAA==&#10;" strokecolor="#4f81bd [3204]" strokeweight="2pt">
                      <v:shadow on="t" opacity="24903f" mv:blur="40000f" origin=",.5" offset="0,20000emu"/>
                    </v:line>
                    <v:line id="Straight Connector 1084" o:spid="_x0000_s1342"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P1Y3cIAAADdAAAADwAAAGRycy9kb3ducmV2LnhtbERP32vCMBB+H/g/hBP2NlPHGFqNIoPB&#10;ngqtiq9HcmvKmkttsrbbX78MBN/u4/t52/3kWjFQHxrPCpaLDASx9qbhWsHp+P60AhEissHWMyn4&#10;oQD73exhi7nxI5c0VLEWKYRDjgpsjF0uZdCWHIaF74gT9+l7hzHBvpamxzGFu1Y+Z9mrdNhwarDY&#10;0Zsl/VV9OwX6dKnP1wMX5XF91r9YmMJZo9TjfDpsQESa4l18c3+YND9bvcD/N+kEu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P1Y3cIAAADdAAAADwAAAAAAAAAAAAAA&#10;AAChAgAAZHJzL2Rvd25yZXYueG1sUEsFBgAAAAAEAAQA+QAAAJADAAAAAA==&#10;" strokecolor="#4f81bd [3204]" strokeweight="2pt">
                      <v:shadow on="t" opacity="24903f" mv:blur="40000f" origin=",.5" offset="0,20000emu"/>
                    </v:line>
                    <v:line id="Straight Connector 1085" o:spid="_x0000_s1343" style="position:absolute;visibility:visible;mso-wrap-style:square" from="315169,10160" to="315169,5607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7H9RsIAAADdAAAADwAAAGRycy9kb3ducmV2LnhtbERP32vCMBB+H/g/hBP2NlMHG1qNIoPB&#10;ngqtiq9HcmvKmkttsrbbX78MBN/u4/t52/3kWjFQHxrPCpaLDASx9qbhWsHp+P60AhEissHWMyn4&#10;oQD73exhi7nxI5c0VLEWKYRDjgpsjF0uZdCWHIaF74gT9+l7hzHBvpamxzGFu1Y+Z9mrdNhwarDY&#10;0Zsl/VV9OwX6dKnP1wMX5XF91r9YmMJZo9TjfDpsQESa4l18c3+YND9bvcD/N+kEu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7H9RsIAAADdAAAADwAAAAAAAAAAAAAA&#10;AAChAgAAZHJzL2Rvd25yZXYueG1sUEsFBgAAAAAEAAQA+QAAAJADAAAAAA==&#10;" strokecolor="#4f81bd [3204]" strokeweight="2pt">
                      <v:shadow on="t" opacity="24903f" mv:blur="40000f" origin=",.5" offset="0,20000emu"/>
                    </v:line>
                    <v:line id="Straight Connector 1086" o:spid="_x0000_s1344" style="position:absolute;visibility:visible;mso-wrap-style:square" from="730031,10160" to="730031,563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2NjMcIAAADdAAAADwAAAGRycy9kb3ducmV2LnhtbERPPWvDMBDdA/0P4grdErkZgutGCaZQ&#10;yGSIk5D1kK6WqXVyLdV2++urQKDbPd7nbfez68RIQ2g9K3heZSCItTctNwrOp/dlDiJEZIOdZ1Lw&#10;QwH2u4fFFgvjJz7SWMdGpBAOBSqwMfaFlEFbchhWvidO3IcfHMYEh0aaAacU7jq5zrKNdNhyarDY&#10;05sl/Vl/OwX6fG0uXyVXx9PLRf9iZSpnjVJPj3P5CiLSHP/Fd/fBpPlZvoHbN+kEu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2NjMcIAAADdAAAADwAAAAAAAAAAAAAA&#10;AAChAgAAZHJzL2Rvd25yZXYueG1sUEsFBgAAAAAEAAQA+QAAAJADAAAAAA==&#10;" strokecolor="#4f81bd [3204]" strokeweight="2pt">
                      <v:shadow on="t" opacity="24903f" mv:blur="40000f" origin=",.5" offset="0,20000emu"/>
                    </v:line>
                    <v:line id="Straight Connector 1087" o:spid="_x0000_s1345" style="position:absolute;visibility:visible;mso-wrap-style:square" from="133350,368935"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C/GqsIAAADdAAAADwAAAGRycy9kb3ducmV2LnhtbERPTWvCQBC9F/wPywi91Y09tBpdRQqF&#10;ngKJitdhd5oNzc7G7DZJ++u7BcHbPN7nbPeTa8VAfWg8K1guMhDE2puGawWn4/vTCkSIyAZbz6Tg&#10;hwLsd7OHLebGj1zSUMVapBAOOSqwMXa5lEFbchgWviNO3KfvHcYE+1qaHscU7lr5nGUv0mHDqcFi&#10;R2+W9Ff17RTo06U+Xw9clMf1Wf9iYQpnjVKP8+mwARFpinfxzf1h0vxs9Qr/36QT5O4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C/GqsIAAADdAAAADwAAAAAAAAAAAAAA&#10;AAChAgAAZHJzL2Rvd25yZXYueG1sUEsFBgAAAAAEAAQA+QAAAJADAAAAAA==&#10;" strokecolor="#4f81bd [3204]" strokeweight="2pt">
                      <v:shadow on="t" opacity="24903f" mv:blur="40000f" origin=",.5" offset="0,20000emu"/>
                    </v:line>
                  </v:group>
                  <v:shape id="Isosceles Triangle 105" o:spid="_x0000_s1346"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jORCxQAA&#10;ANwAAAAPAAAAZHJzL2Rvd25yZXYueG1sRI/NasMwEITvhbyD2EAvJZFraGOcKCEYEkwvJT+Q62Jt&#10;bBNrZSTVdt++KhR622Xmm53d7CbTiYGcby0reF0mIIgrq1uuFVwvh0UGwgdkjZ1lUvBNHnbb2dMG&#10;c21HPtFwDrWIIexzVNCE0OdS+qohg35pe+Ko3a0zGOLqaqkdjjHcdDJNkndpsOV4ocGeioaqx/nL&#10;xBrlyzG1xXTLrub0md0694HDSqnn+bRfgwg0hX/zH13qyCVv8PtMnEBu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GM5EL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v:group id="Group 106" o:spid="_x0000_s1347" style="position:absolute;left:1905;width:855345;height:278765" coordsize="855345,278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shape id="Text Box 107" o:spid="_x0000_s1348" type="#_x0000_t202" style="position:absolute;left:5842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uYeUwgAA&#10;ANwAAAAPAAAAZHJzL2Rvd25yZXYueG1sRE9Na8JAEL0X/A/LCN50V7G1xmxEWgo9tZi2grchOybB&#10;7GzIbk38925B6G0e73PS7WAbcaHO1441zGcKBHHhTM2lhu+vt+kzCB+QDTaOScOVPGyz0UOKiXE9&#10;7+mSh1LEEPYJaqhCaBMpfVGRRT9zLXHkTq6zGCLsSmk67GO4beRCqSdpsebYUGFLLxUV5/zXavj5&#10;OB0PS/VZvtrHtneDkmzXUuvJeNhtQAQawr/47n43cb5awd8z8QKZ3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O5h5TCAAAA3AAAAA8AAAAAAAAAAAAAAAAAlwIAAGRycy9kb3du&#10;cmV2LnhtbFBLBQYAAAAABAAEAPUAAACGAwAAAAA=&#10;" filled="f" stroked="f">
                    <v:textbox>
                      <w:txbxContent>
                        <w:p w14:paraId="307F61F9" w14:textId="77777777" w:rsidR="007920F8" w:rsidRPr="00180F0C" w:rsidRDefault="007920F8" w:rsidP="00612A1B">
                          <w:pPr>
                            <w:rPr>
                              <w:i/>
                            </w:rPr>
                          </w:pPr>
                          <w:r>
                            <w:rPr>
                              <w:i/>
                            </w:rPr>
                            <w:t>c</w:t>
                          </w:r>
                        </w:p>
                      </w:txbxContent>
                    </v:textbox>
                  </v:shape>
                  <v:shape id="Text Box 108" o:spid="_x0000_s1349" type="#_x0000_t202" style="position:absolute;left:1778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hPmxAAA&#10;ANwAAAAPAAAAZHJzL2Rvd25yZXYueG1sRI9Ba8JAEIXvQv/DMoXedLdSRVNXKZVCT4qxFXobsmMS&#10;mp0N2a1J/71zELzN8N68981qM/hGXaiLdWALzxMDirgIrubSwtfxY7wAFROywyYwWfinCJv1w2iF&#10;mQs9H+iSp1JJCMcMLVQptZnWsajIY5yElli0c+g8Jlm7UrsOewn3jZ4aM9cea5aGClt6r6j4zf+8&#10;he/d+ef0Yvbl1s/aPgxGs19qa58eh7dXUImGdDffrj+d4BuhlWdkAr2+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iYT5sQAAADcAAAADwAAAAAAAAAAAAAAAACXAgAAZHJzL2Rv&#10;d25yZXYueG1sUEsFBgAAAAAEAAQA9QAAAIgDAAAAAA==&#10;" filled="f" stroked="f">
                    <v:textbox>
                      <w:txbxContent>
                        <w:p w14:paraId="67A174A8" w14:textId="77777777" w:rsidR="007920F8" w:rsidRPr="00180F0C" w:rsidRDefault="007920F8" w:rsidP="00612A1B">
                          <w:pPr>
                            <w:rPr>
                              <w:i/>
                            </w:rPr>
                          </w:pPr>
                          <w:r>
                            <w:rPr>
                              <w:i/>
                            </w:rPr>
                            <w:t>b</w:t>
                          </w:r>
                        </w:p>
                      </w:txbxContent>
                    </v:textbox>
                  </v:shape>
                  <v:shape id="Text Box 109" o:spid="_x0000_s1350" type="#_x0000_t202" style="position:absolute;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arZ9wAAA&#10;ANwAAAAPAAAAZHJzL2Rvd25yZXYueG1sRE9Ni8IwEL0L+x/CLHjTZEVlrUZZVgRPiroK3oZmbMs2&#10;k9JEW/+9EQRv83ifM1u0thQ3qn3hWMNXX4EgTp0pONPwd1j1vkH4gGywdEwa7uRhMf/ozDAxruEd&#10;3fYhEzGEfYIa8hCqREqf5mTR911FHLmLqy2GCOtMmhqbGG5LOVBqLC0WHBtyrOg3p/R/f7UajpvL&#10;+TRU22xpR1XjWiXZTqTW3c/2ZwoiUBve4pd7beJ8NYHnM/ECO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arZ9wAAAANwAAAAPAAAAAAAAAAAAAAAAAJcCAABkcnMvZG93bnJl&#10;di54bWxQSwUGAAAAAAQABAD1AAAAhAMAAAAA&#10;" filled="f" stroked="f">
                    <v:textbox>
                      <w:txbxContent>
                        <w:p w14:paraId="3C21BDF7" w14:textId="77777777" w:rsidR="007920F8" w:rsidRPr="00180F0C" w:rsidRDefault="007920F8" w:rsidP="00612A1B">
                          <w:pPr>
                            <w:rPr>
                              <w:i/>
                            </w:rPr>
                          </w:pPr>
                          <w:r>
                            <w:rPr>
                              <w:i/>
                            </w:rPr>
                            <w:t>a</w:t>
                          </w:r>
                        </w:p>
                      </w:txbxContent>
                    </v:textbox>
                  </v:shape>
                </v:group>
                <v:group id="Group 110" o:spid="_x0000_s1351" style="position:absolute;left:17145;top:768985;width:855345;height:278765" coordsize="855345,278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4dDIHGAAAA3AAA&#10;AA8AAAAAAAAAAAAAAAAAqQIAAGRycy9kb3ducmV2LnhtbFBLBQYAAAAABAAEAPoAAACcAwAAAAA=&#10;">
                  <v:shape id="Text Box 111" o:spid="_x0000_s1352" type="#_x0000_t202" style="position:absolute;left:5842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xSymwQAA&#10;ANwAAAAPAAAAZHJzL2Rvd25yZXYueG1sRE9Ni8IwEL0L/ocwgjdNuuii1SjiInhyWVcFb0MztsVm&#10;Uppo67/fLCzsbR7vc5brzlbiSY0vHWtIxgoEceZMybmG0/duNAPhA7LByjFpeJGH9arfW2JqXMtf&#10;9DyGXMQQ9ilqKEKoUyl9VpBFP3Y1ceRurrEYImxyaRpsY7it5JtS79JiybGhwJq2BWX348NqOB9u&#10;18tEfeYfdlq3rlOS7VxqPRx0mwWIQF34F/+59ybOTxL4fSZeIF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sUspsEAAADcAAAADwAAAAAAAAAAAAAAAACXAgAAZHJzL2Rvd25y&#10;ZXYueG1sUEsFBgAAAAAEAAQA9QAAAIUDAAAAAA==&#10;" filled="f" stroked="f">
                    <v:textbox>
                      <w:txbxContent>
                        <w:p w14:paraId="03FD8D42" w14:textId="77777777" w:rsidR="007920F8" w:rsidRPr="00180F0C" w:rsidRDefault="007920F8" w:rsidP="00612A1B">
                          <w:pPr>
                            <w:rPr>
                              <w:i/>
                            </w:rPr>
                          </w:pPr>
                          <w:r>
                            <w:rPr>
                              <w:i/>
                            </w:rPr>
                            <w:t>t</w:t>
                          </w:r>
                        </w:p>
                      </w:txbxContent>
                    </v:textbox>
                  </v:shape>
                  <v:shape id="Text Box 112" o:spid="_x0000_s1353" type="#_x0000_t202" style="position:absolute;left:1778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F7LRwgAA&#10;ANwAAAAPAAAAZHJzL2Rvd25yZXYueG1sRE9Na8JAEL0L/Q/LCL2Z3UgVTbOGohR6sqit0NuQHZNg&#10;djZktyb9991Cwds83ufkxWhbcaPeN441pIkCQVw603Cl4eP0OluB8AHZYOuYNPyQh2LzMMkxM27g&#10;A92OoRIxhH2GGuoQukxKX9Zk0SeuI47cxfUWQ4R9JU2PQwy3rZwrtZQWG44NNXa0ram8Hr+ths/9&#10;5ev8pN6rnV10gxuVZLuWWj9Ox5dnEIHGcBf/u99MnJ/O4e+ZeIHc/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YXstHCAAAA3AAAAA8AAAAAAAAAAAAAAAAAlwIAAGRycy9kb3du&#10;cmV2LnhtbFBLBQYAAAAABAAEAPUAAACGAwAAAAA=&#10;" filled="f" stroked="f">
                    <v:textbox>
                      <w:txbxContent>
                        <w:p w14:paraId="554568A7" w14:textId="77777777" w:rsidR="007920F8" w:rsidRPr="00180F0C" w:rsidRDefault="007920F8" w:rsidP="00612A1B">
                          <w:pPr>
                            <w:rPr>
                              <w:i/>
                            </w:rPr>
                          </w:pPr>
                          <w:r>
                            <w:rPr>
                              <w:i/>
                            </w:rPr>
                            <w:t>s</w:t>
                          </w:r>
                        </w:p>
                      </w:txbxContent>
                    </v:textbox>
                  </v:shape>
                  <v:shape id="Text Box 113" o:spid="_x0000_s1354" type="#_x0000_t202" style="position:absolute;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WxdKwQAA&#10;ANwAAAAPAAAAZHJzL2Rvd25yZXYueG1sRE9Ni8IwEL0L/ocwgrc1cdVltxplUQRPiu4q7G1oxrbY&#10;TEoTbf33RljwNo/3ObNFa0txo9oXjjUMBwoEcepMwZmG35/12ycIH5ANlo5Jw508LObdzgwT4xre&#10;0+0QMhFD2CeoIQ+hSqT0aU4W/cBVxJE7u9piiLDOpKmxieG2lO9KfUiLBceGHCta5pReDler4bg9&#10;/53Gapet7KRqXKsk2y+pdb/Xfk9BBGrDS/zv3pg4fziC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VsXSsEAAADcAAAADwAAAAAAAAAAAAAAAACXAgAAZHJzL2Rvd25y&#10;ZXYueG1sUEsFBgAAAAAEAAQA9QAAAIUDAAAAAA==&#10;" filled="f" stroked="f">
                    <v:textbox>
                      <w:txbxContent>
                        <w:p w14:paraId="62E1B872" w14:textId="77777777" w:rsidR="007920F8" w:rsidRPr="00180F0C" w:rsidRDefault="007920F8" w:rsidP="00612A1B">
                          <w:pPr>
                            <w:rPr>
                              <w:i/>
                            </w:rPr>
                          </w:pPr>
                          <w:r>
                            <w:rPr>
                              <w:i/>
                            </w:rPr>
                            <w:t>r</w:t>
                          </w:r>
                        </w:p>
                      </w:txbxContent>
                    </v:textbox>
                  </v:shape>
                </v:group>
              </v:group>
            </w:pict>
          </mc:Fallback>
        </mc:AlternateContent>
      </w:r>
      <w:r w:rsidR="002B6837">
        <w:rPr>
          <w:rFonts w:cstheme="minorHAnsi"/>
        </w:rPr>
        <w:t xml:space="preserve">Proof: Let </w:t>
      </w:r>
      <w:r w:rsidR="002B6837" w:rsidRPr="000373BC">
        <w:rPr>
          <w:rFonts w:ascii="Monotype Corsiva" w:hAnsi="Monotype Corsiva"/>
          <w:sz w:val="32"/>
          <w:szCs w:val="32"/>
        </w:rPr>
        <w:t>P</w:t>
      </w:r>
      <w:r w:rsidR="002B6837" w:rsidRPr="000373BC">
        <w:rPr>
          <w:rFonts w:cstheme="minorHAnsi"/>
          <w:i/>
          <w:vertAlign w:val="subscript"/>
        </w:rPr>
        <w:t>ab…c</w:t>
      </w:r>
      <w:r w:rsidR="002B6837">
        <w:rPr>
          <w:rFonts w:cstheme="minorHAnsi"/>
        </w:rPr>
        <w:t xml:space="preserve"> and </w:t>
      </w:r>
      <w:r w:rsidR="002B6837" w:rsidRPr="000373BC">
        <w:rPr>
          <w:rFonts w:ascii="Monotype Corsiva" w:hAnsi="Monotype Corsiva"/>
          <w:sz w:val="32"/>
          <w:szCs w:val="32"/>
        </w:rPr>
        <w:t>P</w:t>
      </w:r>
      <w:r w:rsidR="002B6837">
        <w:rPr>
          <w:rFonts w:cstheme="minorHAnsi"/>
          <w:i/>
          <w:vertAlign w:val="subscript"/>
        </w:rPr>
        <w:t>rs…t</w:t>
      </w:r>
      <w:r w:rsidR="002B6837">
        <w:rPr>
          <w:rFonts w:cstheme="minorHAnsi"/>
        </w:rPr>
        <w:t xml:space="preserve"> be the sets of permutations of (</w:t>
      </w:r>
      <w:r w:rsidR="002B6837">
        <w:rPr>
          <w:rFonts w:cstheme="minorHAnsi"/>
          <w:i/>
        </w:rPr>
        <w:t>a</w:t>
      </w:r>
      <w:r w:rsidR="002B6837">
        <w:rPr>
          <w:rFonts w:cstheme="minorHAnsi"/>
        </w:rPr>
        <w:t>,</w:t>
      </w:r>
      <w:r w:rsidR="002B6837">
        <w:rPr>
          <w:rFonts w:cstheme="minorHAnsi"/>
          <w:i/>
        </w:rPr>
        <w:t>b</w:t>
      </w:r>
      <w:r w:rsidR="002B6837">
        <w:rPr>
          <w:rFonts w:cstheme="minorHAnsi"/>
        </w:rPr>
        <w:t>,…,</w:t>
      </w:r>
      <w:r w:rsidR="002B6837">
        <w:rPr>
          <w:rFonts w:cstheme="minorHAnsi"/>
          <w:i/>
        </w:rPr>
        <w:t>c</w:t>
      </w:r>
      <w:r w:rsidR="002B6837">
        <w:rPr>
          <w:rFonts w:cstheme="minorHAnsi"/>
        </w:rPr>
        <w:t>) and (</w:t>
      </w:r>
      <w:r w:rsidR="002B6837">
        <w:rPr>
          <w:rFonts w:cstheme="minorHAnsi"/>
          <w:i/>
        </w:rPr>
        <w:t>r</w:t>
      </w:r>
      <w:r w:rsidR="002B6837">
        <w:rPr>
          <w:rFonts w:cstheme="minorHAnsi"/>
        </w:rPr>
        <w:t>,</w:t>
      </w:r>
      <w:r w:rsidR="002B6837">
        <w:rPr>
          <w:rFonts w:cstheme="minorHAnsi"/>
          <w:i/>
        </w:rPr>
        <w:t>s</w:t>
      </w:r>
      <w:r w:rsidR="002B6837">
        <w:rPr>
          <w:rFonts w:cstheme="minorHAnsi"/>
        </w:rPr>
        <w:t>,…,</w:t>
      </w:r>
      <w:r w:rsidR="002B6837">
        <w:rPr>
          <w:rFonts w:cstheme="minorHAnsi"/>
          <w:i/>
        </w:rPr>
        <w:t>t</w:t>
      </w:r>
      <w:r w:rsidR="002B6837">
        <w:rPr>
          <w:rFonts w:cstheme="minorHAnsi"/>
        </w:rPr>
        <w:t xml:space="preserve">), </w:t>
      </w:r>
      <w:bookmarkEnd w:id="145"/>
      <w:bookmarkEnd w:id="146"/>
    </w:p>
    <w:p w14:paraId="3F8559F9" w14:textId="2CF2A474" w:rsidR="00AF7268" w:rsidRDefault="00AF7268" w:rsidP="00111970">
      <w:pPr>
        <w:tabs>
          <w:tab w:val="left" w:pos="2700"/>
        </w:tabs>
        <w:rPr>
          <w:rFonts w:cstheme="minorHAnsi"/>
        </w:rPr>
      </w:pPr>
    </w:p>
    <w:p w14:paraId="79D97E65" w14:textId="77777777" w:rsidR="00AF7268" w:rsidRDefault="00AF7268" w:rsidP="00111970">
      <w:pPr>
        <w:tabs>
          <w:tab w:val="left" w:pos="2700"/>
        </w:tabs>
        <w:rPr>
          <w:rFonts w:cstheme="minorHAnsi"/>
        </w:rPr>
      </w:pPr>
    </w:p>
    <w:p w14:paraId="73343AEF" w14:textId="64B64516" w:rsidR="00612A1B" w:rsidRDefault="00612A1B" w:rsidP="00111970">
      <w:pPr>
        <w:tabs>
          <w:tab w:val="left" w:pos="2700"/>
        </w:tabs>
        <w:rPr>
          <w:rFonts w:cstheme="minorHAnsi"/>
        </w:rPr>
      </w:pPr>
      <w:r>
        <w:rPr>
          <w:rFonts w:cstheme="minorHAnsi"/>
        </w:rPr>
        <w:t>respectiv</w:t>
      </w:r>
      <w:bookmarkEnd w:id="147"/>
      <w:bookmarkEnd w:id="148"/>
      <w:r>
        <w:rPr>
          <w:rFonts w:cstheme="minorHAnsi"/>
        </w:rPr>
        <w:t>ely. Let</w:t>
      </w:r>
      <w:r w:rsidR="00AF7268">
        <w:rPr>
          <w:rFonts w:cstheme="minorHAnsi"/>
        </w:rPr>
        <w:t xml:space="preserve"> </w:t>
      </w:r>
      <w:r>
        <w:rPr>
          <w:rFonts w:cstheme="minorHAnsi"/>
        </w:rPr>
        <w:t xml:space="preserve">B = </w:t>
      </w:r>
    </w:p>
    <w:p w14:paraId="6EB0DB6D" w14:textId="77777777" w:rsidR="007920F8" w:rsidRDefault="007920F8" w:rsidP="003E083B">
      <w:pPr>
        <w:tabs>
          <w:tab w:val="left" w:pos="270"/>
          <w:tab w:val="left" w:pos="810"/>
          <w:tab w:val="left" w:pos="7110"/>
        </w:tabs>
        <w:rPr>
          <w:rFonts w:cstheme="minorHAnsi"/>
          <w:position w:val="-32"/>
        </w:rPr>
      </w:pPr>
    </w:p>
    <w:p w14:paraId="11DED5F8" w14:textId="77777777" w:rsidR="007920F8" w:rsidRDefault="007920F8" w:rsidP="003E083B">
      <w:pPr>
        <w:tabs>
          <w:tab w:val="left" w:pos="270"/>
          <w:tab w:val="left" w:pos="810"/>
          <w:tab w:val="left" w:pos="7110"/>
        </w:tabs>
        <w:rPr>
          <w:rFonts w:cstheme="minorHAnsi"/>
          <w:position w:val="-32"/>
        </w:rPr>
      </w:pPr>
    </w:p>
    <w:p w14:paraId="727972F0" w14:textId="3522CB17" w:rsidR="00612A1B" w:rsidRPr="003E083B" w:rsidRDefault="00612A1B" w:rsidP="003E083B">
      <w:pPr>
        <w:tabs>
          <w:tab w:val="left" w:pos="270"/>
          <w:tab w:val="left" w:pos="810"/>
          <w:tab w:val="left" w:pos="7110"/>
        </w:tabs>
        <w:rPr>
          <w:rFonts w:cstheme="minorHAnsi"/>
          <w:position w:val="-32"/>
        </w:rPr>
      </w:pPr>
      <w:r>
        <w:rPr>
          <w:rFonts w:cstheme="minorHAnsi"/>
          <w:position w:val="-32"/>
        </w:rPr>
        <w:tab/>
      </w:r>
      <w:r w:rsidR="003E083B">
        <w:rPr>
          <w:rFonts w:cstheme="minorHAnsi"/>
          <w:position w:val="-32"/>
        </w:rPr>
        <w:tab/>
      </w:r>
      <w:r w:rsidRPr="00C14E8E">
        <w:rPr>
          <w:rFonts w:cstheme="minorHAnsi"/>
          <w:position w:val="-6"/>
        </w:rPr>
        <w:t xml:space="preserve">= </w:t>
      </w:r>
      <w:r w:rsidR="00976E6B" w:rsidRPr="00C129E6">
        <w:rPr>
          <w:rFonts w:cstheme="minorHAnsi"/>
          <w:position w:val="-32"/>
        </w:rPr>
        <w:object w:dxaOrig="7400" w:dyaOrig="640" w14:anchorId="19D25C96">
          <v:shape id="_x0000_i1165" type="#_x0000_t75" style="width:370pt;height:32pt" o:ole="">
            <v:imagedata r:id="rId288" o:title=""/>
          </v:shape>
          <o:OLEObject Type="Embed" ProgID="Equation.DSMT4" ShapeID="_x0000_i1165" DrawAspect="Content" ObjectID="_1459433906" r:id="rId289"/>
        </w:object>
      </w:r>
      <w:r>
        <w:rPr>
          <w:rFonts w:cstheme="minorHAnsi"/>
        </w:rPr>
        <w:t xml:space="preserve">.  </w:t>
      </w:r>
    </w:p>
    <w:p w14:paraId="6189C1BD" w14:textId="77777777" w:rsidR="00350EC6" w:rsidRDefault="00350EC6" w:rsidP="00612A1B">
      <w:pPr>
        <w:tabs>
          <w:tab w:val="left" w:pos="540"/>
          <w:tab w:val="left" w:pos="990"/>
        </w:tabs>
        <w:rPr>
          <w:rFonts w:cstheme="minorHAnsi"/>
        </w:rPr>
      </w:pPr>
    </w:p>
    <w:p w14:paraId="56708964" w14:textId="77777777" w:rsidR="00612A1B" w:rsidRDefault="00612A1B" w:rsidP="00612A1B">
      <w:pPr>
        <w:tabs>
          <w:tab w:val="left" w:pos="540"/>
          <w:tab w:val="left" w:pos="990"/>
        </w:tabs>
        <w:rPr>
          <w:rFonts w:cstheme="minorHAnsi"/>
        </w:rPr>
      </w:pPr>
      <w:r>
        <w:rPr>
          <w:rFonts w:cstheme="minorHAnsi"/>
        </w:rPr>
        <w:t xml:space="preserve">Fix </w:t>
      </w:r>
      <w:r w:rsidRPr="00C70929">
        <w:rPr>
          <w:rFonts w:ascii="Symbol" w:hAnsi="Symbol" w:cstheme="minorHAnsi"/>
          <w:i/>
        </w:rPr>
        <w:t></w:t>
      </w:r>
      <w:r w:rsidRPr="009107B9">
        <w:rPr>
          <w:rFonts w:cstheme="minorHAnsi"/>
        </w:rPr>
        <w:t xml:space="preserve">. The </w:t>
      </w:r>
      <w:r>
        <w:rPr>
          <w:rFonts w:cstheme="minorHAnsi"/>
        </w:rPr>
        <w:t xml:space="preserve">only non-zero term in the sum is </w:t>
      </w:r>
    </w:p>
    <w:p w14:paraId="3653A416" w14:textId="77777777" w:rsidR="00612A1B" w:rsidRDefault="00612A1B" w:rsidP="00612A1B">
      <w:pPr>
        <w:tabs>
          <w:tab w:val="left" w:pos="540"/>
          <w:tab w:val="left" w:pos="990"/>
        </w:tabs>
        <w:rPr>
          <w:rFonts w:cstheme="minorHAnsi"/>
          <w:vertAlign w:val="subscript"/>
        </w:rPr>
      </w:pPr>
      <w:r>
        <w:rPr>
          <w:rFonts w:cstheme="minorHAnsi"/>
        </w:rPr>
        <w:tab/>
      </w:r>
      <w:r>
        <w:rPr>
          <w:rFonts w:cstheme="minorHAnsi"/>
          <w:vertAlign w:val="subscript"/>
        </w:rPr>
        <w:t xml:space="preserve"> </w:t>
      </w:r>
      <w:r w:rsidR="00282231" w:rsidRPr="009107B9">
        <w:rPr>
          <w:rFonts w:cstheme="minorHAnsi"/>
          <w:position w:val="-20"/>
          <w:vertAlign w:val="subscript"/>
        </w:rPr>
        <w:object w:dxaOrig="4860" w:dyaOrig="520" w14:anchorId="3636B731">
          <v:shape id="_x0000_i1166" type="#_x0000_t75" style="width:243pt;height:26pt" o:ole="">
            <v:imagedata r:id="rId290" o:title=""/>
          </v:shape>
          <o:OLEObject Type="Embed" ProgID="Equation.DSMT4" ShapeID="_x0000_i1166" DrawAspect="Content" ObjectID="_1459433907" r:id="rId291"/>
        </w:object>
      </w:r>
      <w:r>
        <w:rPr>
          <w:rFonts w:cstheme="minorHAnsi"/>
          <w:vertAlign w:val="subscript"/>
        </w:rPr>
        <w:t>.</w:t>
      </w:r>
    </w:p>
    <w:p w14:paraId="15D859A1" w14:textId="6879B4B1" w:rsidR="00612A1B" w:rsidRPr="00C70929" w:rsidRDefault="00612A1B" w:rsidP="00612A1B">
      <w:pPr>
        <w:tabs>
          <w:tab w:val="left" w:pos="540"/>
          <w:tab w:val="left" w:pos="990"/>
        </w:tabs>
        <w:rPr>
          <w:rFonts w:cstheme="minorHAnsi"/>
        </w:rPr>
      </w:pPr>
      <w:r>
        <w:rPr>
          <w:rFonts w:cstheme="minorHAnsi"/>
        </w:rPr>
        <w:t xml:space="preserve">I showed in Problem [13.22] that </w:t>
      </w:r>
      <w:r w:rsidRPr="00537DF9">
        <w:rPr>
          <w:rFonts w:cstheme="minorHAnsi"/>
          <w:position w:val="-16"/>
        </w:rPr>
        <w:object w:dxaOrig="1540" w:dyaOrig="440" w14:anchorId="6C1E9E53">
          <v:shape id="_x0000_i1167" type="#_x0000_t75" style="width:77pt;height:22pt" o:ole="">
            <v:imagedata r:id="rId292" o:title=""/>
          </v:shape>
          <o:OLEObject Type="Embed" ProgID="Equation.DSMT4" ShapeID="_x0000_i1167" DrawAspect="Content" ObjectID="_1459433908" r:id="rId293"/>
        </w:object>
      </w:r>
      <w:r>
        <w:rPr>
          <w:rFonts w:cstheme="minorHAnsi"/>
        </w:rPr>
        <w:t xml:space="preserve"> for any fixed (</w:t>
      </w:r>
      <w:r>
        <w:rPr>
          <w:rFonts w:cstheme="minorHAnsi"/>
          <w:i/>
        </w:rPr>
        <w:t>x,y</w:t>
      </w:r>
      <w:r>
        <w:rPr>
          <w:rFonts w:cstheme="minorHAnsi"/>
        </w:rPr>
        <w:t>,…,</w:t>
      </w:r>
      <w:r>
        <w:rPr>
          <w:rFonts w:cstheme="minorHAnsi"/>
          <w:i/>
        </w:rPr>
        <w:t>z</w:t>
      </w:r>
      <w:r w:rsidR="009F4437">
        <w:rPr>
          <w:rFonts w:cstheme="minorHAnsi"/>
        </w:rPr>
        <w:t>).</w:t>
      </w:r>
    </w:p>
    <w:p w14:paraId="35A866B7" w14:textId="687DED03" w:rsidR="00612A1B" w:rsidRDefault="00612A1B" w:rsidP="00612A1B">
      <w:pPr>
        <w:tabs>
          <w:tab w:val="left" w:pos="540"/>
          <w:tab w:val="left" w:pos="990"/>
        </w:tabs>
        <w:rPr>
          <w:rFonts w:cstheme="minorHAnsi"/>
        </w:rPr>
      </w:pPr>
      <w:r>
        <w:rPr>
          <w:rFonts w:cstheme="minorHAnsi"/>
        </w:rPr>
        <w:t xml:space="preserve">Thus, B = </w:t>
      </w:r>
      <w:r w:rsidR="00E31073" w:rsidRPr="00FB7FED">
        <w:rPr>
          <w:rFonts w:cstheme="minorHAnsi"/>
          <w:position w:val="-32"/>
        </w:rPr>
        <w:object w:dxaOrig="1300" w:dyaOrig="640" w14:anchorId="6DACD9F3">
          <v:shape id="_x0000_i1168" type="#_x0000_t75" style="width:65pt;height:32pt" o:ole="">
            <v:imagedata r:id="rId294" o:title=""/>
          </v:shape>
          <o:OLEObject Type="Embed" ProgID="Equation.DSMT4" ShapeID="_x0000_i1168" DrawAspect="Content" ObjectID="_1459433909" r:id="rId295"/>
        </w:object>
      </w:r>
      <w:r>
        <w:rPr>
          <w:rFonts w:cstheme="minorHAnsi"/>
        </w:rPr>
        <w:t xml:space="preserve">. This sum has </w:t>
      </w:r>
      <w:r>
        <w:rPr>
          <w:rFonts w:cstheme="minorHAnsi"/>
          <w:i/>
        </w:rPr>
        <w:t>n</w:t>
      </w:r>
      <w:r>
        <w:rPr>
          <w:rFonts w:cstheme="minorHAnsi"/>
        </w:rPr>
        <w:t>! terms composed of (</w:t>
      </w:r>
      <w:r>
        <w:rPr>
          <w:rFonts w:cstheme="minorHAnsi"/>
          <w:i/>
        </w:rPr>
        <w:t>n</w:t>
      </w:r>
      <w:r>
        <w:rPr>
          <w:rFonts w:cstheme="minorHAnsi"/>
        </w:rPr>
        <w:t xml:space="preserve"> – 1)! terms equal to </w:t>
      </w:r>
      <w:r w:rsidR="00265815" w:rsidRPr="00265815">
        <w:rPr>
          <w:rFonts w:cstheme="minorHAnsi"/>
          <w:i/>
        </w:rPr>
        <w:t>T</w:t>
      </w:r>
      <w:r>
        <w:rPr>
          <w:rFonts w:cstheme="minorHAnsi"/>
          <w:i/>
          <w:vertAlign w:val="superscript"/>
        </w:rPr>
        <w:t>a</w:t>
      </w:r>
      <w:r>
        <w:rPr>
          <w:rFonts w:cstheme="minorHAnsi"/>
          <w:i/>
          <w:vertAlign w:val="subscript"/>
        </w:rPr>
        <w:t>a</w:t>
      </w:r>
      <w:r>
        <w:rPr>
          <w:rFonts w:cstheme="minorHAnsi"/>
        </w:rPr>
        <w:t>, (</w:t>
      </w:r>
      <w:r>
        <w:rPr>
          <w:rFonts w:cstheme="minorHAnsi"/>
          <w:i/>
        </w:rPr>
        <w:t>n</w:t>
      </w:r>
      <w:r>
        <w:rPr>
          <w:rFonts w:cstheme="minorHAnsi"/>
        </w:rPr>
        <w:t xml:space="preserve"> – 1)! terms equal to </w:t>
      </w:r>
      <w:r w:rsidR="00265815" w:rsidRPr="00265815">
        <w:rPr>
          <w:rFonts w:cstheme="minorHAnsi"/>
          <w:i/>
        </w:rPr>
        <w:t>T</w:t>
      </w:r>
      <w:r>
        <w:rPr>
          <w:rFonts w:cstheme="minorHAnsi"/>
          <w:i/>
          <w:vertAlign w:val="superscript"/>
        </w:rPr>
        <w:t>b</w:t>
      </w:r>
      <w:r>
        <w:rPr>
          <w:rFonts w:cstheme="minorHAnsi"/>
          <w:i/>
          <w:vertAlign w:val="subscript"/>
        </w:rPr>
        <w:t>b</w:t>
      </w:r>
      <w:r>
        <w:rPr>
          <w:rFonts w:cstheme="minorHAnsi"/>
        </w:rPr>
        <w:t>, …, and (</w:t>
      </w:r>
      <w:r>
        <w:rPr>
          <w:rFonts w:cstheme="minorHAnsi"/>
          <w:i/>
        </w:rPr>
        <w:t>n</w:t>
      </w:r>
      <w:r>
        <w:rPr>
          <w:rFonts w:cstheme="minorHAnsi"/>
        </w:rPr>
        <w:t xml:space="preserve"> – 1)! terms equal to </w:t>
      </w:r>
      <w:r w:rsidR="00265815" w:rsidRPr="00265815">
        <w:rPr>
          <w:rFonts w:cstheme="minorHAnsi"/>
          <w:i/>
        </w:rPr>
        <w:t>T</w:t>
      </w:r>
      <w:r>
        <w:rPr>
          <w:rFonts w:cstheme="minorHAnsi"/>
          <w:i/>
          <w:vertAlign w:val="superscript"/>
        </w:rPr>
        <w:t>c</w:t>
      </w:r>
      <w:r>
        <w:rPr>
          <w:rFonts w:cstheme="minorHAnsi"/>
          <w:i/>
          <w:vertAlign w:val="subscript"/>
        </w:rPr>
        <w:t>c</w:t>
      </w:r>
      <w:r>
        <w:rPr>
          <w:rFonts w:cstheme="minorHAnsi"/>
        </w:rPr>
        <w:t>. So,</w:t>
      </w:r>
    </w:p>
    <w:p w14:paraId="187949AF" w14:textId="57D0F441" w:rsidR="00612A1B" w:rsidRDefault="009F4437" w:rsidP="00612A1B">
      <w:pPr>
        <w:tabs>
          <w:tab w:val="left" w:pos="540"/>
          <w:tab w:val="left" w:pos="990"/>
        </w:tabs>
        <w:rPr>
          <w:rFonts w:cstheme="minorHAnsi"/>
        </w:rPr>
      </w:pPr>
      <w:r>
        <w:rPr>
          <w:noProof/>
        </w:rPr>
        <mc:AlternateContent>
          <mc:Choice Requires="wpg">
            <w:drawing>
              <wp:anchor distT="0" distB="0" distL="114300" distR="114300" simplePos="0" relativeHeight="251776000" behindDoc="0" locked="0" layoutInCell="1" allowOverlap="1" wp14:anchorId="26E60C40" wp14:editId="4392B68E">
                <wp:simplePos x="0" y="0"/>
                <wp:positionH relativeFrom="column">
                  <wp:posOffset>4526915</wp:posOffset>
                </wp:positionH>
                <wp:positionV relativeFrom="paragraph">
                  <wp:posOffset>-1905</wp:posOffset>
                </wp:positionV>
                <wp:extent cx="215900" cy="551180"/>
                <wp:effectExtent l="50800" t="25400" r="38100" b="83820"/>
                <wp:wrapNone/>
                <wp:docPr id="114" name="Group 114"/>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ma14="http://schemas.microsoft.com/office/mac/drawingml/2011/main"/>
                          </a:ext>
                        </a:extLst>
                      </wpg:grpSpPr>
                      <wps:wsp>
                        <wps:cNvPr id="115" name="Isosceles Triangle 115"/>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7" name="Straight Connector 117"/>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4" o:spid="_x0000_s1026" style="position:absolute;margin-left:356.45pt;margin-top:-.1pt;width:17pt;height:43.4pt;z-index:251776000;mso-width-relative:margin;mso-height-relative:margin" coordsize="215900,551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">
                <v:shape id="Isosceles Triangle 115" o:spid="_x0000_s1027"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XKfwwAA&#10;ANwAAAAPAAAAZHJzL2Rvd25yZXYueG1sRI9Bi8IwEIXvC/6HMIKXRVMFd0s1igiKeBFdwevQjG2x&#10;mZQk1vrvjSDsbYb3vjdv5svO1KIl5yvLCsajBARxbnXFhYLz32aYgvABWWNtmRQ8ycNy0fuaY6bt&#10;g4/UnkIhYgj7DBWUITSZlD4vyaAf2YY4alfrDIa4ukJqh48Ybmo5SZIfabDieKHEhtYl5bfT3cQa&#10;u+/txK67S3o2x0N6qd0e21+lBv1uNQMRqAv/5g+905EbT+H9TJxALl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VXKf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6" o:spid="_x0000_s1028"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qT4r8AAADcAAAADwAAAGRycy9kb3ducmV2LnhtbERPS4vCMBC+C/6HMAveNNWDaDWKLAh7&#10;KvjC65CMTdlm0m2yWv31RhC8zcf3nOW6c7W4UhsqzwrGowwEsfam4lLB8bAdzkCEiGyw9kwK7hRg&#10;ver3lpgbf+MdXfexFCmEQ44KbIxNLmXQlhyGkW+IE3fxrcOYYFtK0+IthbtaTrJsKh1WnBosNvRt&#10;Sf/u/50CfTyXp78NF7vD/KQfWJjCWaPU4KvbLEBE6uJH/Hb/mDR/PIXXM+kCuXoC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IAqT4r8AAADcAAAADwAAAAAAAAAAAAAAAACh&#10;AgAAZHJzL2Rvd25yZXYueG1sUEsFBgAAAAAEAAQA+QAAAI0DAAAAAA==&#10;" strokecolor="#4f81bd [3204]" strokeweight="2pt">
                  <v:shadow on="t" opacity="24903f" mv:blur="40000f" origin=",.5" offset="0,20000emu"/>
                </v:line>
                <v:line id="Straight Connector 117" o:spid="_x0000_s1029"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Y2ecIAAADcAAAADwAAAGRycy9kb3ducmV2LnhtbERPTWvCQBC9F/oflin01mzsoa3RVUQo&#10;eAqYGLwOu9NsaHY2ZleN/vpuodDbPN7nLNeT68WFxtB5VjDLchDE2puOWwWH+vPlA0SIyAZ7z6Tg&#10;RgHWq8eHJRbGX3lPlyq2IoVwKFCBjXEopAzaksOQ+YE4cV9+dBgTHFtpRrymcNfL1zx/kw47Tg0W&#10;B9pa0t/V2SnQh2PbnDZc7ut5o+9YmtJZo9Tz07RZgIg0xX/xn3tn0vzZO/w+ky6Qq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0Y2ecIAAADcAAAADwAAAAAAAAAAAAAA&#10;AAChAgAAZHJzL2Rvd25yZXYueG1sUEsFBgAAAAAEAAQA+QAAAJADAAAAAA==&#10;" strokecolor="#4f81bd [3204]" strokeweight="2pt">
                  <v:shadow on="t" opacity="24903f" mv:blur="40000f" origin=",.5" offset="0,20000emu"/>
                </v:line>
              </v:group>
            </w:pict>
          </mc:Fallback>
        </mc:AlternateContent>
      </w:r>
    </w:p>
    <w:p w14:paraId="000C71D4" w14:textId="57C50AB3" w:rsidR="00612A1B" w:rsidRPr="004F6EEC" w:rsidRDefault="00612A1B" w:rsidP="00612A1B">
      <w:pPr>
        <w:tabs>
          <w:tab w:val="left" w:pos="540"/>
          <w:tab w:val="left" w:pos="990"/>
        </w:tabs>
        <w:rPr>
          <w:rFonts w:cstheme="minorHAnsi"/>
        </w:rPr>
      </w:pPr>
      <w:r>
        <w:rPr>
          <w:rFonts w:cstheme="minorHAnsi"/>
        </w:rPr>
        <w:tab/>
        <w:t>B = (</w:t>
      </w:r>
      <w:r>
        <w:rPr>
          <w:rFonts w:cstheme="minorHAnsi"/>
          <w:i/>
        </w:rPr>
        <w:t>n</w:t>
      </w:r>
      <w:r>
        <w:rPr>
          <w:rFonts w:cstheme="minorHAnsi"/>
        </w:rPr>
        <w:t xml:space="preserve"> – 1)! (</w:t>
      </w:r>
      <w:r w:rsidR="00265815" w:rsidRPr="00265815">
        <w:rPr>
          <w:rFonts w:cstheme="minorHAnsi"/>
          <w:i/>
        </w:rPr>
        <w:t>T</w:t>
      </w:r>
      <w:r>
        <w:rPr>
          <w:rFonts w:cstheme="minorHAnsi"/>
          <w:i/>
          <w:vertAlign w:val="superscript"/>
        </w:rPr>
        <w:t>a</w:t>
      </w:r>
      <w:r>
        <w:rPr>
          <w:rFonts w:cstheme="minorHAnsi"/>
          <w:i/>
          <w:vertAlign w:val="subscript"/>
        </w:rPr>
        <w:t>a</w:t>
      </w:r>
      <w:r>
        <w:rPr>
          <w:rFonts w:cstheme="minorHAnsi"/>
        </w:rPr>
        <w:t xml:space="preserve"> + </w:t>
      </w:r>
      <w:r w:rsidR="00265815" w:rsidRPr="00265815">
        <w:rPr>
          <w:rFonts w:cstheme="minorHAnsi"/>
          <w:i/>
        </w:rPr>
        <w:t>T</w:t>
      </w:r>
      <w:r>
        <w:rPr>
          <w:rFonts w:cstheme="minorHAnsi"/>
          <w:i/>
          <w:vertAlign w:val="superscript"/>
        </w:rPr>
        <w:t>b</w:t>
      </w:r>
      <w:r>
        <w:rPr>
          <w:rFonts w:cstheme="minorHAnsi"/>
          <w:i/>
          <w:vertAlign w:val="subscript"/>
        </w:rPr>
        <w:t>b</w:t>
      </w:r>
      <w:r>
        <w:rPr>
          <w:rFonts w:cstheme="minorHAnsi"/>
        </w:rPr>
        <w:t xml:space="preserve"> + … + </w:t>
      </w:r>
      <w:r w:rsidR="00265815" w:rsidRPr="00265815">
        <w:rPr>
          <w:rFonts w:cstheme="minorHAnsi"/>
          <w:i/>
        </w:rPr>
        <w:t>T</w:t>
      </w:r>
      <w:r>
        <w:rPr>
          <w:rFonts w:cstheme="minorHAnsi"/>
          <w:i/>
          <w:vertAlign w:val="superscript"/>
        </w:rPr>
        <w:t>c</w:t>
      </w:r>
      <w:r>
        <w:rPr>
          <w:rFonts w:cstheme="minorHAnsi"/>
          <w:i/>
          <w:vertAlign w:val="subscript"/>
        </w:rPr>
        <w:t>c</w:t>
      </w:r>
      <w:r>
        <w:rPr>
          <w:rFonts w:cstheme="minorHAnsi"/>
        </w:rPr>
        <w:t>) = (</w:t>
      </w:r>
      <w:r>
        <w:rPr>
          <w:rFonts w:cstheme="minorHAnsi"/>
          <w:i/>
        </w:rPr>
        <w:t>n</w:t>
      </w:r>
      <w:r>
        <w:rPr>
          <w:rFonts w:cstheme="minorHAnsi"/>
        </w:rPr>
        <w:t xml:space="preserve"> – 1)! Tr (A) = </w:t>
      </w:r>
      <w:bookmarkStart w:id="151" w:name="OLE_LINK53"/>
      <w:r>
        <w:rPr>
          <w:rFonts w:cstheme="minorHAnsi"/>
        </w:rPr>
        <w:t>(</w:t>
      </w:r>
      <w:r>
        <w:rPr>
          <w:rFonts w:cstheme="minorHAnsi"/>
          <w:i/>
        </w:rPr>
        <w:t>n</w:t>
      </w:r>
      <w:r>
        <w:rPr>
          <w:rFonts w:cstheme="minorHAnsi"/>
        </w:rPr>
        <w:t xml:space="preserve"> – 1)! T</w:t>
      </w:r>
      <w:bookmarkEnd w:id="151"/>
      <w:r>
        <w:rPr>
          <w:rFonts w:cstheme="minorHAnsi"/>
        </w:rPr>
        <w:t xml:space="preserve">r </w:t>
      </w:r>
    </w:p>
    <w:p w14:paraId="1DAD746A" w14:textId="77777777" w:rsidR="00612A1B" w:rsidRPr="00C14E8E" w:rsidRDefault="00612A1B" w:rsidP="00612A1B">
      <w:pPr>
        <w:tabs>
          <w:tab w:val="left" w:pos="540"/>
          <w:tab w:val="left" w:pos="990"/>
        </w:tabs>
        <w:rPr>
          <w:rFonts w:ascii="Wingdings" w:hAnsi="Wingdings"/>
          <w:color w:val="0000FF"/>
        </w:rPr>
      </w:pPr>
      <w:r>
        <w:rPr>
          <w:rFonts w:cstheme="minorHAnsi"/>
        </w:rPr>
        <w:t>Similarly for the other figures.</w:t>
      </w:r>
      <w:bookmarkStart w:id="152" w:name="OLE_LINK181"/>
      <w:bookmarkStart w:id="153" w:name="OLE_LINK182"/>
      <w:r>
        <w:rPr>
          <w:rFonts w:ascii="Wingdings" w:hAnsi="Wingdings"/>
          <w:color w:val="0000FF"/>
        </w:rPr>
        <w:t></w:t>
      </w:r>
      <w:r>
        <w:rPr>
          <w:rFonts w:ascii="Wingdings" w:hAnsi="Wingdings"/>
          <w:color w:val="0000FF"/>
        </w:rPr>
        <w:tab/>
      </w:r>
      <w:bookmarkStart w:id="154" w:name="OLE_LINK129"/>
      <w:bookmarkStart w:id="155" w:name="OLE_LINK130"/>
      <w:r>
        <w:rPr>
          <w:rFonts w:ascii="Wingdings" w:hAnsi="Wingdings"/>
          <w:color w:val="0000FF"/>
        </w:rPr>
        <w:t></w:t>
      </w:r>
      <w:bookmarkEnd w:id="154"/>
      <w:bookmarkEnd w:id="155"/>
      <w:bookmarkEnd w:id="152"/>
      <w:bookmarkEnd w:id="153"/>
    </w:p>
    <w:bookmarkEnd w:id="143"/>
    <w:bookmarkEnd w:id="144"/>
    <w:p w14:paraId="710E3535" w14:textId="77777777" w:rsidR="00387BC2" w:rsidRDefault="00387BC2" w:rsidP="00616441">
      <w:pPr>
        <w:tabs>
          <w:tab w:val="left" w:pos="720"/>
          <w:tab w:val="left" w:pos="3240"/>
          <w:tab w:val="left" w:pos="5940"/>
        </w:tabs>
        <w:rPr>
          <w:rFonts w:cstheme="minorHAnsi"/>
        </w:rPr>
      </w:pPr>
    </w:p>
    <w:p w14:paraId="30852198" w14:textId="491C17B5" w:rsidR="005607D7" w:rsidRDefault="005607D7" w:rsidP="00616441">
      <w:pPr>
        <w:tabs>
          <w:tab w:val="left" w:pos="720"/>
          <w:tab w:val="left" w:pos="3240"/>
          <w:tab w:val="left" w:pos="5940"/>
        </w:tabs>
        <w:rPr>
          <w:rFonts w:cstheme="minorHAnsi"/>
        </w:rPr>
      </w:pPr>
      <w:r>
        <w:rPr>
          <w:rFonts w:cstheme="minorHAnsi"/>
          <w:color w:val="008000"/>
        </w:rPr>
        <w:t>Theorem.</w:t>
      </w:r>
      <w:r>
        <w:rPr>
          <w:rFonts w:cstheme="minorHAnsi"/>
        </w:rPr>
        <w:t xml:space="preserve"> [13.24] </w:t>
      </w:r>
      <w:r w:rsidR="00140BA1">
        <w:rPr>
          <w:rFonts w:cstheme="minorHAnsi"/>
        </w:rPr>
        <w:t xml:space="preserve"> </w:t>
      </w:r>
      <w:r w:rsidR="00A85FAF" w:rsidRPr="00387BC2">
        <w:rPr>
          <w:rFonts w:cstheme="minorHAnsi"/>
          <w:position w:val="-16"/>
        </w:rPr>
        <w:object w:dxaOrig="2740" w:dyaOrig="440" w14:anchorId="08D98C0F">
          <v:shape id="_x0000_i1169" type="#_x0000_t75" style="width:137pt;height:22pt" o:ole="">
            <v:imagedata r:id="rId296" o:title=""/>
          </v:shape>
          <o:OLEObject Type="Embed" ProgID="Equation.DSMT4" ShapeID="_x0000_i1169" DrawAspect="Content" ObjectID="_1459433910" r:id="rId297"/>
        </w:object>
      </w:r>
      <w:r w:rsidR="00140BA1">
        <w:rPr>
          <w:rFonts w:cstheme="minorHAnsi"/>
        </w:rPr>
        <w:t xml:space="preserve"> if we ignore 2</w:t>
      </w:r>
      <w:r w:rsidR="00140BA1" w:rsidRPr="00140BA1">
        <w:rPr>
          <w:rFonts w:cstheme="minorHAnsi"/>
          <w:vertAlign w:val="superscript"/>
        </w:rPr>
        <w:t>nd</w:t>
      </w:r>
      <w:r w:rsidR="00140BA1">
        <w:rPr>
          <w:rFonts w:cstheme="minorHAnsi"/>
        </w:rPr>
        <w:t xml:space="preserve"> order and higher </w:t>
      </w:r>
      <w:r w:rsidR="00140BA1" w:rsidRPr="00140BA1">
        <w:rPr>
          <w:rFonts w:cstheme="minorHAnsi"/>
          <w:position w:val="-6"/>
        </w:rPr>
        <w:object w:dxaOrig="200" w:dyaOrig="240" w14:anchorId="733A83B1">
          <v:shape id="_x0000_i1170" type="#_x0000_t75" style="width:10pt;height:12pt" o:ole="">
            <v:imagedata r:id="rId298" o:title=""/>
          </v:shape>
          <o:OLEObject Type="Embed" ProgID="Equation.DSMT4" ShapeID="_x0000_i1170" DrawAspect="Content" ObjectID="_1459433911" r:id="rId299"/>
        </w:object>
      </w:r>
      <w:r w:rsidR="00140BA1">
        <w:rPr>
          <w:rFonts w:cstheme="minorHAnsi"/>
        </w:rPr>
        <w:t xml:space="preserve"> terms.</w:t>
      </w:r>
      <w:r w:rsidR="00387BC2">
        <w:rPr>
          <w:rFonts w:cstheme="minorHAnsi"/>
        </w:rPr>
        <w:t xml:space="preserve"> </w:t>
      </w:r>
    </w:p>
    <w:p w14:paraId="22BCAD65" w14:textId="77777777" w:rsidR="00B310B2" w:rsidRDefault="00B310B2" w:rsidP="00616441">
      <w:pPr>
        <w:tabs>
          <w:tab w:val="left" w:pos="720"/>
          <w:tab w:val="left" w:pos="3240"/>
          <w:tab w:val="left" w:pos="5940"/>
        </w:tabs>
        <w:rPr>
          <w:rFonts w:cstheme="minorHAnsi"/>
        </w:rPr>
      </w:pPr>
    </w:p>
    <w:p w14:paraId="73DF85EA" w14:textId="319F7C57" w:rsidR="001158B0" w:rsidRDefault="00387BC2" w:rsidP="00616441">
      <w:pPr>
        <w:tabs>
          <w:tab w:val="left" w:pos="720"/>
          <w:tab w:val="left" w:pos="3240"/>
          <w:tab w:val="left" w:pos="5940"/>
        </w:tabs>
        <w:rPr>
          <w:rFonts w:cstheme="minorHAnsi"/>
        </w:rPr>
      </w:pPr>
      <w:r>
        <w:rPr>
          <w:rFonts w:cstheme="minorHAnsi"/>
          <w:color w:val="008000"/>
        </w:rPr>
        <w:t>Theorem.</w:t>
      </w:r>
      <w:r w:rsidR="001158B0">
        <w:rPr>
          <w:rFonts w:cstheme="minorHAnsi"/>
          <w:color w:val="008000"/>
        </w:rPr>
        <w:t xml:space="preserve"> </w:t>
      </w:r>
      <w:r w:rsidR="001158B0">
        <w:rPr>
          <w:rFonts w:cstheme="minorHAnsi"/>
        </w:rPr>
        <w:t xml:space="preserve">[13.25] Det </w:t>
      </w:r>
      <w:r w:rsidR="001158B0">
        <w:rPr>
          <w:rFonts w:cstheme="minorHAnsi"/>
          <w:i/>
        </w:rPr>
        <w:t>e</w:t>
      </w:r>
      <w:r w:rsidR="001158B0">
        <w:rPr>
          <w:rFonts w:cstheme="minorHAnsi"/>
          <w:vertAlign w:val="superscript"/>
        </w:rPr>
        <w:t>A</w:t>
      </w:r>
      <w:r w:rsidR="001158B0">
        <w:rPr>
          <w:rFonts w:cstheme="minorHAnsi"/>
        </w:rPr>
        <w:t xml:space="preserve"> = </w:t>
      </w:r>
      <w:r w:rsidR="00A85FAF" w:rsidRPr="001158B0">
        <w:rPr>
          <w:rFonts w:cstheme="minorHAnsi"/>
          <w:position w:val="-6"/>
        </w:rPr>
        <w:object w:dxaOrig="540" w:dyaOrig="380" w14:anchorId="1FAA576A">
          <v:shape id="_x0000_i1171" type="#_x0000_t75" style="width:27pt;height:19pt" o:ole="">
            <v:imagedata r:id="rId300" o:title=""/>
          </v:shape>
          <o:OLEObject Type="Embed" ProgID="Equation.DSMT4" ShapeID="_x0000_i1171" DrawAspect="Content" ObjectID="_1459433912" r:id="rId301"/>
        </w:object>
      </w:r>
      <w:r w:rsidR="001158B0">
        <w:rPr>
          <w:rFonts w:cstheme="minorHAnsi"/>
        </w:rPr>
        <w:t>.</w:t>
      </w:r>
    </w:p>
    <w:p w14:paraId="4E71DE49" w14:textId="77777777" w:rsidR="001158B0" w:rsidRDefault="001158B0" w:rsidP="00616441">
      <w:pPr>
        <w:tabs>
          <w:tab w:val="left" w:pos="720"/>
          <w:tab w:val="left" w:pos="3240"/>
          <w:tab w:val="left" w:pos="5940"/>
        </w:tabs>
        <w:rPr>
          <w:rFonts w:cstheme="minorHAnsi"/>
        </w:rPr>
      </w:pPr>
    </w:p>
    <w:p w14:paraId="326F1589" w14:textId="3E35255E" w:rsidR="00E20582" w:rsidRPr="0085248E" w:rsidRDefault="006C0F8E" w:rsidP="00616441">
      <w:pPr>
        <w:tabs>
          <w:tab w:val="left" w:pos="720"/>
          <w:tab w:val="left" w:pos="3240"/>
          <w:tab w:val="left" w:pos="5940"/>
        </w:tabs>
        <w:rPr>
          <w:rFonts w:cstheme="minorHAnsi"/>
          <w:b/>
        </w:rPr>
      </w:pPr>
      <w:r>
        <w:rPr>
          <w:rFonts w:cstheme="minorHAnsi"/>
          <w:color w:val="008000"/>
        </w:rPr>
        <w:t>Definition.</w:t>
      </w:r>
      <w:r w:rsidR="0026122E">
        <w:rPr>
          <w:rFonts w:cstheme="minorHAnsi"/>
          <w:color w:val="008000"/>
        </w:rPr>
        <w:t xml:space="preserve"> </w:t>
      </w:r>
      <w:r>
        <w:rPr>
          <w:rFonts w:cstheme="minorHAnsi"/>
        </w:rPr>
        <w:t xml:space="preserve">An </w:t>
      </w:r>
      <w:r w:rsidRPr="00E20582">
        <w:rPr>
          <w:rFonts w:cstheme="minorHAnsi"/>
          <w:b/>
        </w:rPr>
        <w:t>Eigenvector</w:t>
      </w:r>
      <w:r>
        <w:rPr>
          <w:rFonts w:cstheme="minorHAnsi"/>
        </w:rPr>
        <w:t xml:space="preserve"> is a non-zero vector </w:t>
      </w:r>
      <w:r>
        <w:rPr>
          <w:rFonts w:cstheme="minorHAnsi"/>
          <w:i/>
        </w:rPr>
        <w:t>v</w:t>
      </w:r>
      <w:r>
        <w:rPr>
          <w:rFonts w:cstheme="minorHAnsi"/>
        </w:rPr>
        <w:t xml:space="preserve"> for which </w:t>
      </w:r>
      <w:r w:rsidR="002F6929" w:rsidRPr="002F6929">
        <w:rPr>
          <w:rFonts w:cstheme="minorHAnsi"/>
          <w:position w:val="-6"/>
        </w:rPr>
        <w:object w:dxaOrig="760" w:dyaOrig="280" w14:anchorId="612E3BC0">
          <v:shape id="_x0000_i1172" type="#_x0000_t75" style="width:38pt;height:14pt" o:ole="">
            <v:imagedata r:id="rId302" o:title=""/>
          </v:shape>
          <o:OLEObject Type="Embed" ProgID="Equation.DSMT4" ShapeID="_x0000_i1172" DrawAspect="Content" ObjectID="_1459433913" r:id="rId303"/>
        </w:object>
      </w:r>
      <w:r w:rsidR="002F6929">
        <w:rPr>
          <w:rFonts w:cstheme="minorHAnsi"/>
        </w:rPr>
        <w:t xml:space="preserve"> such that </w:t>
      </w:r>
      <w:r w:rsidR="00F24805" w:rsidRPr="006C0F8E">
        <w:rPr>
          <w:rFonts w:cstheme="minorHAnsi"/>
          <w:position w:val="-6"/>
        </w:rPr>
        <w:object w:dxaOrig="860" w:dyaOrig="280" w14:anchorId="47004E5B">
          <v:shape id="_x0000_i1173" type="#_x0000_t75" style="width:43pt;height:14pt" o:ole="">
            <v:imagedata r:id="rId304" o:title=""/>
          </v:shape>
          <o:OLEObject Type="Embed" ProgID="Equation.DSMT4" ShapeID="_x0000_i1173" DrawAspect="Content" ObjectID="_1459433914" r:id="rId305"/>
        </w:object>
      </w:r>
      <w:r w:rsidR="00F24805" w:rsidRPr="002F6929">
        <w:rPr>
          <w:rFonts w:cstheme="minorHAnsi"/>
          <w:position w:val="-16"/>
        </w:rPr>
        <w:object w:dxaOrig="1940" w:dyaOrig="440" w14:anchorId="62F505AE">
          <v:shape id="_x0000_i1174" type="#_x0000_t75" style="width:97pt;height:22pt" o:ole="">
            <v:imagedata r:id="rId306" o:title=""/>
          </v:shape>
          <o:OLEObject Type="Embed" ProgID="Equation.DSMT4" ShapeID="_x0000_i1174" DrawAspect="Content" ObjectID="_1459433915" r:id="rId307"/>
        </w:object>
      </w:r>
      <w:r w:rsidR="00E20582">
        <w:rPr>
          <w:rFonts w:cstheme="minorHAnsi"/>
        </w:rPr>
        <w:t>.</w:t>
      </w:r>
      <w:r w:rsidR="002F6929">
        <w:rPr>
          <w:rFonts w:cstheme="minorHAnsi"/>
        </w:rPr>
        <w:t xml:space="preserve"> </w:t>
      </w:r>
      <w:r w:rsidR="0026122E" w:rsidRPr="0026122E">
        <w:rPr>
          <w:rFonts w:ascii="Symbol" w:eastAsia="Songti SC Black" w:hAnsi="Symbol" w:cstheme="minorHAnsi"/>
          <w:i/>
        </w:rPr>
        <w:t></w:t>
      </w:r>
      <w:r w:rsidR="0026122E">
        <w:rPr>
          <w:rFonts w:cstheme="minorHAnsi"/>
        </w:rPr>
        <w:t xml:space="preserve"> is called an </w:t>
      </w:r>
      <w:r w:rsidR="0026122E">
        <w:rPr>
          <w:rFonts w:cstheme="minorHAnsi"/>
          <w:b/>
        </w:rPr>
        <w:t>Eigenvalue.</w:t>
      </w:r>
    </w:p>
    <w:p w14:paraId="58F5A3AB" w14:textId="0D3FEFE3" w:rsidR="008F64EE" w:rsidRDefault="008F64EE" w:rsidP="00616441">
      <w:pPr>
        <w:tabs>
          <w:tab w:val="left" w:pos="720"/>
          <w:tab w:val="left" w:pos="3240"/>
          <w:tab w:val="left" w:pos="5940"/>
        </w:tabs>
        <w:rPr>
          <w:rFonts w:cstheme="minorHAnsi"/>
        </w:rPr>
      </w:pPr>
      <w:r>
        <w:rPr>
          <w:rFonts w:cstheme="minorHAnsi"/>
        </w:rPr>
        <w:t xml:space="preserve">Note: </w:t>
      </w:r>
      <w:r w:rsidR="00F24805" w:rsidRPr="008F64EE">
        <w:rPr>
          <w:rFonts w:cstheme="minorHAnsi"/>
          <w:position w:val="-16"/>
        </w:rPr>
        <w:object w:dxaOrig="1680" w:dyaOrig="440" w14:anchorId="5ED51F88">
          <v:shape id="_x0000_i1175" type="#_x0000_t75" style="width:84pt;height:22pt" o:ole="">
            <v:imagedata r:id="rId308" o:title=""/>
          </v:shape>
          <o:OLEObject Type="Embed" ProgID="Equation.DSMT4" ShapeID="_x0000_i1175" DrawAspect="Content" ObjectID="_1459433916" r:id="rId309"/>
        </w:object>
      </w:r>
      <w:r w:rsidR="00552D87">
        <w:rPr>
          <w:rFonts w:cstheme="minorHAnsi"/>
        </w:rPr>
        <w:t xml:space="preserve"> </w:t>
      </w:r>
      <w:r>
        <w:rPr>
          <w:rFonts w:cstheme="minorHAnsi"/>
        </w:rPr>
        <w:t xml:space="preserve">and so </w:t>
      </w:r>
      <w:r w:rsidR="00F24805" w:rsidRPr="008F64EE">
        <w:rPr>
          <w:rFonts w:cstheme="minorHAnsi"/>
          <w:position w:val="-16"/>
        </w:rPr>
        <w:object w:dxaOrig="880" w:dyaOrig="440" w14:anchorId="4679833D">
          <v:shape id="_x0000_i1176" type="#_x0000_t75" style="width:44pt;height:22pt" o:ole="">
            <v:imagedata r:id="rId310" o:title=""/>
          </v:shape>
          <o:OLEObject Type="Embed" ProgID="Equation.DSMT4" ShapeID="_x0000_i1176" DrawAspect="Content" ObjectID="_1459433917" r:id="rId311"/>
        </w:object>
      </w:r>
      <w:r>
        <w:rPr>
          <w:rFonts w:cstheme="minorHAnsi"/>
        </w:rPr>
        <w:t xml:space="preserve"> is singular</w:t>
      </w:r>
    </w:p>
    <w:p w14:paraId="6294AA71" w14:textId="77777777" w:rsidR="008F64EE" w:rsidRDefault="008F64EE" w:rsidP="00616441">
      <w:pPr>
        <w:tabs>
          <w:tab w:val="left" w:pos="720"/>
          <w:tab w:val="left" w:pos="3240"/>
          <w:tab w:val="left" w:pos="5940"/>
        </w:tabs>
        <w:rPr>
          <w:rFonts w:cstheme="minorHAnsi"/>
        </w:rPr>
      </w:pPr>
    </w:p>
    <w:p w14:paraId="3ED49DEF" w14:textId="77777777" w:rsidR="00B41FD3" w:rsidRPr="00EE7599" w:rsidRDefault="008E4BA7" w:rsidP="00616441">
      <w:pPr>
        <w:tabs>
          <w:tab w:val="left" w:pos="720"/>
          <w:tab w:val="left" w:pos="3240"/>
          <w:tab w:val="left" w:pos="5940"/>
        </w:tabs>
        <w:rPr>
          <w:rFonts w:eastAsia="Songti SC Black" w:cstheme="minorHAnsi"/>
        </w:rPr>
      </w:pPr>
      <w:r>
        <w:rPr>
          <w:rFonts w:cstheme="minorHAnsi"/>
          <w:color w:val="008000"/>
        </w:rPr>
        <w:t>Theorem.</w:t>
      </w:r>
      <w:r>
        <w:rPr>
          <w:rFonts w:cstheme="minorHAnsi"/>
        </w:rPr>
        <w:t xml:space="preserve"> [13.26] </w:t>
      </w:r>
      <w:r w:rsidR="00AE6250" w:rsidRPr="00B41FD3">
        <w:rPr>
          <w:rFonts w:cstheme="minorHAnsi"/>
          <w:position w:val="-16"/>
        </w:rPr>
        <w:object w:dxaOrig="3520" w:dyaOrig="440" w14:anchorId="13B29185">
          <v:shape id="_x0000_i1177" type="#_x0000_t75" style="width:176pt;height:22pt" o:ole="">
            <v:imagedata r:id="rId312" o:title=""/>
          </v:shape>
          <o:OLEObject Type="Embed" ProgID="Equation.DSMT4" ShapeID="_x0000_i1177" DrawAspect="Content" ObjectID="_1459433918" r:id="rId313"/>
        </w:object>
      </w:r>
      <w:r>
        <w:rPr>
          <w:rFonts w:cstheme="minorHAnsi"/>
        </w:rPr>
        <w:t xml:space="preserve"> is a polynomial equation of degree </w:t>
      </w:r>
      <w:r>
        <w:rPr>
          <w:rFonts w:cstheme="minorHAnsi"/>
          <w:i/>
        </w:rPr>
        <w:t>n</w:t>
      </w:r>
      <w:r>
        <w:rPr>
          <w:rFonts w:cstheme="minorHAnsi"/>
        </w:rPr>
        <w:t>.</w:t>
      </w:r>
      <w:r w:rsidR="006C0F8E" w:rsidRPr="00EE7599">
        <w:rPr>
          <w:rFonts w:cstheme="minorHAnsi"/>
        </w:rPr>
        <w:t xml:space="preserve"> </w:t>
      </w:r>
      <w:r w:rsidR="006C0F8E" w:rsidRPr="00EE7599">
        <w:rPr>
          <w:rFonts w:eastAsia="Songti SC Black" w:cstheme="minorHAnsi"/>
        </w:rPr>
        <w:t xml:space="preserve"> </w:t>
      </w:r>
    </w:p>
    <w:p w14:paraId="22BAAB85" w14:textId="77777777" w:rsidR="00B41FD3" w:rsidRPr="00EE7599" w:rsidRDefault="00B41FD3" w:rsidP="00616441">
      <w:pPr>
        <w:tabs>
          <w:tab w:val="left" w:pos="720"/>
          <w:tab w:val="left" w:pos="3240"/>
          <w:tab w:val="left" w:pos="5940"/>
        </w:tabs>
        <w:rPr>
          <w:rFonts w:eastAsia="Songti SC Black" w:cstheme="minorHAnsi"/>
        </w:rPr>
      </w:pPr>
    </w:p>
    <w:p w14:paraId="016977B5" w14:textId="373C93DC" w:rsidR="001158B0" w:rsidRDefault="00EF1E29" w:rsidP="00616441">
      <w:pPr>
        <w:tabs>
          <w:tab w:val="left" w:pos="720"/>
          <w:tab w:val="left" w:pos="3240"/>
          <w:tab w:val="left" w:pos="5940"/>
        </w:tabs>
        <w:rPr>
          <w:rFonts w:ascii="Lucida Sans Unicode" w:eastAsia="Songti SC Black" w:hAnsi="Lucida Sans Unicode" w:cs="Lucida Sans Unicode"/>
        </w:rPr>
      </w:pPr>
      <w:r w:rsidRPr="00EE7599">
        <w:rPr>
          <w:rFonts w:eastAsia="Songti SC Black" w:cstheme="minorHAnsi"/>
          <w:color w:val="008000"/>
        </w:rPr>
        <w:t>Definition.</w:t>
      </w:r>
      <w:r w:rsidRPr="00EE7599">
        <w:rPr>
          <w:rFonts w:eastAsia="Songti SC Black" w:cstheme="minorHAnsi"/>
        </w:rPr>
        <w:t xml:space="preserve"> </w:t>
      </w:r>
      <w:bookmarkStart w:id="156" w:name="OLE_LINK80"/>
      <w:bookmarkStart w:id="157" w:name="OLE_LINK83"/>
      <w:bookmarkStart w:id="158" w:name="OLE_LINK90"/>
      <w:r w:rsidRPr="00EE7599">
        <w:rPr>
          <w:rFonts w:ascii="Symbol" w:eastAsia="Songti SC Black" w:hAnsi="Symbol" w:cstheme="minorHAnsi"/>
          <w:b/>
          <w:i/>
        </w:rPr>
        <w:t></w:t>
      </w:r>
      <w:bookmarkEnd w:id="156"/>
      <w:bookmarkEnd w:id="157"/>
      <w:bookmarkEnd w:id="158"/>
      <w:r w:rsidRPr="00EE7599">
        <w:rPr>
          <w:rFonts w:ascii="Symbol" w:eastAsia="Songti SC Black" w:hAnsi="Symbol" w:cstheme="minorHAnsi"/>
          <w:b/>
        </w:rPr>
        <w:t></w:t>
      </w:r>
      <w:r w:rsidRPr="00EE7599">
        <w:rPr>
          <w:rFonts w:eastAsia="Songti SC Black" w:cstheme="minorHAnsi"/>
          <w:b/>
        </w:rPr>
        <w:t>has</w:t>
      </w:r>
      <w:r w:rsidRPr="00EE7599">
        <w:rPr>
          <w:rFonts w:eastAsia="Songti SC Black" w:cstheme="minorHAnsi"/>
        </w:rPr>
        <w:t xml:space="preserve"> </w:t>
      </w:r>
      <w:r w:rsidRPr="00EE7599">
        <w:rPr>
          <w:rFonts w:eastAsia="Songti SC Black" w:cstheme="minorHAnsi"/>
          <w:b/>
        </w:rPr>
        <w:t xml:space="preserve">multiplicity </w:t>
      </w:r>
      <w:r w:rsidRPr="00EE7599">
        <w:rPr>
          <w:rFonts w:eastAsia="Songti SC Black" w:cstheme="minorHAnsi"/>
          <w:b/>
          <w:i/>
        </w:rPr>
        <w:t>r</w:t>
      </w:r>
      <w:r w:rsidR="006C0F8E">
        <w:rPr>
          <w:rFonts w:ascii="Lucida Sans Unicode" w:eastAsia="Songti SC Black" w:hAnsi="Lucida Sans Unicode" w:cs="Lucida Sans Unicode"/>
        </w:rPr>
        <w:t xml:space="preserve"> </w:t>
      </w:r>
      <w:r w:rsidR="00EE7599">
        <w:rPr>
          <w:rFonts w:ascii="Lucida Sans Unicode" w:eastAsia="Songti SC Black" w:hAnsi="Lucida Sans Unicode" w:cs="Lucida Sans Unicode"/>
        </w:rPr>
        <w:t xml:space="preserve">means that </w:t>
      </w:r>
      <w:bookmarkStart w:id="159" w:name="OLE_LINK84"/>
      <w:bookmarkStart w:id="160" w:name="OLE_LINK85"/>
      <w:bookmarkStart w:id="161" w:name="OLE_LINK93"/>
      <w:r w:rsidR="00EE7599" w:rsidRPr="00EE7599">
        <w:rPr>
          <w:rFonts w:ascii="Symbol" w:eastAsia="Songti SC Black" w:hAnsi="Symbol" w:cstheme="minorHAnsi"/>
          <w:i/>
        </w:rPr>
        <w:t></w:t>
      </w:r>
      <w:bookmarkEnd w:id="159"/>
      <w:bookmarkEnd w:id="160"/>
      <w:bookmarkEnd w:id="161"/>
      <w:r w:rsidR="00EE7599">
        <w:rPr>
          <w:rFonts w:ascii="Lucida Sans Unicode" w:eastAsia="Songti SC Black" w:hAnsi="Lucida Sans Unicode" w:cs="Lucida Sans Unicode"/>
        </w:rPr>
        <w:t xml:space="preserve"> appears </w:t>
      </w:r>
      <w:r w:rsidR="00EE7599">
        <w:rPr>
          <w:rFonts w:ascii="Lucida Sans Unicode" w:eastAsia="Songti SC Black" w:hAnsi="Lucida Sans Unicode" w:cs="Lucida Sans Unicode"/>
          <w:i/>
        </w:rPr>
        <w:t>r</w:t>
      </w:r>
      <w:r w:rsidR="00EE7599">
        <w:rPr>
          <w:rFonts w:ascii="Lucida Sans Unicode" w:eastAsia="Songti SC Black" w:hAnsi="Lucida Sans Unicode" w:cs="Lucida Sans Unicode"/>
        </w:rPr>
        <w:t xml:space="preserve"> times in the equation above.</w:t>
      </w:r>
      <w:r w:rsidR="00BA0476">
        <w:rPr>
          <w:rFonts w:ascii="Lucida Sans Unicode" w:eastAsia="Songti SC Black" w:hAnsi="Lucida Sans Unicode" w:cs="Lucida Sans Unicode"/>
        </w:rPr>
        <w:t xml:space="preserve"> </w:t>
      </w:r>
      <w:r w:rsidR="00BA0476">
        <w:rPr>
          <w:rFonts w:cstheme="minorHAnsi"/>
        </w:rPr>
        <w:t xml:space="preserve">Eigenvalue multiplicities are called </w:t>
      </w:r>
      <w:r w:rsidR="00BA0476">
        <w:rPr>
          <w:rFonts w:cstheme="minorHAnsi"/>
          <w:b/>
        </w:rPr>
        <w:t>degeneracies</w:t>
      </w:r>
      <w:r w:rsidR="00BA0476">
        <w:rPr>
          <w:rFonts w:cstheme="minorHAnsi"/>
          <w:b/>
          <w:i/>
        </w:rPr>
        <w:t xml:space="preserve"> </w:t>
      </w:r>
      <w:r w:rsidR="00BA0476">
        <w:rPr>
          <w:rFonts w:cstheme="minorHAnsi"/>
        </w:rPr>
        <w:t>in Quantum Mechanics.</w:t>
      </w:r>
    </w:p>
    <w:p w14:paraId="055BEFBD" w14:textId="77777777" w:rsidR="00EE7599" w:rsidRDefault="00EE7599" w:rsidP="00616441">
      <w:pPr>
        <w:tabs>
          <w:tab w:val="left" w:pos="720"/>
          <w:tab w:val="left" w:pos="3240"/>
          <w:tab w:val="left" w:pos="5940"/>
        </w:tabs>
        <w:rPr>
          <w:rFonts w:ascii="Lucida Sans Unicode" w:eastAsia="Songti SC Black" w:hAnsi="Lucida Sans Unicode" w:cs="Lucida Sans Unicode"/>
        </w:rPr>
      </w:pPr>
    </w:p>
    <w:p w14:paraId="3308D145" w14:textId="08134774" w:rsidR="00EE7599" w:rsidRDefault="00C029D3" w:rsidP="00616441">
      <w:pPr>
        <w:tabs>
          <w:tab w:val="left" w:pos="720"/>
          <w:tab w:val="left" w:pos="3240"/>
          <w:tab w:val="left" w:pos="5940"/>
        </w:tabs>
        <w:rPr>
          <w:rFonts w:cstheme="minorHAnsi"/>
        </w:rPr>
      </w:pPr>
      <w:r>
        <w:rPr>
          <w:rFonts w:cstheme="minorHAnsi"/>
          <w:color w:val="008000"/>
        </w:rPr>
        <w:lastRenderedPageBreak/>
        <w:t>Definition</w:t>
      </w:r>
      <w:r w:rsidR="00B72A41">
        <w:rPr>
          <w:rFonts w:cstheme="minorHAnsi"/>
          <w:color w:val="008000"/>
        </w:rPr>
        <w:t>.</w:t>
      </w:r>
      <w:r w:rsidR="00B72A41">
        <w:rPr>
          <w:rFonts w:cstheme="minorHAnsi"/>
        </w:rPr>
        <w:t xml:space="preserve"> The set of Eigenvectors corresponding to </w:t>
      </w:r>
      <w:bookmarkStart w:id="162" w:name="OLE_LINK125"/>
      <w:bookmarkStart w:id="163" w:name="OLE_LINK126"/>
      <w:r w:rsidR="00B72A41" w:rsidRPr="00C029D3">
        <w:rPr>
          <w:rFonts w:ascii="Symbol" w:eastAsia="Songti SC Black" w:hAnsi="Symbol" w:cstheme="minorHAnsi"/>
          <w:i/>
        </w:rPr>
        <w:t></w:t>
      </w:r>
      <w:bookmarkEnd w:id="162"/>
      <w:bookmarkEnd w:id="163"/>
      <w:r w:rsidR="00B72A41">
        <w:rPr>
          <w:rFonts w:cstheme="minorHAnsi"/>
        </w:rPr>
        <w:t xml:space="preserve"> is a linear space called an </w:t>
      </w:r>
      <w:r w:rsidR="00B72A41">
        <w:rPr>
          <w:rFonts w:cstheme="minorHAnsi"/>
          <w:b/>
        </w:rPr>
        <w:t>Eigenspace</w:t>
      </w:r>
      <w:r w:rsidR="00B72A41">
        <w:rPr>
          <w:rFonts w:cstheme="minorHAnsi"/>
        </w:rPr>
        <w:t>.</w:t>
      </w:r>
    </w:p>
    <w:p w14:paraId="468F42A8" w14:textId="77777777" w:rsidR="00B72A41" w:rsidRDefault="00B72A41" w:rsidP="00616441">
      <w:pPr>
        <w:tabs>
          <w:tab w:val="left" w:pos="720"/>
          <w:tab w:val="left" w:pos="3240"/>
          <w:tab w:val="left" w:pos="5940"/>
        </w:tabs>
        <w:rPr>
          <w:rFonts w:cstheme="minorHAnsi"/>
        </w:rPr>
      </w:pPr>
    </w:p>
    <w:p w14:paraId="71173275" w14:textId="02244775" w:rsidR="00C029D3" w:rsidRPr="00C029D3" w:rsidRDefault="00C029D3" w:rsidP="00616441">
      <w:pPr>
        <w:tabs>
          <w:tab w:val="left" w:pos="720"/>
          <w:tab w:val="left" w:pos="3240"/>
          <w:tab w:val="left" w:pos="5940"/>
        </w:tabs>
        <w:rPr>
          <w:rFonts w:cstheme="minorHAnsi"/>
          <w:color w:val="000000"/>
        </w:rPr>
      </w:pPr>
      <w:r>
        <w:rPr>
          <w:rFonts w:cstheme="minorHAnsi"/>
          <w:color w:val="008000"/>
        </w:rPr>
        <w:t>Theorem.</w:t>
      </w:r>
      <w:r>
        <w:rPr>
          <w:rFonts w:cstheme="minorHAnsi"/>
          <w:color w:val="000000"/>
        </w:rPr>
        <w:t xml:space="preserve"> If </w:t>
      </w:r>
      <w:r>
        <w:rPr>
          <w:rFonts w:cstheme="minorHAnsi"/>
          <w:i/>
          <w:color w:val="000000"/>
        </w:rPr>
        <w:t>d</w:t>
      </w:r>
      <w:r>
        <w:rPr>
          <w:rFonts w:cstheme="minorHAnsi"/>
          <w:color w:val="000000"/>
        </w:rPr>
        <w:t xml:space="preserve"> is the dimension of the Eigenspace of </w:t>
      </w:r>
      <w:r w:rsidRPr="00C029D3">
        <w:rPr>
          <w:rFonts w:ascii="Symbol" w:eastAsia="Songti SC Black" w:hAnsi="Symbol" w:cstheme="minorHAnsi"/>
          <w:i/>
        </w:rPr>
        <w:t></w:t>
      </w:r>
      <w:r>
        <w:rPr>
          <w:rFonts w:cstheme="minorHAnsi"/>
          <w:color w:val="000000"/>
        </w:rPr>
        <w:t xml:space="preserve"> and </w:t>
      </w:r>
      <w:r>
        <w:rPr>
          <w:rFonts w:cstheme="minorHAnsi"/>
          <w:i/>
          <w:color w:val="000000"/>
        </w:rPr>
        <w:t>r</w:t>
      </w:r>
      <w:r>
        <w:rPr>
          <w:rFonts w:cstheme="minorHAnsi"/>
          <w:color w:val="000000"/>
        </w:rPr>
        <w:t xml:space="preserve"> is the multiplicity of </w:t>
      </w:r>
      <w:r w:rsidRPr="00C029D3">
        <w:rPr>
          <w:rFonts w:ascii="Symbol" w:eastAsia="Songti SC Black" w:hAnsi="Symbol" w:cstheme="minorHAnsi"/>
          <w:i/>
        </w:rPr>
        <w:t></w:t>
      </w:r>
      <w:r>
        <w:rPr>
          <w:rFonts w:ascii="Symbol" w:eastAsia="Songti SC Black" w:hAnsi="Symbol" w:cstheme="minorHAnsi"/>
          <w:i/>
        </w:rPr>
        <w:t></w:t>
      </w:r>
      <w:r>
        <w:rPr>
          <w:rFonts w:cstheme="minorHAnsi"/>
          <w:color w:val="000000"/>
        </w:rPr>
        <w:t>then 1 ≤</w:t>
      </w:r>
      <w:r w:rsidR="00B310B2">
        <w:rPr>
          <w:rFonts w:cstheme="minorHAnsi"/>
          <w:color w:val="000000"/>
        </w:rPr>
        <w:t xml:space="preserve"> </w:t>
      </w:r>
      <w:r w:rsidR="00B310B2">
        <w:rPr>
          <w:rFonts w:cstheme="minorHAnsi"/>
          <w:i/>
          <w:color w:val="000000"/>
        </w:rPr>
        <w:t>d</w:t>
      </w:r>
      <w:r w:rsidRPr="00C029D3">
        <w:rPr>
          <w:rFonts w:eastAsia="Songti SC Black" w:cstheme="minorHAnsi"/>
          <w:i/>
        </w:rPr>
        <w:t></w:t>
      </w:r>
      <w:r>
        <w:rPr>
          <w:rFonts w:eastAsia="Songti SC Black" w:cstheme="minorHAnsi"/>
          <w:i/>
        </w:rPr>
        <w:t>≤</w:t>
      </w:r>
      <w:r w:rsidRPr="00C029D3">
        <w:rPr>
          <w:rFonts w:eastAsia="Songti SC Black" w:cstheme="minorHAnsi"/>
        </w:rPr>
        <w:t></w:t>
      </w:r>
      <w:r w:rsidRPr="00C029D3">
        <w:rPr>
          <w:rFonts w:eastAsia="Songti SC Black" w:cstheme="minorHAnsi"/>
          <w:i/>
        </w:rPr>
        <w:t></w:t>
      </w:r>
      <w:r w:rsidRPr="00C029D3">
        <w:rPr>
          <w:rFonts w:eastAsia="Songti SC Black" w:cstheme="minorHAnsi"/>
        </w:rPr>
        <w:t></w:t>
      </w:r>
    </w:p>
    <w:p w14:paraId="21F79B2E" w14:textId="77777777" w:rsidR="00C029D3" w:rsidRDefault="00C029D3" w:rsidP="00616441">
      <w:pPr>
        <w:tabs>
          <w:tab w:val="left" w:pos="720"/>
          <w:tab w:val="left" w:pos="3240"/>
          <w:tab w:val="left" w:pos="5940"/>
        </w:tabs>
        <w:rPr>
          <w:rFonts w:cstheme="minorHAnsi"/>
          <w:color w:val="008000"/>
        </w:rPr>
      </w:pPr>
    </w:p>
    <w:p w14:paraId="76A7208F" w14:textId="363BD50B" w:rsidR="00D5613A" w:rsidRDefault="00D5613A" w:rsidP="00D5613A">
      <w:pPr>
        <w:tabs>
          <w:tab w:val="left" w:pos="720"/>
          <w:tab w:val="left" w:pos="3240"/>
          <w:tab w:val="left" w:pos="5940"/>
        </w:tabs>
        <w:rPr>
          <w:rFonts w:cstheme="minorHAnsi"/>
        </w:rPr>
      </w:pPr>
      <w:r>
        <w:rPr>
          <w:rFonts w:cstheme="minorHAnsi"/>
          <w:color w:val="008000"/>
        </w:rPr>
        <w:t>Theorem.</w:t>
      </w:r>
      <w:r>
        <w:rPr>
          <w:rFonts w:cstheme="minorHAnsi"/>
        </w:rPr>
        <w:t xml:space="preserve"> [13.27] Let </w:t>
      </w:r>
      <w:r w:rsidRPr="001F2B92">
        <w:rPr>
          <w:rFonts w:cstheme="minorHAnsi"/>
          <w:position w:val="-16"/>
        </w:rPr>
        <w:object w:dxaOrig="480" w:dyaOrig="440" w14:anchorId="60FAE275">
          <v:shape id="_x0000_i1178" type="#_x0000_t75" style="width:24pt;height:22pt" o:ole="">
            <v:imagedata r:id="rId314" o:title=""/>
          </v:shape>
          <o:OLEObject Type="Embed" ProgID="Equation.DSMT4" ShapeID="_x0000_i1178" DrawAspect="Content" ObjectID="_1459433919" r:id="rId315"/>
        </w:object>
      </w:r>
      <w:r>
        <w:rPr>
          <w:rFonts w:cstheme="minorHAnsi"/>
        </w:rPr>
        <w:t xml:space="preserve"> be the set of Eigenvalues of an </w:t>
      </w:r>
      <w:r>
        <w:rPr>
          <w:rFonts w:cstheme="minorHAnsi"/>
          <w:i/>
        </w:rPr>
        <w:t>n</w:t>
      </w:r>
      <w:r w:rsidRPr="001F2B92">
        <w:rPr>
          <w:rFonts w:cstheme="minorHAnsi"/>
        </w:rPr>
        <w:t xml:space="preserve"> x </w:t>
      </w:r>
      <w:r>
        <w:rPr>
          <w:rFonts w:cstheme="minorHAnsi"/>
          <w:i/>
        </w:rPr>
        <w:t>n</w:t>
      </w:r>
      <w:r>
        <w:rPr>
          <w:rFonts w:cstheme="minorHAnsi"/>
        </w:rPr>
        <w:t xml:space="preserve"> matrix </w:t>
      </w:r>
      <w:r w:rsidR="00265815" w:rsidRPr="00265815">
        <w:rPr>
          <w:rFonts w:cstheme="minorHAnsi"/>
          <w:i/>
        </w:rPr>
        <w:t>T</w:t>
      </w:r>
      <w:r>
        <w:rPr>
          <w:rFonts w:cstheme="minorHAnsi"/>
        </w:rPr>
        <w:t xml:space="preserve">, and let </w:t>
      </w:r>
      <w:r>
        <w:rPr>
          <w:rFonts w:cstheme="minorHAnsi"/>
          <w:i/>
        </w:rPr>
        <w:t>r</w:t>
      </w:r>
      <w:r w:rsidRPr="0026122E">
        <w:rPr>
          <w:rFonts w:cstheme="minorHAnsi"/>
          <w:i/>
          <w:sz w:val="8"/>
          <w:szCs w:val="8"/>
          <w:vertAlign w:val="subscript"/>
        </w:rPr>
        <w:t xml:space="preserve"> </w:t>
      </w:r>
      <w:r>
        <w:rPr>
          <w:rFonts w:cstheme="minorHAnsi"/>
          <w:i/>
          <w:vertAlign w:val="subscript"/>
        </w:rPr>
        <w:t>i</w:t>
      </w:r>
      <w:r>
        <w:rPr>
          <w:rFonts w:cstheme="minorHAnsi"/>
        </w:rPr>
        <w:t xml:space="preserve"> be the multiplicity of </w:t>
      </w:r>
      <w:bookmarkStart w:id="164" w:name="OLE_LINK91"/>
      <w:bookmarkStart w:id="165" w:name="OLE_LINK92"/>
      <w:r w:rsidRPr="0026122E">
        <w:rPr>
          <w:rFonts w:ascii="Symbol" w:eastAsia="Songti SC Black" w:hAnsi="Symbol" w:cstheme="minorHAnsi"/>
          <w:i/>
        </w:rPr>
        <w:t></w:t>
      </w:r>
      <w:bookmarkEnd w:id="164"/>
      <w:bookmarkEnd w:id="165"/>
      <w:r w:rsidRPr="0026122E">
        <w:rPr>
          <w:rFonts w:eastAsia="Songti SC Black" w:cstheme="minorHAnsi"/>
          <w:i/>
          <w:sz w:val="8"/>
          <w:szCs w:val="8"/>
          <w:vertAlign w:val="subscript"/>
        </w:rPr>
        <w:t xml:space="preserve"> </w:t>
      </w:r>
      <w:r w:rsidRPr="0026122E">
        <w:rPr>
          <w:rFonts w:eastAsia="Songti SC Black" w:cstheme="minorHAnsi"/>
          <w:i/>
          <w:vertAlign w:val="subscript"/>
        </w:rPr>
        <w:t></w:t>
      </w:r>
      <w:r>
        <w:rPr>
          <w:rFonts w:ascii="Symbol" w:eastAsia="Songti SC Black" w:hAnsi="Symbol" w:cstheme="minorHAnsi"/>
          <w:b/>
          <w:i/>
        </w:rPr>
        <w:t></w:t>
      </w:r>
      <w:r w:rsidR="003F04EC">
        <w:rPr>
          <w:rFonts w:ascii="Symbol" w:eastAsia="Songti SC Black" w:hAnsi="Symbol" w:cstheme="minorHAnsi"/>
          <w:b/>
          <w:i/>
        </w:rPr>
        <w:t></w:t>
      </w:r>
      <w:r>
        <w:rPr>
          <w:rFonts w:cstheme="minorHAnsi"/>
        </w:rPr>
        <w:t xml:space="preserve">Then </w:t>
      </w:r>
      <w:r w:rsidRPr="0026122E">
        <w:rPr>
          <w:rFonts w:cstheme="minorHAnsi"/>
          <w:position w:val="-14"/>
        </w:rPr>
        <w:object w:dxaOrig="940" w:dyaOrig="400" w14:anchorId="13CE9141">
          <v:shape id="_x0000_i1179" type="#_x0000_t75" style="width:47pt;height:20pt" o:ole="">
            <v:imagedata r:id="rId316" o:title=""/>
          </v:shape>
          <o:OLEObject Type="Embed" ProgID="Equation.DSMT4" ShapeID="_x0000_i1179" DrawAspect="Content" ObjectID="_1459433920" r:id="rId317"/>
        </w:object>
      </w:r>
      <w:r>
        <w:rPr>
          <w:rFonts w:cstheme="minorHAnsi"/>
        </w:rPr>
        <w:t xml:space="preserve">. </w:t>
      </w:r>
    </w:p>
    <w:p w14:paraId="049905C3" w14:textId="77777777" w:rsidR="00D5613A" w:rsidRDefault="00D5613A" w:rsidP="00D5613A">
      <w:pPr>
        <w:tabs>
          <w:tab w:val="left" w:pos="720"/>
          <w:tab w:val="left" w:pos="3240"/>
          <w:tab w:val="left" w:pos="5940"/>
        </w:tabs>
        <w:rPr>
          <w:rFonts w:cstheme="minorHAnsi"/>
          <w:color w:val="008000"/>
        </w:rPr>
      </w:pPr>
    </w:p>
    <w:p w14:paraId="15859B50" w14:textId="40869A6F" w:rsidR="00D5613A" w:rsidRPr="00B310B2" w:rsidRDefault="00D5613A" w:rsidP="00D5613A">
      <w:pPr>
        <w:tabs>
          <w:tab w:val="left" w:pos="720"/>
          <w:tab w:val="left" w:pos="3240"/>
          <w:tab w:val="left" w:pos="5940"/>
        </w:tabs>
        <w:rPr>
          <w:rFonts w:cstheme="minorHAnsi"/>
        </w:rPr>
      </w:pPr>
      <w:r>
        <w:rPr>
          <w:rFonts w:cstheme="minorHAnsi"/>
          <w:color w:val="008000"/>
        </w:rPr>
        <w:t>Corollary.</w:t>
      </w:r>
      <w:r>
        <w:rPr>
          <w:rFonts w:cstheme="minorHAnsi"/>
        </w:rPr>
        <w:t xml:space="preserve"> A linear transformation </w:t>
      </w:r>
      <w:r w:rsidR="00265815" w:rsidRPr="00265815">
        <w:rPr>
          <w:rFonts w:cstheme="minorHAnsi"/>
          <w:i/>
        </w:rPr>
        <w:t>T</w:t>
      </w:r>
      <w:r>
        <w:rPr>
          <w:rFonts w:cstheme="minorHAnsi"/>
        </w:rPr>
        <w:t xml:space="preserve"> has at least 1 Eigenvector.</w:t>
      </w:r>
    </w:p>
    <w:p w14:paraId="2A1BA7EA" w14:textId="45330BB0" w:rsidR="00BA0476" w:rsidRDefault="00BA0476" w:rsidP="00616441">
      <w:pPr>
        <w:tabs>
          <w:tab w:val="left" w:pos="720"/>
          <w:tab w:val="left" w:pos="3240"/>
          <w:tab w:val="left" w:pos="5940"/>
        </w:tabs>
        <w:rPr>
          <w:rFonts w:cstheme="minorHAnsi"/>
        </w:rPr>
      </w:pPr>
      <w:r>
        <w:rPr>
          <w:rFonts w:cstheme="minorHAnsi"/>
          <w:color w:val="008000"/>
        </w:rPr>
        <w:t>Theorem</w:t>
      </w:r>
      <w:r w:rsidR="00B72A41">
        <w:rPr>
          <w:rFonts w:cstheme="minorHAnsi"/>
          <w:color w:val="008000"/>
        </w:rPr>
        <w:t>.</w:t>
      </w:r>
      <w:r>
        <w:rPr>
          <w:rFonts w:cstheme="minorHAnsi"/>
        </w:rPr>
        <w:t xml:space="preserve"> [13.30] Suppose </w:t>
      </w:r>
      <w:bookmarkStart w:id="166" w:name="OLE_LINK88"/>
      <w:bookmarkStart w:id="167" w:name="OLE_LINK89"/>
      <w:bookmarkStart w:id="168" w:name="OLE_LINK86"/>
      <w:bookmarkStart w:id="169" w:name="OLE_LINK87"/>
      <w:r>
        <w:rPr>
          <w:rFonts w:cstheme="minorHAnsi"/>
        </w:rPr>
        <w:t>{</w:t>
      </w:r>
      <w:r>
        <w:rPr>
          <w:rFonts w:cstheme="minorHAnsi"/>
          <w:i/>
        </w:rPr>
        <w:t>e</w:t>
      </w:r>
      <w:r>
        <w:rPr>
          <w:rFonts w:cstheme="minorHAnsi"/>
          <w:i/>
          <w:vertAlign w:val="subscript"/>
        </w:rPr>
        <w:t>k</w:t>
      </w:r>
      <w:r>
        <w:rPr>
          <w:rFonts w:cstheme="minorHAnsi"/>
        </w:rPr>
        <w:t>}</w:t>
      </w:r>
      <w:bookmarkEnd w:id="166"/>
      <w:bookmarkEnd w:id="167"/>
      <w:r>
        <w:rPr>
          <w:rFonts w:cstheme="minorHAnsi"/>
        </w:rPr>
        <w:t xml:space="preserve"> </w:t>
      </w:r>
      <w:bookmarkEnd w:id="168"/>
      <w:bookmarkEnd w:id="169"/>
      <w:r>
        <w:rPr>
          <w:rFonts w:cstheme="minorHAnsi"/>
        </w:rPr>
        <w:t>and {</w:t>
      </w:r>
      <w:r>
        <w:rPr>
          <w:rFonts w:cstheme="minorHAnsi"/>
          <w:i/>
        </w:rPr>
        <w:t>f</w:t>
      </w:r>
      <w:r>
        <w:rPr>
          <w:rFonts w:cstheme="minorHAnsi"/>
          <w:i/>
          <w:vertAlign w:val="subscript"/>
        </w:rPr>
        <w:t>k</w:t>
      </w:r>
      <w:r>
        <w:rPr>
          <w:rFonts w:cstheme="minorHAnsi"/>
        </w:rPr>
        <w:t xml:space="preserve">} are bases for a vector space V, and </w:t>
      </w:r>
      <w:r>
        <w:rPr>
          <w:rFonts w:cstheme="minorHAnsi"/>
          <w:i/>
        </w:rPr>
        <w:t>f</w:t>
      </w:r>
      <w:r>
        <w:rPr>
          <w:rFonts w:cstheme="minorHAnsi"/>
          <w:i/>
          <w:vertAlign w:val="subscript"/>
        </w:rPr>
        <w:t>k</w:t>
      </w:r>
      <w:r>
        <w:rPr>
          <w:rFonts w:cstheme="minorHAnsi"/>
        </w:rPr>
        <w:t> = </w:t>
      </w:r>
      <w:r w:rsidR="00265815" w:rsidRPr="00265815">
        <w:rPr>
          <w:rFonts w:cstheme="minorHAnsi"/>
          <w:i/>
        </w:rPr>
        <w:t>T</w:t>
      </w:r>
      <w:r w:rsidRPr="00BA0476">
        <w:rPr>
          <w:rFonts w:cstheme="minorHAnsi"/>
          <w:sz w:val="8"/>
          <w:szCs w:val="8"/>
        </w:rPr>
        <w:t> </w:t>
      </w:r>
      <w:r>
        <w:rPr>
          <w:rFonts w:cstheme="minorHAnsi"/>
          <w:i/>
        </w:rPr>
        <w:t>e</w:t>
      </w:r>
      <w:r>
        <w:rPr>
          <w:rFonts w:cstheme="minorHAnsi"/>
          <w:i/>
          <w:vertAlign w:val="subscript"/>
        </w:rPr>
        <w:t>k</w:t>
      </w:r>
      <w:r>
        <w:rPr>
          <w:rFonts w:cstheme="minorHAnsi"/>
        </w:rPr>
        <w:t>. Then</w:t>
      </w:r>
    </w:p>
    <w:p w14:paraId="2B63B6BB" w14:textId="07DC4602" w:rsidR="00BA0476" w:rsidRDefault="00BA0476" w:rsidP="00616441">
      <w:pPr>
        <w:tabs>
          <w:tab w:val="left" w:pos="720"/>
          <w:tab w:val="left" w:pos="3240"/>
          <w:tab w:val="left" w:pos="5940"/>
        </w:tabs>
        <w:rPr>
          <w:rFonts w:cstheme="minorHAnsi"/>
        </w:rPr>
      </w:pPr>
      <w:r>
        <w:rPr>
          <w:rFonts w:cstheme="minorHAnsi"/>
        </w:rPr>
        <w:tab/>
      </w:r>
      <w:r w:rsidR="00BE7261" w:rsidRPr="00FA61CE">
        <w:rPr>
          <w:rFonts w:cstheme="minorHAnsi"/>
          <w:position w:val="-66"/>
        </w:rPr>
        <w:object w:dxaOrig="1240" w:dyaOrig="1440" w14:anchorId="69BB5336">
          <v:shape id="_x0000_i1180" type="#_x0000_t75" style="width:62pt;height:1in" o:ole="">
            <v:imagedata r:id="rId318" o:title=""/>
          </v:shape>
          <o:OLEObject Type="Embed" ProgID="Equation.DSMT4" ShapeID="_x0000_i1180" DrawAspect="Content" ObjectID="_1459433921" r:id="rId319"/>
        </w:object>
      </w:r>
      <w:r w:rsidR="00B310B2">
        <w:rPr>
          <w:rFonts w:cstheme="minorHAnsi"/>
        </w:rPr>
        <w:t>.</w:t>
      </w:r>
    </w:p>
    <w:p w14:paraId="00FCF2B7" w14:textId="39BEA3CA" w:rsidR="00B72A41" w:rsidRPr="00B72A41" w:rsidRDefault="00BA0476" w:rsidP="00616441">
      <w:pPr>
        <w:tabs>
          <w:tab w:val="left" w:pos="720"/>
          <w:tab w:val="left" w:pos="3240"/>
          <w:tab w:val="left" w:pos="5940"/>
        </w:tabs>
        <w:rPr>
          <w:rFonts w:cstheme="minorHAnsi"/>
        </w:rPr>
      </w:pPr>
      <w:r>
        <w:rPr>
          <w:rFonts w:cstheme="minorHAnsi"/>
        </w:rPr>
        <w:t xml:space="preserve">That is, the components of </w:t>
      </w:r>
      <w:r>
        <w:rPr>
          <w:rFonts w:cstheme="minorHAnsi"/>
          <w:i/>
        </w:rPr>
        <w:t>f</w:t>
      </w:r>
      <w:r>
        <w:rPr>
          <w:rFonts w:cstheme="minorHAnsi"/>
          <w:i/>
          <w:vertAlign w:val="subscript"/>
        </w:rPr>
        <w:t>j</w:t>
      </w:r>
      <w:r>
        <w:rPr>
          <w:rFonts w:cstheme="minorHAnsi"/>
        </w:rPr>
        <w:t xml:space="preserve"> in basis {</w:t>
      </w:r>
      <w:r>
        <w:rPr>
          <w:rFonts w:cstheme="minorHAnsi"/>
          <w:i/>
        </w:rPr>
        <w:t>e</w:t>
      </w:r>
      <w:r>
        <w:rPr>
          <w:rFonts w:cstheme="minorHAnsi"/>
          <w:i/>
          <w:vertAlign w:val="subscript"/>
        </w:rPr>
        <w:t>k</w:t>
      </w:r>
      <w:r>
        <w:rPr>
          <w:rFonts w:cstheme="minorHAnsi"/>
        </w:rPr>
        <w:t>}</w:t>
      </w:r>
      <w:r w:rsidR="00B72A41">
        <w:rPr>
          <w:rFonts w:cstheme="minorHAnsi"/>
        </w:rPr>
        <w:t xml:space="preserve"> </w:t>
      </w:r>
      <w:r>
        <w:rPr>
          <w:rFonts w:cstheme="minorHAnsi"/>
        </w:rPr>
        <w:t xml:space="preserve"> are </w:t>
      </w:r>
      <w:r w:rsidR="00E7764F" w:rsidRPr="00BB76E0">
        <w:rPr>
          <w:rFonts w:cstheme="minorHAnsi"/>
          <w:position w:val="-18"/>
        </w:rPr>
        <w:object w:dxaOrig="1240" w:dyaOrig="480" w14:anchorId="38B6A36F">
          <v:shape id="_x0000_i1181" type="#_x0000_t75" style="width:62pt;height:24pt" o:ole="">
            <v:imagedata r:id="rId320" o:title=""/>
          </v:shape>
          <o:OLEObject Type="Embed" ProgID="Equation.DSMT4" ShapeID="_x0000_i1181" DrawAspect="Content" ObjectID="_1459433922" r:id="rId321"/>
        </w:object>
      </w:r>
      <w:r>
        <w:rPr>
          <w:rFonts w:cstheme="minorHAnsi"/>
        </w:rPr>
        <w:t>.</w:t>
      </w:r>
    </w:p>
    <w:p w14:paraId="3457A083" w14:textId="612165E1" w:rsidR="00387BC2" w:rsidRDefault="001158B0" w:rsidP="00616441">
      <w:pPr>
        <w:tabs>
          <w:tab w:val="left" w:pos="720"/>
          <w:tab w:val="left" w:pos="3240"/>
          <w:tab w:val="left" w:pos="5940"/>
        </w:tabs>
        <w:rPr>
          <w:rFonts w:cstheme="minorHAnsi"/>
        </w:rPr>
      </w:pPr>
      <w:r>
        <w:rPr>
          <w:rFonts w:cstheme="minorHAnsi"/>
        </w:rPr>
        <w:t xml:space="preserve"> </w:t>
      </w:r>
    </w:p>
    <w:p w14:paraId="7F59C5ED" w14:textId="03EABDC8" w:rsidR="006E1D2F" w:rsidRDefault="006E1D2F" w:rsidP="00616441">
      <w:pPr>
        <w:tabs>
          <w:tab w:val="left" w:pos="720"/>
          <w:tab w:val="left" w:pos="3240"/>
          <w:tab w:val="left" w:pos="5940"/>
        </w:tabs>
        <w:rPr>
          <w:rFonts w:cstheme="minorHAnsi"/>
        </w:rPr>
      </w:pPr>
      <w:r>
        <w:rPr>
          <w:rFonts w:cstheme="minorHAnsi"/>
          <w:color w:val="008000"/>
        </w:rPr>
        <w:t>Theorem.</w:t>
      </w:r>
      <w:r w:rsidRPr="009705F9">
        <w:rPr>
          <w:rFonts w:cstheme="minorHAnsi"/>
        </w:rPr>
        <w:t xml:space="preserve"> </w:t>
      </w:r>
      <w:r w:rsidR="009705F9" w:rsidRPr="009705F9">
        <w:rPr>
          <w:rFonts w:cstheme="minorHAnsi"/>
        </w:rPr>
        <w:t xml:space="preserve">[13.31] </w:t>
      </w:r>
      <w:r>
        <w:rPr>
          <w:rFonts w:cstheme="minorHAnsi"/>
        </w:rPr>
        <w:t xml:space="preserve">If the Eigenspace dimension of every multiple Eigenvector equals its multiplicity, then there is a basis for V composed of Eigenvectors, and the matrix of </w:t>
      </w:r>
      <w:r w:rsidR="00265815" w:rsidRPr="00265815">
        <w:rPr>
          <w:rFonts w:cstheme="minorHAnsi"/>
          <w:i/>
        </w:rPr>
        <w:t>T</w:t>
      </w:r>
      <w:r>
        <w:rPr>
          <w:rFonts w:cstheme="minorHAnsi"/>
        </w:rPr>
        <w:t xml:space="preserve"> in this basis is </w:t>
      </w:r>
    </w:p>
    <w:p w14:paraId="77BE7C73" w14:textId="11759E8D" w:rsidR="00757B12" w:rsidRDefault="006E1D2F" w:rsidP="00616441">
      <w:pPr>
        <w:tabs>
          <w:tab w:val="left" w:pos="720"/>
          <w:tab w:val="left" w:pos="3240"/>
          <w:tab w:val="left" w:pos="5940"/>
        </w:tabs>
        <w:rPr>
          <w:rFonts w:cstheme="minorHAnsi"/>
        </w:rPr>
      </w:pPr>
      <w:r>
        <w:rPr>
          <w:rFonts w:cstheme="minorHAnsi"/>
        </w:rPr>
        <w:tab/>
      </w:r>
      <w:r w:rsidR="00BE7261" w:rsidRPr="00547EAB">
        <w:rPr>
          <w:rFonts w:cstheme="minorHAnsi"/>
          <w:position w:val="-68"/>
        </w:rPr>
        <w:object w:dxaOrig="1920" w:dyaOrig="1480" w14:anchorId="4FDEC3EF">
          <v:shape id="_x0000_i1182" type="#_x0000_t75" style="width:96pt;height:74pt" o:ole="">
            <v:imagedata r:id="rId322" o:title=""/>
          </v:shape>
          <o:OLEObject Type="Embed" ProgID="Equation.DSMT4" ShapeID="_x0000_i1182" DrawAspect="Content" ObjectID="_1459433923" r:id="rId323"/>
        </w:object>
      </w:r>
      <w:r>
        <w:rPr>
          <w:rFonts w:cstheme="minorHAnsi"/>
        </w:rPr>
        <w:t>.</w:t>
      </w:r>
      <w:r w:rsidR="00757B12">
        <w:rPr>
          <w:rFonts w:cstheme="minorHAnsi"/>
        </w:rPr>
        <w:t xml:space="preserve"> </w:t>
      </w:r>
    </w:p>
    <w:p w14:paraId="4975663F" w14:textId="77777777" w:rsidR="00547EAB" w:rsidRDefault="00547EAB" w:rsidP="00616441">
      <w:pPr>
        <w:tabs>
          <w:tab w:val="left" w:pos="720"/>
          <w:tab w:val="left" w:pos="3240"/>
          <w:tab w:val="left" w:pos="5940"/>
        </w:tabs>
        <w:rPr>
          <w:rFonts w:cstheme="minorHAnsi"/>
        </w:rPr>
      </w:pPr>
    </w:p>
    <w:p w14:paraId="63B30BD5" w14:textId="30066CA6" w:rsidR="002E34CB" w:rsidRDefault="00391EBF" w:rsidP="00616441">
      <w:pPr>
        <w:tabs>
          <w:tab w:val="left" w:pos="720"/>
          <w:tab w:val="left" w:pos="3240"/>
          <w:tab w:val="left" w:pos="5940"/>
        </w:tabs>
        <w:rPr>
          <w:rFonts w:cstheme="minorHAnsi"/>
        </w:rPr>
      </w:pPr>
      <w:r>
        <w:rPr>
          <w:rFonts w:cstheme="minorHAnsi"/>
        </w:rPr>
        <w:t>The next theorem states that e</w:t>
      </w:r>
      <w:r w:rsidR="002E34CB">
        <w:rPr>
          <w:rFonts w:cstheme="minorHAnsi"/>
        </w:rPr>
        <w:t xml:space="preserve">ven when </w:t>
      </w:r>
      <w:r w:rsidR="0042576B">
        <w:rPr>
          <w:rFonts w:cstheme="minorHAnsi"/>
        </w:rPr>
        <w:t xml:space="preserve">the hypothesis of the above theorem is not satisfied, the matrix of </w:t>
      </w:r>
      <w:r w:rsidR="00265815" w:rsidRPr="00265815">
        <w:rPr>
          <w:rFonts w:cstheme="minorHAnsi"/>
          <w:i/>
        </w:rPr>
        <w:t>T</w:t>
      </w:r>
      <w:r w:rsidR="0042576B">
        <w:rPr>
          <w:rFonts w:cstheme="minorHAnsi"/>
        </w:rPr>
        <w:t xml:space="preserve"> can at least be written in upper triangular form.</w:t>
      </w:r>
    </w:p>
    <w:p w14:paraId="66D9E6D5" w14:textId="77777777" w:rsidR="002E34CB" w:rsidRDefault="002E34CB" w:rsidP="00616441">
      <w:pPr>
        <w:tabs>
          <w:tab w:val="left" w:pos="720"/>
          <w:tab w:val="left" w:pos="3240"/>
          <w:tab w:val="left" w:pos="5940"/>
        </w:tabs>
        <w:rPr>
          <w:rFonts w:cstheme="minorHAnsi"/>
        </w:rPr>
      </w:pPr>
    </w:p>
    <w:p w14:paraId="41136E9B" w14:textId="4002D54F" w:rsidR="00B21058" w:rsidRDefault="00FC6C2D" w:rsidP="00616441">
      <w:pPr>
        <w:tabs>
          <w:tab w:val="left" w:pos="720"/>
          <w:tab w:val="left" w:pos="3240"/>
          <w:tab w:val="left" w:pos="5940"/>
        </w:tabs>
        <w:rPr>
          <w:rFonts w:cstheme="minorHAnsi"/>
        </w:rPr>
      </w:pPr>
      <w:r>
        <w:rPr>
          <w:rFonts w:cstheme="minorHAnsi"/>
          <w:color w:val="008000"/>
        </w:rPr>
        <w:t>Theorem.</w:t>
      </w:r>
      <w:r>
        <w:rPr>
          <w:rFonts w:cstheme="minorHAnsi"/>
        </w:rPr>
        <w:t xml:space="preserve"> </w:t>
      </w:r>
      <w:r w:rsidR="002F0FB8">
        <w:rPr>
          <w:rFonts w:cstheme="minorHAnsi"/>
        </w:rPr>
        <w:t>(</w:t>
      </w:r>
      <w:r w:rsidR="0042576B">
        <w:rPr>
          <w:rFonts w:cstheme="minorHAnsi"/>
        </w:rPr>
        <w:t>Note 13.12</w:t>
      </w:r>
      <w:r w:rsidR="002F0FB8">
        <w:rPr>
          <w:rFonts w:cstheme="minorHAnsi"/>
        </w:rPr>
        <w:t>)</w:t>
      </w:r>
      <w:r w:rsidR="0042576B">
        <w:rPr>
          <w:rFonts w:cstheme="minorHAnsi"/>
        </w:rPr>
        <w:t xml:space="preserve">: </w:t>
      </w:r>
      <w:r w:rsidR="0042576B" w:rsidRPr="0042576B">
        <w:rPr>
          <w:rFonts w:cstheme="minorHAnsi"/>
          <w:b/>
        </w:rPr>
        <w:t>Jordan Canonical Form</w:t>
      </w:r>
      <w:r w:rsidR="002F0FB8">
        <w:rPr>
          <w:rFonts w:cstheme="minorHAnsi"/>
          <w:b/>
        </w:rPr>
        <w:t>:</w:t>
      </w:r>
      <w:r w:rsidR="002F0FB8">
        <w:rPr>
          <w:rFonts w:cstheme="minorHAnsi"/>
        </w:rPr>
        <w:t xml:space="preserve"> </w:t>
      </w:r>
      <w:r w:rsidR="0042576B">
        <w:rPr>
          <w:rFonts w:cstheme="minorHAnsi"/>
        </w:rPr>
        <w:t xml:space="preserve"> </w:t>
      </w:r>
      <w:r>
        <w:rPr>
          <w:rFonts w:cstheme="minorHAnsi"/>
        </w:rPr>
        <w:t xml:space="preserve">Let </w:t>
      </w:r>
      <w:r w:rsidRPr="00FC6C2D">
        <w:rPr>
          <w:rFonts w:cstheme="minorHAnsi"/>
          <w:position w:val="-16"/>
        </w:rPr>
        <w:object w:dxaOrig="480" w:dyaOrig="440" w14:anchorId="500B08AF">
          <v:shape id="_x0000_i1183" type="#_x0000_t75" style="width:24pt;height:22pt" o:ole="">
            <v:imagedata r:id="rId324" o:title=""/>
          </v:shape>
          <o:OLEObject Type="Embed" ProgID="Equation.DSMT4" ShapeID="_x0000_i1183" DrawAspect="Content" ObjectID="_1459433924" r:id="rId325"/>
        </w:object>
      </w:r>
      <w:r>
        <w:rPr>
          <w:rFonts w:cstheme="minorHAnsi"/>
        </w:rPr>
        <w:t xml:space="preserve"> </w:t>
      </w:r>
      <w:r w:rsidR="00FF582F">
        <w:rPr>
          <w:rFonts w:cstheme="minorHAnsi"/>
        </w:rPr>
        <w:t xml:space="preserve">be the set of Eigenvalues of an </w:t>
      </w:r>
      <w:r w:rsidR="00FF582F">
        <w:rPr>
          <w:rFonts w:cstheme="minorHAnsi"/>
          <w:i/>
        </w:rPr>
        <w:t>n</w:t>
      </w:r>
      <w:r w:rsidR="00FF582F">
        <w:rPr>
          <w:rFonts w:cstheme="minorHAnsi"/>
        </w:rPr>
        <w:t xml:space="preserve"> x </w:t>
      </w:r>
      <w:r w:rsidR="00FF582F">
        <w:rPr>
          <w:rFonts w:cstheme="minorHAnsi"/>
          <w:i/>
        </w:rPr>
        <w:t>n</w:t>
      </w:r>
      <w:r w:rsidR="00FF582F">
        <w:rPr>
          <w:rFonts w:cstheme="minorHAnsi"/>
        </w:rPr>
        <w:t xml:space="preserve"> matrix </w:t>
      </w:r>
      <w:r w:rsidR="00265815" w:rsidRPr="00265815">
        <w:rPr>
          <w:rFonts w:cstheme="minorHAnsi"/>
          <w:i/>
        </w:rPr>
        <w:t>T</w:t>
      </w:r>
      <w:r w:rsidR="00FF582F">
        <w:rPr>
          <w:rFonts w:cstheme="minorHAnsi"/>
        </w:rPr>
        <w:t xml:space="preserve">, and let </w:t>
      </w:r>
      <w:r w:rsidR="00FF582F">
        <w:rPr>
          <w:rFonts w:cstheme="minorHAnsi"/>
          <w:i/>
        </w:rPr>
        <w:t>r</w:t>
      </w:r>
      <w:r w:rsidR="00FF582F" w:rsidRPr="00FF582F">
        <w:rPr>
          <w:rFonts w:cstheme="minorHAnsi"/>
          <w:i/>
          <w:sz w:val="8"/>
          <w:szCs w:val="8"/>
          <w:vertAlign w:val="subscript"/>
        </w:rPr>
        <w:t xml:space="preserve"> </w:t>
      </w:r>
      <w:r w:rsidR="00FF582F">
        <w:rPr>
          <w:rFonts w:cstheme="minorHAnsi"/>
          <w:i/>
          <w:vertAlign w:val="subscript"/>
        </w:rPr>
        <w:t>i</w:t>
      </w:r>
      <w:r w:rsidR="00FF582F">
        <w:rPr>
          <w:rFonts w:cstheme="minorHAnsi"/>
        </w:rPr>
        <w:t xml:space="preserve"> be the multiplicity of </w:t>
      </w:r>
      <w:bookmarkStart w:id="170" w:name="OLE_LINK94"/>
      <w:bookmarkStart w:id="171" w:name="OLE_LINK95"/>
      <w:r w:rsidR="00FF582F" w:rsidRPr="00EE7599">
        <w:rPr>
          <w:rFonts w:ascii="Symbol" w:eastAsia="Songti SC Black" w:hAnsi="Symbol" w:cstheme="minorHAnsi"/>
          <w:i/>
        </w:rPr>
        <w:t></w:t>
      </w:r>
      <w:r w:rsidR="00FF582F" w:rsidRPr="002E34CB">
        <w:rPr>
          <w:rFonts w:eastAsia="Songti SC Black" w:cstheme="minorHAnsi"/>
          <w:i/>
          <w:sz w:val="8"/>
          <w:szCs w:val="8"/>
          <w:vertAlign w:val="subscript"/>
        </w:rPr>
        <w:t></w:t>
      </w:r>
      <w:r w:rsidR="00FF582F" w:rsidRPr="002E34CB">
        <w:rPr>
          <w:rFonts w:eastAsia="Songti SC Black" w:cstheme="minorHAnsi"/>
          <w:i/>
          <w:vertAlign w:val="subscript"/>
        </w:rPr>
        <w:t></w:t>
      </w:r>
      <w:r w:rsidR="00FF582F">
        <w:rPr>
          <w:rFonts w:cstheme="minorHAnsi"/>
        </w:rPr>
        <w:t>.</w:t>
      </w:r>
      <w:bookmarkEnd w:id="170"/>
      <w:bookmarkEnd w:id="171"/>
      <w:r w:rsidR="002E34CB">
        <w:rPr>
          <w:rFonts w:cstheme="minorHAnsi"/>
        </w:rPr>
        <w:t xml:space="preserve"> </w:t>
      </w:r>
      <w:r w:rsidR="0042576B">
        <w:rPr>
          <w:rFonts w:cstheme="minorHAnsi"/>
        </w:rPr>
        <w:t xml:space="preserve">Then there is a basis for V such that the matrix of </w:t>
      </w:r>
      <w:r w:rsidR="00265815" w:rsidRPr="00265815">
        <w:rPr>
          <w:rFonts w:cstheme="minorHAnsi"/>
          <w:i/>
        </w:rPr>
        <w:t>T</w:t>
      </w:r>
      <w:r w:rsidR="0042576B">
        <w:rPr>
          <w:rFonts w:cstheme="minorHAnsi"/>
        </w:rPr>
        <w:t xml:space="preserve"> in this basis is </w:t>
      </w:r>
    </w:p>
    <w:p w14:paraId="2D681136" w14:textId="77B95DA6" w:rsidR="0042576B" w:rsidRPr="00FC6C2D" w:rsidRDefault="00170B56" w:rsidP="00616441">
      <w:pPr>
        <w:tabs>
          <w:tab w:val="left" w:pos="720"/>
          <w:tab w:val="left" w:pos="3240"/>
          <w:tab w:val="left" w:pos="5940"/>
        </w:tabs>
        <w:rPr>
          <w:rFonts w:cstheme="minorHAnsi"/>
        </w:rPr>
      </w:pPr>
      <w:r>
        <w:rPr>
          <w:rFonts w:cstheme="minorHAnsi"/>
        </w:rPr>
        <w:lastRenderedPageBreak/>
        <w:tab/>
      </w:r>
      <w:r w:rsidR="00BE7261" w:rsidRPr="006735A0">
        <w:rPr>
          <w:rFonts w:cstheme="minorHAnsi"/>
          <w:position w:val="-268"/>
        </w:rPr>
        <w:object w:dxaOrig="6500" w:dyaOrig="5480" w14:anchorId="0E8218F9">
          <v:shape id="_x0000_i1184" type="#_x0000_t75" style="width:325pt;height:274pt" o:ole="">
            <v:imagedata r:id="rId326" o:title=""/>
          </v:shape>
          <o:OLEObject Type="Embed" ProgID="Equation.DSMT4" ShapeID="_x0000_i1184" DrawAspect="Content" ObjectID="_1459433925" r:id="rId327"/>
        </w:object>
      </w:r>
      <w:r>
        <w:rPr>
          <w:rFonts w:cstheme="minorHAnsi"/>
        </w:rPr>
        <w:t>.</w:t>
      </w:r>
    </w:p>
    <w:p w14:paraId="78B9599B" w14:textId="77777777" w:rsidR="00365781" w:rsidRDefault="00365781" w:rsidP="00616441">
      <w:pPr>
        <w:tabs>
          <w:tab w:val="left" w:pos="720"/>
          <w:tab w:val="left" w:pos="3240"/>
          <w:tab w:val="left" w:pos="5940"/>
        </w:tabs>
        <w:rPr>
          <w:ins w:id="172" w:author="Bud" w:date="2018-04-17T20:15:00Z"/>
          <w:rFonts w:asciiTheme="majorHAnsi" w:eastAsiaTheme="majorEastAsia" w:hAnsiTheme="majorHAnsi" w:cstheme="majorBidi"/>
          <w:b/>
          <w:bCs/>
          <w:color w:val="345A8A" w:themeColor="accent1" w:themeShade="B5"/>
          <w:sz w:val="32"/>
          <w:szCs w:val="32"/>
        </w:rPr>
      </w:pPr>
    </w:p>
    <w:p w14:paraId="79AF9308" w14:textId="77777777" w:rsidR="00365781" w:rsidRDefault="00365781" w:rsidP="00616441">
      <w:pPr>
        <w:tabs>
          <w:tab w:val="left" w:pos="720"/>
          <w:tab w:val="left" w:pos="3240"/>
          <w:tab w:val="left" w:pos="5940"/>
        </w:tabs>
        <w:rPr>
          <w:ins w:id="173" w:author="Bud" w:date="2018-04-17T20:15:00Z"/>
          <w:rFonts w:asciiTheme="majorHAnsi" w:eastAsiaTheme="majorEastAsia" w:hAnsiTheme="majorHAnsi" w:cstheme="majorBidi"/>
          <w:b/>
          <w:bCs/>
          <w:color w:val="345A8A" w:themeColor="accent1" w:themeShade="B5"/>
          <w:sz w:val="32"/>
          <w:szCs w:val="32"/>
        </w:rPr>
      </w:pPr>
    </w:p>
    <w:p w14:paraId="1DE23C03" w14:textId="1E5A6A7B" w:rsidR="00FA61CE" w:rsidRDefault="00880EEC" w:rsidP="00616441">
      <w:pPr>
        <w:tabs>
          <w:tab w:val="left" w:pos="720"/>
          <w:tab w:val="left" w:pos="3240"/>
          <w:tab w:val="left" w:pos="5940"/>
        </w:tabs>
        <w:rPr>
          <w:rFonts w:cstheme="minorHAnsi"/>
        </w:rPr>
      </w:pPr>
      <w:r>
        <w:rPr>
          <w:rFonts w:asciiTheme="majorHAnsi" w:eastAsiaTheme="majorEastAsia" w:hAnsiTheme="majorHAnsi" w:cstheme="majorBidi"/>
          <w:b/>
          <w:bCs/>
          <w:color w:val="345A8A" w:themeColor="accent1" w:themeShade="B5"/>
          <w:sz w:val="32"/>
          <w:szCs w:val="32"/>
        </w:rPr>
        <w:t>Representations</w:t>
      </w:r>
      <w:ins w:id="174" w:author="Bud" w:date="2018-04-17T20:15:00Z">
        <w:r w:rsidR="00A75E4F">
          <w:rPr>
            <w:rFonts w:asciiTheme="majorHAnsi" w:eastAsiaTheme="majorEastAsia" w:hAnsiTheme="majorHAnsi" w:cstheme="majorBidi"/>
            <w:b/>
            <w:bCs/>
            <w:color w:val="345A8A" w:themeColor="accent1" w:themeShade="B5"/>
            <w:sz w:val="32"/>
            <w:szCs w:val="32"/>
          </w:rPr>
          <w:t xml:space="preserve"> and Lie Algebra</w:t>
        </w:r>
      </w:ins>
      <w:ins w:id="175" w:author="Bud" w:date="2018-04-18T13:16:00Z">
        <w:r w:rsidR="00BD20ED">
          <w:rPr>
            <w:rFonts w:asciiTheme="majorHAnsi" w:eastAsiaTheme="majorEastAsia" w:hAnsiTheme="majorHAnsi" w:cstheme="majorBidi"/>
            <w:b/>
            <w:bCs/>
            <w:color w:val="345A8A" w:themeColor="accent1" w:themeShade="B5"/>
            <w:sz w:val="32"/>
            <w:szCs w:val="32"/>
          </w:rPr>
          <w:t>s</w:t>
        </w:r>
      </w:ins>
    </w:p>
    <w:p w14:paraId="2647446D" w14:textId="77777777" w:rsidR="00880EEC" w:rsidRDefault="00880EEC" w:rsidP="00616441">
      <w:pPr>
        <w:tabs>
          <w:tab w:val="left" w:pos="720"/>
          <w:tab w:val="left" w:pos="3240"/>
          <w:tab w:val="left" w:pos="5940"/>
        </w:tabs>
        <w:rPr>
          <w:rFonts w:cstheme="minorHAnsi"/>
        </w:rPr>
      </w:pPr>
    </w:p>
    <w:p w14:paraId="1718C7B7" w14:textId="41ACC249" w:rsidR="00880EEC" w:rsidRPr="00DC7EBF" w:rsidRDefault="00880EEC" w:rsidP="00616441">
      <w:pPr>
        <w:tabs>
          <w:tab w:val="left" w:pos="720"/>
          <w:tab w:val="left" w:pos="3240"/>
          <w:tab w:val="left" w:pos="5940"/>
        </w:tabs>
        <w:rPr>
          <w:rFonts w:cstheme="minorHAnsi"/>
        </w:rPr>
      </w:pPr>
      <w:r>
        <w:rPr>
          <w:rFonts w:cstheme="minorHAnsi"/>
          <w:color w:val="0000FF"/>
        </w:rPr>
        <w:t>Definition.</w:t>
      </w:r>
      <w:r>
        <w:rPr>
          <w:rFonts w:cstheme="minorHAnsi"/>
        </w:rPr>
        <w:t xml:space="preserve"> </w:t>
      </w:r>
      <w:r w:rsidR="004A4D14">
        <w:rPr>
          <w:rFonts w:cstheme="minorHAnsi"/>
        </w:rPr>
        <w:t xml:space="preserve">Let </w:t>
      </w:r>
      <w:r w:rsidR="00E469D1" w:rsidRPr="00E469D1">
        <w:rPr>
          <w:rFonts w:cstheme="minorHAnsi"/>
          <w:i/>
        </w:rPr>
        <w:t>T</w:t>
      </w:r>
      <w:r w:rsidR="004A4D14">
        <w:rPr>
          <w:rFonts w:cstheme="minorHAnsi"/>
        </w:rPr>
        <w:t xml:space="preserve"> : G</w:t>
      </w:r>
      <w:r w:rsidR="00A14D02">
        <w:rPr>
          <w:rFonts w:cstheme="minorHAnsi"/>
          <w:position w:val="-4"/>
        </w:rPr>
        <w:pict w14:anchorId="4B9ADA86">
          <v:shape id="_x0000_i1185" type="#_x0000_t75" style="width:15pt;height:10pt">
            <v:imagedata r:id="rId328" o:title=""/>
          </v:shape>
        </w:pict>
      </w:r>
      <w:bookmarkStart w:id="176" w:name="OLE_LINK71"/>
      <w:bookmarkStart w:id="177" w:name="OLE_LINK72"/>
      <w:r w:rsidR="004A4D14" w:rsidRPr="00880EEC">
        <w:rPr>
          <w:rStyle w:val="s3"/>
          <w:rFonts w:ascii="Monotype Corsiva" w:hAnsi="Monotype Corsiva"/>
          <w:sz w:val="28"/>
          <w:szCs w:val="28"/>
        </w:rPr>
        <w:t>G</w:t>
      </w:r>
      <w:bookmarkEnd w:id="176"/>
      <w:bookmarkEnd w:id="177"/>
      <w:r w:rsidR="004A4D14">
        <w:rPr>
          <w:rFonts w:cstheme="minorHAnsi"/>
        </w:rPr>
        <w:t xml:space="preserve"> be a homomorphism of a group G to some well-known standard group</w:t>
      </w:r>
      <w:r w:rsidR="00603BEC">
        <w:rPr>
          <w:rFonts w:cstheme="minorHAnsi"/>
        </w:rPr>
        <w:t xml:space="preserve"> </w:t>
      </w:r>
      <w:r w:rsidR="00603BEC" w:rsidRPr="00880EEC">
        <w:rPr>
          <w:rStyle w:val="s3"/>
          <w:rFonts w:ascii="Monotype Corsiva" w:hAnsi="Monotype Corsiva"/>
          <w:sz w:val="28"/>
          <w:szCs w:val="28"/>
        </w:rPr>
        <w:t>G</w:t>
      </w:r>
      <w:r w:rsidR="004A4D14">
        <w:rPr>
          <w:rFonts w:cstheme="minorHAnsi"/>
        </w:rPr>
        <w:t xml:space="preserve">. The image </w:t>
      </w:r>
      <w:r w:rsidR="00E469D1">
        <w:rPr>
          <w:rFonts w:cstheme="minorHAnsi"/>
          <w:i/>
        </w:rPr>
        <w:t>T</w:t>
      </w:r>
      <w:r w:rsidR="004A4D14">
        <w:rPr>
          <w:rFonts w:cstheme="minorHAnsi"/>
        </w:rPr>
        <w:t>(G) is c</w:t>
      </w:r>
      <w:ins w:id="178" w:author="Bud" w:date="2018-04-17T20:15:00Z">
        <w:r w:rsidR="00A75E4F">
          <w:rPr>
            <w:rFonts w:cstheme="minorHAnsi"/>
          </w:rPr>
          <w:t>a</w:t>
        </w:r>
      </w:ins>
      <w:r w:rsidR="004A4D14">
        <w:rPr>
          <w:rFonts w:cstheme="minorHAnsi"/>
        </w:rPr>
        <w:t>lled a</w:t>
      </w:r>
      <w:r w:rsidR="00B732BB">
        <w:rPr>
          <w:rFonts w:cstheme="minorHAnsi"/>
        </w:rPr>
        <w:t xml:space="preserve"> </w:t>
      </w:r>
      <w:r w:rsidR="00B732BB">
        <w:rPr>
          <w:rFonts w:cstheme="minorHAnsi"/>
          <w:b/>
        </w:rPr>
        <w:t>Group Representation</w:t>
      </w:r>
      <w:r w:rsidR="004A4D14">
        <w:rPr>
          <w:rFonts w:cstheme="minorHAnsi"/>
          <w:b/>
        </w:rPr>
        <w:t xml:space="preserve"> of G</w:t>
      </w:r>
      <w:r w:rsidR="00B80E07">
        <w:rPr>
          <w:rFonts w:cstheme="minorHAnsi"/>
        </w:rPr>
        <w:t xml:space="preserve">. In this section we take </w:t>
      </w:r>
      <w:r w:rsidR="00B80E07" w:rsidRPr="00880EEC">
        <w:rPr>
          <w:rStyle w:val="s3"/>
          <w:rFonts w:ascii="Monotype Corsiva" w:hAnsi="Monotype Corsiva"/>
          <w:sz w:val="28"/>
          <w:szCs w:val="28"/>
        </w:rPr>
        <w:t>G</w:t>
      </w:r>
      <w:r w:rsidR="00B80E07">
        <w:rPr>
          <w:rFonts w:cstheme="minorHAnsi"/>
        </w:rPr>
        <w:t xml:space="preserve"> to be</w:t>
      </w:r>
      <w:r>
        <w:rPr>
          <w:rFonts w:cstheme="minorHAnsi"/>
        </w:rPr>
        <w:t xml:space="preserve"> GL(</w:t>
      </w:r>
      <w:r>
        <w:rPr>
          <w:rFonts w:cstheme="minorHAnsi"/>
          <w:i/>
        </w:rPr>
        <w:t>n</w:t>
      </w:r>
      <w:r>
        <w:rPr>
          <w:rFonts w:cstheme="minorHAnsi"/>
        </w:rPr>
        <w:t>)</w:t>
      </w:r>
      <w:r w:rsidR="00DC7EBF">
        <w:rPr>
          <w:rFonts w:cstheme="minorHAnsi"/>
        </w:rPr>
        <w:t xml:space="preserve">, </w:t>
      </w:r>
      <w:r w:rsidR="002A5BA9">
        <w:rPr>
          <w:rFonts w:cstheme="minorHAnsi"/>
        </w:rPr>
        <w:t xml:space="preserve">the multiplicative group of </w:t>
      </w:r>
      <w:r w:rsidR="00DC7EBF">
        <w:rPr>
          <w:rFonts w:cstheme="minorHAnsi"/>
        </w:rPr>
        <w:t>non-</w:t>
      </w:r>
      <w:r w:rsidR="002A5BA9">
        <w:rPr>
          <w:rFonts w:cstheme="minorHAnsi"/>
        </w:rPr>
        <w:t xml:space="preserve">singular </w:t>
      </w:r>
      <w:r w:rsidR="002A5BA9">
        <w:rPr>
          <w:rFonts w:cstheme="minorHAnsi"/>
          <w:i/>
        </w:rPr>
        <w:t>n</w:t>
      </w:r>
      <w:r w:rsidR="00DC7EBF">
        <w:rPr>
          <w:rFonts w:cstheme="minorHAnsi"/>
        </w:rPr>
        <w:t> </w:t>
      </w:r>
      <w:r w:rsidR="000265FC">
        <w:rPr>
          <w:rFonts w:ascii="Arial" w:hAnsi="Arial" w:cs="Arial"/>
        </w:rPr>
        <w:t>×</w:t>
      </w:r>
      <w:r w:rsidR="00DC7EBF">
        <w:rPr>
          <w:rFonts w:cstheme="minorHAnsi"/>
        </w:rPr>
        <w:t> </w:t>
      </w:r>
      <w:r w:rsidR="002A5BA9">
        <w:rPr>
          <w:rFonts w:cstheme="minorHAnsi"/>
          <w:i/>
        </w:rPr>
        <w:t>n</w:t>
      </w:r>
      <w:r w:rsidR="002A5BA9" w:rsidRPr="002A5BA9">
        <w:rPr>
          <w:rFonts w:cstheme="minorHAnsi"/>
        </w:rPr>
        <w:t xml:space="preserve"> matrices</w:t>
      </w:r>
      <w:r w:rsidR="00DC7EBF">
        <w:rPr>
          <w:rFonts w:cstheme="minorHAnsi"/>
        </w:rPr>
        <w:t>.</w:t>
      </w:r>
      <w:r w:rsidR="002A5BA9">
        <w:rPr>
          <w:rFonts w:cstheme="minorHAnsi"/>
        </w:rPr>
        <w:t xml:space="preserve"> </w:t>
      </w:r>
      <w:r w:rsidR="00E469D1">
        <w:rPr>
          <w:rFonts w:cstheme="minorHAnsi"/>
          <w:i/>
        </w:rPr>
        <w:t>T</w:t>
      </w:r>
      <w:r w:rsidR="00DC7EBF">
        <w:rPr>
          <w:rFonts w:cstheme="minorHAnsi"/>
        </w:rPr>
        <w:t xml:space="preserve"> is </w:t>
      </w:r>
      <w:r w:rsidR="00DC7EBF">
        <w:rPr>
          <w:rFonts w:cstheme="minorHAnsi"/>
          <w:b/>
        </w:rPr>
        <w:t>faithful</w:t>
      </w:r>
      <w:r w:rsidR="00DC7EBF">
        <w:rPr>
          <w:rFonts w:cstheme="minorHAnsi"/>
        </w:rPr>
        <w:t xml:space="preserve"> if it is 1-1.</w:t>
      </w:r>
    </w:p>
    <w:p w14:paraId="2CB28136" w14:textId="77777777" w:rsidR="00880EEC" w:rsidRDefault="00880EEC" w:rsidP="00616441">
      <w:pPr>
        <w:tabs>
          <w:tab w:val="left" w:pos="720"/>
          <w:tab w:val="left" w:pos="3240"/>
          <w:tab w:val="left" w:pos="5940"/>
        </w:tabs>
        <w:rPr>
          <w:rFonts w:cstheme="minorHAnsi"/>
        </w:rPr>
      </w:pPr>
    </w:p>
    <w:p w14:paraId="42C65C5C" w14:textId="48F9AA0A" w:rsidR="00DC7EBF" w:rsidRDefault="00DC7EBF" w:rsidP="00616441">
      <w:pPr>
        <w:tabs>
          <w:tab w:val="left" w:pos="720"/>
          <w:tab w:val="left" w:pos="3240"/>
          <w:tab w:val="left" w:pos="5940"/>
        </w:tabs>
        <w:rPr>
          <w:rFonts w:cstheme="minorHAnsi"/>
        </w:rPr>
      </w:pPr>
      <w:r>
        <w:rPr>
          <w:rFonts w:cstheme="minorHAnsi"/>
          <w:color w:val="0000FF"/>
        </w:rPr>
        <w:t>Theorem.</w:t>
      </w:r>
      <w:r>
        <w:rPr>
          <w:rFonts w:cstheme="minorHAnsi"/>
        </w:rPr>
        <w:t xml:space="preserve"> [13.32] Every finite group has a faithful representation. Every finite dimensional Lie group has a local</w:t>
      </w:r>
      <w:r w:rsidR="00051D14">
        <w:rPr>
          <w:rFonts w:cstheme="minorHAnsi"/>
        </w:rPr>
        <w:t>ly</w:t>
      </w:r>
      <w:r>
        <w:rPr>
          <w:rFonts w:cstheme="minorHAnsi"/>
        </w:rPr>
        <w:t xml:space="preserve"> faithful (?) representation.</w:t>
      </w:r>
    </w:p>
    <w:p w14:paraId="5A94F9F0" w14:textId="77777777" w:rsidR="00DC7EBF" w:rsidRDefault="00DC7EBF" w:rsidP="00616441">
      <w:pPr>
        <w:tabs>
          <w:tab w:val="left" w:pos="720"/>
          <w:tab w:val="left" w:pos="3240"/>
          <w:tab w:val="left" w:pos="5940"/>
        </w:tabs>
        <w:rPr>
          <w:rFonts w:cstheme="minorHAnsi"/>
        </w:rPr>
      </w:pPr>
    </w:p>
    <w:p w14:paraId="26F2BD75" w14:textId="49B4A022" w:rsidR="004F7E86" w:rsidRPr="004F7E86" w:rsidRDefault="004F7E86" w:rsidP="00616441">
      <w:pPr>
        <w:tabs>
          <w:tab w:val="left" w:pos="720"/>
          <w:tab w:val="left" w:pos="3240"/>
          <w:tab w:val="left" w:pos="5940"/>
        </w:tabs>
        <w:rPr>
          <w:rFonts w:cstheme="minorHAnsi"/>
        </w:rPr>
      </w:pPr>
      <w:r>
        <w:rPr>
          <w:rFonts w:cstheme="minorHAnsi"/>
        </w:rPr>
        <w:t>We will see in Chapter 14 that the theory of representations of continuous groups by linear transformations can be converted to the study of representations of Lie algebras, which we define next.</w:t>
      </w:r>
    </w:p>
    <w:p w14:paraId="495B098B" w14:textId="77777777" w:rsidR="004F7E86" w:rsidRDefault="004F7E86" w:rsidP="00616441">
      <w:pPr>
        <w:tabs>
          <w:tab w:val="left" w:pos="720"/>
          <w:tab w:val="left" w:pos="3240"/>
          <w:tab w:val="left" w:pos="5940"/>
        </w:tabs>
        <w:rPr>
          <w:rFonts w:cstheme="minorHAnsi"/>
          <w:color w:val="0000FF"/>
        </w:rPr>
      </w:pPr>
    </w:p>
    <w:p w14:paraId="1F2B0E98" w14:textId="36368282" w:rsidR="00DC7EBF" w:rsidRPr="00A20182" w:rsidRDefault="00DC7EBF" w:rsidP="00616441">
      <w:pPr>
        <w:tabs>
          <w:tab w:val="left" w:pos="720"/>
          <w:tab w:val="left" w:pos="3240"/>
          <w:tab w:val="left" w:pos="5940"/>
        </w:tabs>
        <w:rPr>
          <w:rFonts w:cstheme="minorHAnsi"/>
        </w:rPr>
      </w:pPr>
      <w:r>
        <w:rPr>
          <w:rFonts w:cstheme="minorHAnsi"/>
          <w:color w:val="0000FF"/>
        </w:rPr>
        <w:t>Definition.</w:t>
      </w:r>
      <w:r w:rsidRPr="006A6B91">
        <w:rPr>
          <w:rFonts w:cstheme="minorHAnsi"/>
        </w:rPr>
        <w:t xml:space="preserve"> </w:t>
      </w:r>
      <w:r w:rsidR="006A6B91" w:rsidRPr="006A6B91">
        <w:rPr>
          <w:rFonts w:cstheme="minorHAnsi"/>
        </w:rPr>
        <w:t xml:space="preserve">A nonempty set </w:t>
      </w:r>
      <w:r w:rsidR="006A6B91">
        <w:rPr>
          <w:rFonts w:cstheme="minorHAnsi"/>
        </w:rPr>
        <w:t>(</w:t>
      </w:r>
      <w:r w:rsidR="006A6B91" w:rsidRPr="006A6B91">
        <w:rPr>
          <w:rFonts w:cstheme="minorHAnsi"/>
        </w:rPr>
        <w:t>R</w:t>
      </w:r>
      <w:r w:rsidR="006A6B91">
        <w:rPr>
          <w:rFonts w:cstheme="minorHAnsi"/>
        </w:rPr>
        <w:t xml:space="preserve">, +, </w:t>
      </w:r>
      <w:r w:rsidR="000265FC">
        <w:rPr>
          <w:rFonts w:ascii="Wingdings" w:hAnsi="Wingdings" w:cstheme="minorHAnsi"/>
        </w:rPr>
        <w:t></w:t>
      </w:r>
      <w:r w:rsidR="006A6B91">
        <w:rPr>
          <w:rFonts w:cstheme="minorHAnsi"/>
        </w:rPr>
        <w:t>)</w:t>
      </w:r>
      <w:r w:rsidR="008F5110">
        <w:rPr>
          <w:rFonts w:cstheme="minorHAnsi"/>
        </w:rPr>
        <w:t xml:space="preserve"> is a</w:t>
      </w:r>
      <w:r w:rsidR="006A6B91" w:rsidRPr="006A6B91">
        <w:rPr>
          <w:rFonts w:cstheme="minorHAnsi"/>
          <w:b/>
        </w:rPr>
        <w:t xml:space="preserve"> rin</w:t>
      </w:r>
      <w:r w:rsidR="006A6B91">
        <w:rPr>
          <w:rFonts w:cstheme="minorHAnsi"/>
          <w:b/>
        </w:rPr>
        <w:t xml:space="preserve">g </w:t>
      </w:r>
      <w:r w:rsidR="000265FC">
        <w:rPr>
          <w:rFonts w:cstheme="minorHAnsi"/>
        </w:rPr>
        <w:t xml:space="preserve">if for all </w:t>
      </w:r>
      <w:r w:rsidR="000265FC">
        <w:rPr>
          <w:rFonts w:cstheme="minorHAnsi"/>
          <w:i/>
        </w:rPr>
        <w:t>a</w:t>
      </w:r>
      <w:r w:rsidR="000265FC">
        <w:rPr>
          <w:rFonts w:cstheme="minorHAnsi"/>
        </w:rPr>
        <w:t xml:space="preserve">, </w:t>
      </w:r>
      <w:r w:rsidR="000265FC">
        <w:rPr>
          <w:rFonts w:cstheme="minorHAnsi"/>
          <w:i/>
        </w:rPr>
        <w:t>b</w:t>
      </w:r>
      <w:r w:rsidR="000265FC">
        <w:rPr>
          <w:rFonts w:cstheme="minorHAnsi"/>
        </w:rPr>
        <w:t xml:space="preserve">, </w:t>
      </w:r>
      <w:r w:rsidR="000265FC">
        <w:rPr>
          <w:rFonts w:cstheme="minorHAnsi"/>
          <w:i/>
        </w:rPr>
        <w:t>c</w:t>
      </w:r>
      <w:r w:rsidR="000265FC">
        <w:rPr>
          <w:rFonts w:cstheme="minorHAnsi"/>
        </w:rPr>
        <w:t xml:space="preserve"> in R:</w:t>
      </w:r>
    </w:p>
    <w:p w14:paraId="74EEB5FC" w14:textId="77777777" w:rsidR="00351637" w:rsidRDefault="00D8760D" w:rsidP="00351637">
      <w:pPr>
        <w:pStyle w:val="ListParagraph"/>
        <w:numPr>
          <w:ilvl w:val="0"/>
          <w:numId w:val="9"/>
        </w:numPr>
        <w:tabs>
          <w:tab w:val="left" w:pos="720"/>
          <w:tab w:val="left" w:pos="3240"/>
          <w:tab w:val="left" w:pos="5940"/>
        </w:tabs>
        <w:rPr>
          <w:rFonts w:cstheme="minorHAnsi"/>
        </w:rPr>
      </w:pPr>
      <w:r>
        <w:rPr>
          <w:rFonts w:cstheme="minorHAnsi"/>
        </w:rPr>
        <w:t>(R, +) is an Abelian group</w:t>
      </w:r>
    </w:p>
    <w:p w14:paraId="7C650739" w14:textId="49BDAB38" w:rsidR="00D8760D" w:rsidRPr="00351637" w:rsidRDefault="00351637" w:rsidP="00351637">
      <w:pPr>
        <w:pStyle w:val="ListParagraph"/>
        <w:numPr>
          <w:ilvl w:val="0"/>
          <w:numId w:val="9"/>
        </w:numPr>
        <w:tabs>
          <w:tab w:val="left" w:pos="720"/>
          <w:tab w:val="left" w:pos="3240"/>
          <w:tab w:val="left" w:pos="5940"/>
        </w:tabs>
        <w:rPr>
          <w:rFonts w:cstheme="minorHAnsi"/>
        </w:rPr>
      </w:pPr>
      <w:r>
        <w:rPr>
          <w:rFonts w:cstheme="minorHAnsi"/>
        </w:rPr>
        <w:t xml:space="preserve"> </w:t>
      </w:r>
      <w:r w:rsidR="00D8760D" w:rsidRPr="00351637">
        <w:rPr>
          <w:rFonts w:cstheme="minorHAnsi"/>
        </w:rPr>
        <w:t xml:space="preserve">R </w:t>
      </w:r>
      <w:r w:rsidRPr="00351637">
        <w:rPr>
          <w:rFonts w:cstheme="minorHAnsi"/>
        </w:rPr>
        <w:t xml:space="preserve">is closed under multiplication </w:t>
      </w:r>
      <w:r w:rsidRPr="00351637">
        <w:rPr>
          <w:rFonts w:ascii="Wingdings" w:hAnsi="Wingdings" w:cstheme="minorHAnsi"/>
        </w:rPr>
        <w:t></w:t>
      </w:r>
    </w:p>
    <w:p w14:paraId="28286487" w14:textId="1D4FDD8E" w:rsidR="00351637" w:rsidRDefault="00351637" w:rsidP="00351637">
      <w:pPr>
        <w:pStyle w:val="ListParagraph"/>
        <w:numPr>
          <w:ilvl w:val="0"/>
          <w:numId w:val="9"/>
        </w:numPr>
        <w:tabs>
          <w:tab w:val="left" w:pos="720"/>
          <w:tab w:val="left" w:pos="3240"/>
          <w:tab w:val="left" w:pos="5940"/>
        </w:tabs>
        <w:rPr>
          <w:rFonts w:cstheme="minorHAnsi"/>
        </w:rPr>
      </w:pPr>
      <w:r w:rsidRPr="00351637">
        <w:rPr>
          <w:rFonts w:cstheme="minorHAnsi"/>
        </w:rPr>
        <w:t></w:t>
      </w:r>
      <w:r w:rsidRPr="00351637">
        <w:rPr>
          <w:rFonts w:cstheme="minorHAnsi"/>
          <w:i/>
        </w:rPr>
        <w:t></w:t>
      </w:r>
      <w:r>
        <w:rPr>
          <w:rFonts w:cstheme="minorHAnsi"/>
        </w:rPr>
        <w:t xml:space="preserve"> </w:t>
      </w:r>
      <w:r>
        <w:rPr>
          <w:rFonts w:ascii="Wingdings" w:hAnsi="Wingdings" w:cstheme="minorHAnsi"/>
        </w:rPr>
        <w:t></w:t>
      </w:r>
      <w:r>
        <w:rPr>
          <w:rFonts w:cstheme="minorHAnsi"/>
        </w:rPr>
        <w:t xml:space="preserve"> (</w:t>
      </w:r>
      <w:r w:rsidRPr="00351637">
        <w:rPr>
          <w:rFonts w:cstheme="minorHAnsi"/>
          <w:i/>
        </w:rPr>
        <w:t></w:t>
      </w:r>
      <w:r>
        <w:rPr>
          <w:rFonts w:cstheme="minorHAnsi"/>
        </w:rPr>
        <w:t xml:space="preserve"> + </w:t>
      </w:r>
      <w:r w:rsidRPr="00351637">
        <w:rPr>
          <w:rFonts w:cstheme="minorHAnsi"/>
          <w:i/>
        </w:rPr>
        <w:t></w:t>
      </w:r>
      <w:r>
        <w:rPr>
          <w:rFonts w:cstheme="minorHAnsi"/>
        </w:rPr>
        <w:t xml:space="preserve">) = </w:t>
      </w:r>
      <w:r>
        <w:rPr>
          <w:rFonts w:cstheme="minorHAnsi"/>
          <w:i/>
        </w:rPr>
        <w:t>a</w:t>
      </w:r>
      <w:r>
        <w:rPr>
          <w:rFonts w:cstheme="minorHAnsi"/>
        </w:rPr>
        <w:t xml:space="preserve"> </w:t>
      </w:r>
      <w:r>
        <w:rPr>
          <w:rFonts w:ascii="Wingdings" w:hAnsi="Wingdings" w:cstheme="minorHAnsi"/>
        </w:rPr>
        <w:t></w:t>
      </w:r>
      <w:r>
        <w:rPr>
          <w:rFonts w:cstheme="minorHAnsi"/>
        </w:rPr>
        <w:t xml:space="preserve"> </w:t>
      </w:r>
      <w:r>
        <w:rPr>
          <w:rFonts w:cstheme="minorHAnsi"/>
          <w:i/>
        </w:rPr>
        <w:t>b</w:t>
      </w:r>
      <w:r>
        <w:rPr>
          <w:rFonts w:cstheme="minorHAnsi"/>
        </w:rPr>
        <w:t xml:space="preserve"> + </w:t>
      </w:r>
      <w:r>
        <w:rPr>
          <w:rFonts w:cstheme="minorHAnsi"/>
          <w:i/>
        </w:rPr>
        <w:t>a</w:t>
      </w:r>
      <w:r>
        <w:rPr>
          <w:rFonts w:cstheme="minorHAnsi"/>
        </w:rPr>
        <w:t xml:space="preserve"> </w:t>
      </w:r>
      <w:r>
        <w:rPr>
          <w:rFonts w:ascii="Wingdings" w:hAnsi="Wingdings" w:cstheme="minorHAnsi"/>
        </w:rPr>
        <w:t></w:t>
      </w:r>
      <w:r>
        <w:rPr>
          <w:rFonts w:cstheme="minorHAnsi"/>
        </w:rPr>
        <w:t xml:space="preserve"> </w:t>
      </w:r>
      <w:r>
        <w:rPr>
          <w:rFonts w:cstheme="minorHAnsi"/>
          <w:i/>
        </w:rPr>
        <w:t>c</w:t>
      </w:r>
      <w:r>
        <w:rPr>
          <w:rFonts w:cstheme="minorHAnsi"/>
        </w:rPr>
        <w:t xml:space="preserve">  and  (</w:t>
      </w:r>
      <w:r>
        <w:rPr>
          <w:rFonts w:cstheme="minorHAnsi"/>
          <w:i/>
        </w:rPr>
        <w:t>b</w:t>
      </w:r>
      <w:r>
        <w:rPr>
          <w:rFonts w:cstheme="minorHAnsi"/>
        </w:rPr>
        <w:t xml:space="preserve"> + </w:t>
      </w:r>
      <w:r>
        <w:rPr>
          <w:rFonts w:cstheme="minorHAnsi"/>
          <w:i/>
        </w:rPr>
        <w:t>c</w:t>
      </w:r>
      <w:r>
        <w:rPr>
          <w:rFonts w:cstheme="minorHAnsi"/>
        </w:rPr>
        <w:t xml:space="preserve">) </w:t>
      </w:r>
      <w:r>
        <w:rPr>
          <w:rFonts w:ascii="Wingdings" w:hAnsi="Wingdings" w:cstheme="minorHAnsi"/>
        </w:rPr>
        <w:t></w:t>
      </w:r>
      <w:r>
        <w:rPr>
          <w:rFonts w:cstheme="minorHAnsi"/>
        </w:rPr>
        <w:t xml:space="preserve"> </w:t>
      </w:r>
      <w:r>
        <w:rPr>
          <w:rFonts w:cstheme="minorHAnsi"/>
          <w:i/>
        </w:rPr>
        <w:t>a</w:t>
      </w:r>
      <w:r>
        <w:rPr>
          <w:rFonts w:cstheme="minorHAnsi"/>
        </w:rPr>
        <w:t xml:space="preserve"> = </w:t>
      </w:r>
      <w:r>
        <w:rPr>
          <w:rFonts w:cstheme="minorHAnsi"/>
          <w:i/>
        </w:rPr>
        <w:t>b</w:t>
      </w:r>
      <w:r>
        <w:rPr>
          <w:rFonts w:cstheme="minorHAnsi"/>
        </w:rPr>
        <w:t xml:space="preserve"> </w:t>
      </w:r>
      <w:r>
        <w:rPr>
          <w:rFonts w:ascii="Wingdings" w:hAnsi="Wingdings" w:cstheme="minorHAnsi"/>
        </w:rPr>
        <w:t></w:t>
      </w:r>
      <w:r>
        <w:rPr>
          <w:rFonts w:cstheme="minorHAnsi"/>
        </w:rPr>
        <w:t xml:space="preserve"> </w:t>
      </w:r>
      <w:r>
        <w:rPr>
          <w:rFonts w:cstheme="minorHAnsi"/>
          <w:i/>
        </w:rPr>
        <w:t>a</w:t>
      </w:r>
      <w:r>
        <w:rPr>
          <w:rFonts w:cstheme="minorHAnsi"/>
        </w:rPr>
        <w:t xml:space="preserve"> + </w:t>
      </w:r>
      <w:r>
        <w:rPr>
          <w:rFonts w:cstheme="minorHAnsi"/>
          <w:i/>
        </w:rPr>
        <w:t>c</w:t>
      </w:r>
      <w:r>
        <w:rPr>
          <w:rFonts w:cstheme="minorHAnsi"/>
        </w:rPr>
        <w:t xml:space="preserve"> </w:t>
      </w:r>
      <w:r>
        <w:rPr>
          <w:rFonts w:ascii="Wingdings" w:hAnsi="Wingdings" w:cstheme="minorHAnsi"/>
        </w:rPr>
        <w:t></w:t>
      </w:r>
      <w:r>
        <w:rPr>
          <w:rFonts w:cstheme="minorHAnsi"/>
        </w:rPr>
        <w:t xml:space="preserve"> </w:t>
      </w:r>
      <w:r>
        <w:rPr>
          <w:rFonts w:cstheme="minorHAnsi"/>
          <w:i/>
        </w:rPr>
        <w:t>a</w:t>
      </w:r>
      <w:r>
        <w:rPr>
          <w:rFonts w:cstheme="minorHAnsi"/>
        </w:rPr>
        <w:t xml:space="preserve"> (left and right distributive)</w:t>
      </w:r>
    </w:p>
    <w:p w14:paraId="3C8DC77C" w14:textId="77777777" w:rsidR="00940349" w:rsidRDefault="008F5110" w:rsidP="008F5110">
      <w:pPr>
        <w:tabs>
          <w:tab w:val="left" w:pos="720"/>
          <w:tab w:val="left" w:pos="3240"/>
          <w:tab w:val="left" w:pos="5940"/>
        </w:tabs>
        <w:ind w:left="360"/>
        <w:rPr>
          <w:rFonts w:cstheme="minorHAnsi"/>
        </w:rPr>
      </w:pPr>
      <w:r>
        <w:rPr>
          <w:rFonts w:cstheme="minorHAnsi"/>
        </w:rPr>
        <w:t xml:space="preserve">A ring R is an </w:t>
      </w:r>
      <w:r>
        <w:rPr>
          <w:rFonts w:cstheme="minorHAnsi"/>
          <w:b/>
        </w:rPr>
        <w:t>associative</w:t>
      </w:r>
      <w:r w:rsidR="00940349">
        <w:rPr>
          <w:rFonts w:cstheme="minorHAnsi"/>
          <w:b/>
        </w:rPr>
        <w:t xml:space="preserve"> ring</w:t>
      </w:r>
      <w:r w:rsidR="00940349">
        <w:rPr>
          <w:rFonts w:cstheme="minorHAnsi"/>
        </w:rPr>
        <w:t xml:space="preserve"> if it is </w:t>
      </w:r>
      <w:r>
        <w:rPr>
          <w:rFonts w:cstheme="minorHAnsi"/>
        </w:rPr>
        <w:t>assoc</w:t>
      </w:r>
      <w:r w:rsidR="00940349">
        <w:rPr>
          <w:rFonts w:cstheme="minorHAnsi"/>
        </w:rPr>
        <w:t>iative under multiplication:</w:t>
      </w:r>
    </w:p>
    <w:p w14:paraId="0C5E57A4" w14:textId="3FD1F398" w:rsidR="008F5110" w:rsidRPr="008F5110" w:rsidRDefault="00940349" w:rsidP="008F5110">
      <w:pPr>
        <w:tabs>
          <w:tab w:val="left" w:pos="720"/>
          <w:tab w:val="left" w:pos="3240"/>
          <w:tab w:val="left" w:pos="5940"/>
        </w:tabs>
        <w:ind w:left="360"/>
        <w:rPr>
          <w:rFonts w:cstheme="minorHAnsi"/>
        </w:rPr>
      </w:pPr>
      <w:r>
        <w:rPr>
          <w:rFonts w:cstheme="minorHAnsi"/>
        </w:rPr>
        <w:tab/>
        <w:t xml:space="preserve">(4) </w:t>
      </w:r>
      <w:r w:rsidR="00D02518" w:rsidRPr="00D02518">
        <w:rPr>
          <w:rFonts w:cstheme="minorHAnsi"/>
          <w:position w:val="-16"/>
        </w:rPr>
        <w:object w:dxaOrig="3220" w:dyaOrig="440" w14:anchorId="3A6B420E">
          <v:shape id="_x0000_i1186" type="#_x0000_t75" style="width:161pt;height:22pt" o:ole="">
            <v:imagedata r:id="rId329" o:title=""/>
          </v:shape>
          <o:OLEObject Type="Embed" ProgID="Equation.DSMT4" ShapeID="_x0000_i1186" DrawAspect="Content" ObjectID="_1459433926" r:id="rId330"/>
        </w:object>
      </w:r>
      <w:r w:rsidR="00D02518">
        <w:rPr>
          <w:rFonts w:cstheme="minorHAnsi"/>
        </w:rPr>
        <w:t xml:space="preserve"> </w:t>
      </w:r>
      <w:r w:rsidR="008F5110">
        <w:rPr>
          <w:rFonts w:cstheme="minorHAnsi"/>
        </w:rPr>
        <w:t xml:space="preserve"> </w:t>
      </w:r>
    </w:p>
    <w:p w14:paraId="6506FBF1" w14:textId="77777777" w:rsidR="00F36052" w:rsidRDefault="00F36052" w:rsidP="00F36052">
      <w:pPr>
        <w:tabs>
          <w:tab w:val="left" w:pos="720"/>
          <w:tab w:val="left" w:pos="3240"/>
          <w:tab w:val="left" w:pos="5940"/>
        </w:tabs>
        <w:rPr>
          <w:rFonts w:cstheme="minorHAnsi"/>
        </w:rPr>
      </w:pPr>
    </w:p>
    <w:p w14:paraId="2CFD1F25" w14:textId="4E97A200" w:rsidR="00051D14" w:rsidRPr="00051D14" w:rsidRDefault="00051D14" w:rsidP="00F36052">
      <w:pPr>
        <w:tabs>
          <w:tab w:val="left" w:pos="720"/>
          <w:tab w:val="left" w:pos="3240"/>
          <w:tab w:val="left" w:pos="5940"/>
        </w:tabs>
        <w:rPr>
          <w:rFonts w:cstheme="minorHAnsi"/>
        </w:rPr>
      </w:pPr>
      <w:r>
        <w:rPr>
          <w:rFonts w:cstheme="minorHAnsi"/>
        </w:rPr>
        <w:lastRenderedPageBreak/>
        <w:t xml:space="preserve">There are rings that have no multiplicative identity (i.e., no element 1). Rings that do have a multiplicative identity </w:t>
      </w:r>
      <w:r w:rsidR="00F92CE0">
        <w:rPr>
          <w:rFonts w:cstheme="minorHAnsi"/>
        </w:rPr>
        <w:t xml:space="preserve">are said to be </w:t>
      </w:r>
      <w:r w:rsidR="00F92CE0" w:rsidRPr="00F92CE0">
        <w:rPr>
          <w:rFonts w:cstheme="minorHAnsi"/>
          <w:b/>
        </w:rPr>
        <w:t>rings with unit element</w:t>
      </w:r>
      <w:r w:rsidR="00F92CE0">
        <w:rPr>
          <w:rFonts w:cstheme="minorHAnsi"/>
        </w:rPr>
        <w:t>.</w:t>
      </w:r>
    </w:p>
    <w:p w14:paraId="05A09C4C" w14:textId="77777777" w:rsidR="00051D14" w:rsidRDefault="00051D14" w:rsidP="00F36052">
      <w:pPr>
        <w:tabs>
          <w:tab w:val="left" w:pos="720"/>
          <w:tab w:val="left" w:pos="3240"/>
          <w:tab w:val="left" w:pos="5940"/>
        </w:tabs>
        <w:rPr>
          <w:rFonts w:cstheme="minorHAnsi"/>
          <w:color w:val="0000FF"/>
        </w:rPr>
      </w:pPr>
    </w:p>
    <w:p w14:paraId="1A660060" w14:textId="223C256C" w:rsidR="00F36052" w:rsidRPr="00D02518" w:rsidRDefault="00FA018B" w:rsidP="00F36052">
      <w:pPr>
        <w:tabs>
          <w:tab w:val="left" w:pos="720"/>
          <w:tab w:val="left" w:pos="3240"/>
          <w:tab w:val="left" w:pos="5940"/>
        </w:tabs>
        <w:rPr>
          <w:rFonts w:cstheme="minorHAnsi"/>
        </w:rPr>
      </w:pPr>
      <w:r>
        <w:rPr>
          <w:rFonts w:cstheme="minorHAnsi"/>
          <w:color w:val="0000FF"/>
        </w:rPr>
        <w:t>Definition.</w:t>
      </w:r>
      <w:r>
        <w:rPr>
          <w:rFonts w:cstheme="minorHAnsi"/>
        </w:rPr>
        <w:t xml:space="preserve"> An </w:t>
      </w:r>
      <w:r>
        <w:rPr>
          <w:rFonts w:cstheme="minorHAnsi"/>
          <w:b/>
        </w:rPr>
        <w:t>algebra</w:t>
      </w:r>
      <w:r>
        <w:rPr>
          <w:rFonts w:cstheme="minorHAnsi"/>
        </w:rPr>
        <w:t xml:space="preserve"> is ring that is also a vector space (that is, it has scalar multiplication </w:t>
      </w:r>
      <w:r w:rsidR="00385770">
        <w:rPr>
          <w:rFonts w:cstheme="minorHAnsi"/>
        </w:rPr>
        <w:t>in addition to</w:t>
      </w:r>
      <w:r>
        <w:rPr>
          <w:rFonts w:cstheme="minorHAnsi"/>
        </w:rPr>
        <w:t xml:space="preserve"> addition and </w:t>
      </w:r>
      <w:r w:rsidR="00F66962">
        <w:rPr>
          <w:rFonts w:cstheme="minorHAnsi"/>
        </w:rPr>
        <w:t xml:space="preserve">regular </w:t>
      </w:r>
      <w:r>
        <w:rPr>
          <w:rFonts w:cstheme="minorHAnsi"/>
        </w:rPr>
        <w:t>multiplication)</w:t>
      </w:r>
      <w:r w:rsidR="00A82BE4">
        <w:rPr>
          <w:rFonts w:cstheme="minorHAnsi"/>
        </w:rPr>
        <w:t xml:space="preserve"> and that for all </w:t>
      </w:r>
      <w:r w:rsidR="00A82BE4">
        <w:rPr>
          <w:rFonts w:cstheme="minorHAnsi"/>
          <w:i/>
        </w:rPr>
        <w:t>a</w:t>
      </w:r>
      <w:r w:rsidR="00A82BE4">
        <w:rPr>
          <w:rFonts w:cstheme="minorHAnsi"/>
        </w:rPr>
        <w:t xml:space="preserve">, </w:t>
      </w:r>
      <w:r w:rsidR="00A82BE4">
        <w:rPr>
          <w:rFonts w:cstheme="minorHAnsi"/>
          <w:i/>
        </w:rPr>
        <w:t>b</w:t>
      </w:r>
      <w:r w:rsidR="00A82BE4">
        <w:rPr>
          <w:rFonts w:cstheme="minorHAnsi"/>
        </w:rPr>
        <w:t xml:space="preserve"> in R and scalar </w:t>
      </w:r>
      <w:bookmarkStart w:id="179" w:name="OLE_LINK102"/>
      <w:bookmarkStart w:id="180" w:name="OLE_LINK103"/>
      <w:bookmarkStart w:id="181" w:name="OLE_LINK112"/>
      <w:r w:rsidR="00A82BE4" w:rsidRPr="00A82BE4">
        <w:rPr>
          <w:rFonts w:ascii="Symbol" w:hAnsi="Symbol" w:cstheme="minorHAnsi"/>
          <w:i/>
        </w:rPr>
        <w:t></w:t>
      </w:r>
      <w:bookmarkEnd w:id="179"/>
      <w:bookmarkEnd w:id="180"/>
      <w:bookmarkEnd w:id="181"/>
      <w:r w:rsidR="00A82BE4">
        <w:rPr>
          <w:rFonts w:cstheme="minorHAnsi"/>
        </w:rPr>
        <w:t xml:space="preserve"> we have </w:t>
      </w:r>
      <w:bookmarkStart w:id="182" w:name="OLE_LINK117"/>
      <w:bookmarkStart w:id="183" w:name="OLE_LINK118"/>
      <w:r w:rsidR="00A82BE4" w:rsidRPr="00A82BE4">
        <w:rPr>
          <w:rFonts w:ascii="Symbol" w:hAnsi="Symbol" w:cstheme="minorHAnsi"/>
          <w:i/>
        </w:rPr>
        <w:t></w:t>
      </w:r>
      <w:bookmarkEnd w:id="182"/>
      <w:bookmarkEnd w:id="183"/>
      <w:r w:rsidR="00632858" w:rsidRPr="00632858">
        <w:rPr>
          <w:rFonts w:cstheme="minorHAnsi"/>
          <w:sz w:val="8"/>
          <w:szCs w:val="8"/>
        </w:rPr>
        <w:t xml:space="preserve">  </w:t>
      </w:r>
      <w:r w:rsidR="00A82BE4">
        <w:rPr>
          <w:rFonts w:cstheme="minorHAnsi"/>
        </w:rPr>
        <w:t>(</w:t>
      </w:r>
      <w:r w:rsidR="00A82BE4">
        <w:rPr>
          <w:rFonts w:cstheme="minorHAnsi"/>
          <w:i/>
        </w:rPr>
        <w:t>a</w:t>
      </w:r>
      <w:r w:rsidR="00A82BE4" w:rsidRPr="00A82BE4">
        <w:rPr>
          <w:rFonts w:cstheme="minorHAnsi"/>
          <w:sz w:val="8"/>
          <w:szCs w:val="8"/>
        </w:rPr>
        <w:t xml:space="preserve"> </w:t>
      </w:r>
      <w:bookmarkStart w:id="184" w:name="OLE_LINK127"/>
      <w:bookmarkStart w:id="185" w:name="OLE_LINK132"/>
      <w:bookmarkStart w:id="186" w:name="OLE_LINK133"/>
      <w:bookmarkStart w:id="187" w:name="OLE_LINK134"/>
      <w:r w:rsidR="00632858" w:rsidRPr="00632858">
        <w:rPr>
          <w:rFonts w:cstheme="minorHAnsi"/>
          <w:sz w:val="8"/>
          <w:szCs w:val="8"/>
        </w:rPr>
        <w:t xml:space="preserve"> </w:t>
      </w:r>
      <w:bookmarkEnd w:id="184"/>
      <w:bookmarkEnd w:id="185"/>
      <w:bookmarkEnd w:id="186"/>
      <w:bookmarkEnd w:id="187"/>
      <w:r w:rsidR="00A82BE4">
        <w:rPr>
          <w:rFonts w:cstheme="minorHAnsi"/>
          <w:i/>
        </w:rPr>
        <w:t>b</w:t>
      </w:r>
      <w:r w:rsidR="00A82BE4">
        <w:rPr>
          <w:rFonts w:cstheme="minorHAnsi"/>
        </w:rPr>
        <w:t>) = (</w:t>
      </w:r>
      <w:r w:rsidR="00632858">
        <w:rPr>
          <w:rFonts w:ascii="Symbol" w:hAnsi="Symbol" w:cstheme="minorHAnsi"/>
          <w:i/>
        </w:rPr>
        <w:t></w:t>
      </w:r>
      <w:bookmarkStart w:id="188" w:name="OLE_LINK135"/>
      <w:bookmarkStart w:id="189" w:name="OLE_LINK136"/>
      <w:r w:rsidR="00632858" w:rsidRPr="00632858">
        <w:rPr>
          <w:rFonts w:cstheme="minorHAnsi"/>
          <w:sz w:val="8"/>
          <w:szCs w:val="8"/>
        </w:rPr>
        <w:t xml:space="preserve"> </w:t>
      </w:r>
      <w:bookmarkEnd w:id="188"/>
      <w:bookmarkEnd w:id="189"/>
      <w:r w:rsidR="00A82BE4">
        <w:rPr>
          <w:rFonts w:cstheme="minorHAnsi"/>
          <w:i/>
        </w:rPr>
        <w:t>a</w:t>
      </w:r>
      <w:r w:rsidR="00A82BE4">
        <w:rPr>
          <w:rFonts w:cstheme="minorHAnsi"/>
        </w:rPr>
        <w:t>)</w:t>
      </w:r>
      <w:r w:rsidR="00632858" w:rsidRPr="00632858">
        <w:rPr>
          <w:rFonts w:cstheme="minorHAnsi"/>
          <w:sz w:val="8"/>
          <w:szCs w:val="8"/>
        </w:rPr>
        <w:t xml:space="preserve"> </w:t>
      </w:r>
      <w:r w:rsidR="00A82BE4">
        <w:rPr>
          <w:rFonts w:cstheme="minorHAnsi"/>
          <w:i/>
        </w:rPr>
        <w:t>b</w:t>
      </w:r>
      <w:r w:rsidR="00A82BE4">
        <w:rPr>
          <w:rFonts w:cstheme="minorHAnsi"/>
        </w:rPr>
        <w:t xml:space="preserve"> = </w:t>
      </w:r>
      <w:r w:rsidR="00A82BE4">
        <w:rPr>
          <w:rFonts w:cstheme="minorHAnsi"/>
          <w:i/>
        </w:rPr>
        <w:t>a</w:t>
      </w:r>
      <w:r w:rsidR="00A82BE4" w:rsidRPr="00A82BE4">
        <w:rPr>
          <w:rFonts w:cstheme="minorHAnsi"/>
          <w:sz w:val="8"/>
          <w:szCs w:val="8"/>
        </w:rPr>
        <w:t xml:space="preserve"> </w:t>
      </w:r>
      <w:r w:rsidR="00A82BE4">
        <w:rPr>
          <w:rFonts w:cstheme="minorHAnsi"/>
        </w:rPr>
        <w:t>(</w:t>
      </w:r>
      <w:bookmarkStart w:id="190" w:name="OLE_LINK108"/>
      <w:bookmarkStart w:id="191" w:name="OLE_LINK109"/>
      <w:r w:rsidR="00632858">
        <w:rPr>
          <w:rFonts w:ascii="Symbol" w:hAnsi="Symbol" w:cstheme="minorHAnsi"/>
          <w:i/>
        </w:rPr>
        <w:t></w:t>
      </w:r>
      <w:bookmarkEnd w:id="190"/>
      <w:bookmarkEnd w:id="191"/>
      <w:r w:rsidR="00632858">
        <w:rPr>
          <w:rFonts w:cstheme="minorHAnsi"/>
          <w:sz w:val="8"/>
          <w:szCs w:val="8"/>
        </w:rPr>
        <w:t xml:space="preserve"> </w:t>
      </w:r>
      <w:r w:rsidR="00632858" w:rsidRPr="00632858">
        <w:rPr>
          <w:rFonts w:cstheme="minorHAnsi"/>
          <w:sz w:val="8"/>
          <w:szCs w:val="8"/>
        </w:rPr>
        <w:t xml:space="preserve"> </w:t>
      </w:r>
      <w:r w:rsidR="00A82BE4">
        <w:rPr>
          <w:rFonts w:cstheme="minorHAnsi"/>
          <w:i/>
        </w:rPr>
        <w:t>b</w:t>
      </w:r>
      <w:r w:rsidR="00A82BE4">
        <w:rPr>
          <w:rFonts w:cstheme="minorHAnsi"/>
        </w:rPr>
        <w:t>).</w:t>
      </w:r>
      <w:r w:rsidR="00D02518">
        <w:rPr>
          <w:rFonts w:cstheme="minorHAnsi"/>
        </w:rPr>
        <w:t xml:space="preserve"> If the underlying ring is associative, then it is an </w:t>
      </w:r>
      <w:r w:rsidR="00D02518">
        <w:rPr>
          <w:rFonts w:cstheme="minorHAnsi"/>
          <w:b/>
        </w:rPr>
        <w:t>associative algebra</w:t>
      </w:r>
      <w:r w:rsidR="00D02518">
        <w:rPr>
          <w:rFonts w:cstheme="minorHAnsi"/>
        </w:rPr>
        <w:t>.</w:t>
      </w:r>
    </w:p>
    <w:p w14:paraId="175DD4EE" w14:textId="77777777" w:rsidR="00D806A8" w:rsidRDefault="00D806A8" w:rsidP="00F36052">
      <w:pPr>
        <w:tabs>
          <w:tab w:val="left" w:pos="720"/>
          <w:tab w:val="left" w:pos="3240"/>
          <w:tab w:val="left" w:pos="5940"/>
        </w:tabs>
        <w:rPr>
          <w:rFonts w:cstheme="minorHAnsi"/>
        </w:rPr>
      </w:pPr>
    </w:p>
    <w:p w14:paraId="727939DB" w14:textId="77777777" w:rsidR="00AD0D75" w:rsidRDefault="00D806A8" w:rsidP="00F36052">
      <w:pPr>
        <w:tabs>
          <w:tab w:val="left" w:pos="720"/>
          <w:tab w:val="left" w:pos="3240"/>
          <w:tab w:val="left" w:pos="5940"/>
        </w:tabs>
        <w:rPr>
          <w:rFonts w:cstheme="minorHAnsi"/>
        </w:rPr>
      </w:pPr>
      <w:bookmarkStart w:id="192" w:name="OLE_LINK73"/>
      <w:bookmarkStart w:id="193" w:name="OLE_LINK74"/>
      <w:r>
        <w:rPr>
          <w:rFonts w:cstheme="minorHAnsi"/>
          <w:color w:val="0000FF"/>
        </w:rPr>
        <w:t>Example.</w:t>
      </w:r>
      <w:r>
        <w:rPr>
          <w:rFonts w:cstheme="minorHAnsi"/>
        </w:rPr>
        <w:t xml:space="preserve"> </w:t>
      </w:r>
      <w:bookmarkEnd w:id="192"/>
      <w:bookmarkEnd w:id="193"/>
      <w:r w:rsidR="00F66962">
        <w:rPr>
          <w:rFonts w:cstheme="minorHAnsi"/>
        </w:rPr>
        <w:t xml:space="preserve">If V is a vector space then </w:t>
      </w:r>
      <w:bookmarkStart w:id="194" w:name="OLE_LINK155"/>
      <w:bookmarkStart w:id="195" w:name="OLE_LINK156"/>
      <w:r w:rsidR="008632E9">
        <w:rPr>
          <w:rFonts w:cstheme="minorHAnsi"/>
        </w:rPr>
        <w:t xml:space="preserve">the set of linear transformations, </w:t>
      </w:r>
      <w:r w:rsidR="00F66962" w:rsidRPr="00DD5B36">
        <w:rPr>
          <w:rFonts w:ascii="Lucida Handwriting" w:hAnsi="Lucida Handwriting"/>
        </w:rPr>
        <w:t>A</w:t>
      </w:r>
      <w:bookmarkEnd w:id="194"/>
      <w:bookmarkEnd w:id="195"/>
      <w:r w:rsidR="00F66962">
        <w:rPr>
          <w:rFonts w:cstheme="minorHAnsi"/>
        </w:rPr>
        <w:t>(V)</w:t>
      </w:r>
      <w:r w:rsidR="008632E9">
        <w:rPr>
          <w:rFonts w:cstheme="minorHAnsi"/>
        </w:rPr>
        <w:t>,</w:t>
      </w:r>
      <w:r w:rsidR="00F66962">
        <w:rPr>
          <w:rFonts w:cstheme="minorHAnsi"/>
        </w:rPr>
        <w:t xml:space="preserve"> is an algebra. E.g., </w:t>
      </w:r>
      <w:r w:rsidR="00F66962" w:rsidRPr="00DD5B36">
        <w:rPr>
          <w:rFonts w:ascii="Lucida Handwriting" w:hAnsi="Lucida Handwriting"/>
        </w:rPr>
        <w:t>A</w:t>
      </w:r>
      <w:r w:rsidR="00F66962">
        <w:rPr>
          <w:rFonts w:cstheme="minorHAnsi"/>
        </w:rPr>
        <w:t>(</w:t>
      </w:r>
      <w:r w:rsidR="00F66962">
        <w:rPr>
          <w:rFonts w:ascii="Lucida Sans Unicode" w:hAnsi="Lucida Sans Unicode" w:cs="Lucida Sans Unicode"/>
        </w:rPr>
        <w:t>ℝ</w:t>
      </w:r>
      <w:r w:rsidR="00F66962" w:rsidRPr="00F66962">
        <w:rPr>
          <w:rFonts w:ascii="Lucida Sans Unicode" w:hAnsi="Lucida Sans Unicode" w:cs="Lucida Sans Unicode"/>
          <w:position w:val="6"/>
          <w:vertAlign w:val="superscript"/>
        </w:rPr>
        <w:t>3</w:t>
      </w:r>
      <w:r w:rsidR="00F66962">
        <w:rPr>
          <w:rFonts w:cstheme="minorHAnsi"/>
        </w:rPr>
        <w:t>), the set of 3 </w:t>
      </w:r>
      <w:r w:rsidR="00F66962">
        <w:rPr>
          <w:rFonts w:ascii="Arial" w:hAnsi="Arial" w:cs="Arial"/>
        </w:rPr>
        <w:t>×</w:t>
      </w:r>
      <w:r w:rsidR="00F66962">
        <w:rPr>
          <w:rFonts w:cstheme="minorHAnsi"/>
        </w:rPr>
        <w:t> 3 matrices,</w:t>
      </w:r>
      <w:r w:rsidR="00F66962">
        <w:rPr>
          <w:rFonts w:ascii="Times New Roman" w:hAnsi="Times New Roman" w:cs="Times New Roman"/>
          <w:sz w:val="20"/>
          <w:szCs w:val="20"/>
        </w:rPr>
        <w:t xml:space="preserve"> </w:t>
      </w:r>
      <w:r w:rsidR="008632E9">
        <w:rPr>
          <w:rFonts w:cstheme="minorHAnsi"/>
        </w:rPr>
        <w:t>i</w:t>
      </w:r>
      <w:r w:rsidR="00F66962">
        <w:rPr>
          <w:rFonts w:cstheme="minorHAnsi"/>
        </w:rPr>
        <w:t>s</w:t>
      </w:r>
      <w:r w:rsidR="008632E9">
        <w:rPr>
          <w:rFonts w:cstheme="minorHAnsi"/>
        </w:rPr>
        <w:t xml:space="preserve"> an algebra: you can add and multiply matrices as well as multiply them by scalars.</w:t>
      </w:r>
      <w:r w:rsidR="00BA16BB">
        <w:rPr>
          <w:rFonts w:cstheme="minorHAnsi"/>
        </w:rPr>
        <w:t xml:space="preserve"> </w:t>
      </w:r>
    </w:p>
    <w:p w14:paraId="2ABF4A90" w14:textId="77777777" w:rsidR="00AD0D75" w:rsidRDefault="00AD0D75" w:rsidP="00F36052">
      <w:pPr>
        <w:tabs>
          <w:tab w:val="left" w:pos="720"/>
          <w:tab w:val="left" w:pos="3240"/>
          <w:tab w:val="left" w:pos="5940"/>
        </w:tabs>
        <w:rPr>
          <w:rFonts w:cstheme="minorHAnsi"/>
        </w:rPr>
      </w:pPr>
    </w:p>
    <w:p w14:paraId="05BE7280" w14:textId="17A5C290" w:rsidR="00D806A8" w:rsidRDefault="00AD0D75" w:rsidP="00F36052">
      <w:pPr>
        <w:tabs>
          <w:tab w:val="left" w:pos="720"/>
          <w:tab w:val="left" w:pos="3240"/>
          <w:tab w:val="left" w:pos="5940"/>
        </w:tabs>
        <w:rPr>
          <w:rFonts w:cstheme="minorHAnsi"/>
        </w:rPr>
      </w:pPr>
      <w:r>
        <w:rPr>
          <w:rFonts w:cstheme="minorHAnsi"/>
          <w:color w:val="0000FF"/>
        </w:rPr>
        <w:t>Example.</w:t>
      </w:r>
      <w:r>
        <w:rPr>
          <w:rFonts w:cstheme="minorHAnsi"/>
        </w:rPr>
        <w:t xml:space="preserve"> </w:t>
      </w:r>
      <w:r w:rsidR="00BA16BB">
        <w:rPr>
          <w:rFonts w:cstheme="minorHAnsi"/>
        </w:rPr>
        <w:t xml:space="preserve">GL(3) is not </w:t>
      </w:r>
      <w:r>
        <w:rPr>
          <w:rFonts w:cstheme="minorHAnsi"/>
        </w:rPr>
        <w:t xml:space="preserve">an algebra. </w:t>
      </w:r>
      <w:r w:rsidR="004A4D14">
        <w:rPr>
          <w:rFonts w:cstheme="minorHAnsi"/>
        </w:rPr>
        <w:t xml:space="preserve">It is just a group. </w:t>
      </w:r>
      <w:r>
        <w:rPr>
          <w:rFonts w:cstheme="minorHAnsi"/>
        </w:rPr>
        <w:t xml:space="preserve">It is not </w:t>
      </w:r>
      <w:r w:rsidR="00BA16BB">
        <w:rPr>
          <w:rFonts w:cstheme="minorHAnsi"/>
        </w:rPr>
        <w:t xml:space="preserve">even a ring because it is not closed under matrix addition. For example, addition </w:t>
      </w:r>
      <w:r w:rsidR="004A4D14">
        <w:rPr>
          <w:rFonts w:cstheme="minorHAnsi"/>
        </w:rPr>
        <w:t xml:space="preserve">of 2 non-singular matrices </w:t>
      </w:r>
      <w:r w:rsidR="00BF0292">
        <w:rPr>
          <w:rFonts w:cstheme="minorHAnsi"/>
        </w:rPr>
        <w:t>can yield</w:t>
      </w:r>
      <w:r w:rsidR="00BA16BB">
        <w:rPr>
          <w:rFonts w:cstheme="minorHAnsi"/>
        </w:rPr>
        <w:t xml:space="preserve"> the zero matrix</w:t>
      </w:r>
      <w:r w:rsidR="004A4D14">
        <w:rPr>
          <w:rFonts w:cstheme="minorHAnsi"/>
        </w:rPr>
        <w:t>,</w:t>
      </w:r>
      <w:r w:rsidR="00BA16BB">
        <w:rPr>
          <w:rFonts w:cstheme="minorHAnsi"/>
        </w:rPr>
        <w:t xml:space="preserve"> which is singular</w:t>
      </w:r>
      <w:r w:rsidR="00BF0292">
        <w:rPr>
          <w:rFonts w:cstheme="minorHAnsi"/>
        </w:rPr>
        <w:t xml:space="preserve"> and, hence, not in GL(3)</w:t>
      </w:r>
      <w:r w:rsidR="00BA16BB">
        <w:rPr>
          <w:rFonts w:cstheme="minorHAnsi"/>
        </w:rPr>
        <w:t>.</w:t>
      </w:r>
    </w:p>
    <w:p w14:paraId="2A2EACA6" w14:textId="77777777" w:rsidR="00F92CE0" w:rsidRDefault="00F92CE0" w:rsidP="00F36052">
      <w:pPr>
        <w:tabs>
          <w:tab w:val="left" w:pos="720"/>
          <w:tab w:val="left" w:pos="3240"/>
          <w:tab w:val="left" w:pos="5940"/>
        </w:tabs>
        <w:rPr>
          <w:rFonts w:cstheme="minorHAnsi"/>
        </w:rPr>
      </w:pPr>
    </w:p>
    <w:p w14:paraId="2E4A187F" w14:textId="49E1D125" w:rsidR="00BF0292" w:rsidRPr="00BF0292" w:rsidRDefault="00BF0292" w:rsidP="00F36052">
      <w:pPr>
        <w:tabs>
          <w:tab w:val="left" w:pos="720"/>
          <w:tab w:val="left" w:pos="3240"/>
          <w:tab w:val="left" w:pos="5940"/>
        </w:tabs>
        <w:rPr>
          <w:rFonts w:cstheme="minorHAnsi"/>
        </w:rPr>
      </w:pPr>
      <w:r>
        <w:rPr>
          <w:rFonts w:cstheme="minorHAnsi"/>
        </w:rPr>
        <w:t xml:space="preserve">I give below the standard definition of a Lie algebra. Penrose does not give this definition </w:t>
      </w:r>
      <w:r w:rsidR="0014491C">
        <w:rPr>
          <w:rFonts w:cstheme="minorHAnsi"/>
        </w:rPr>
        <w:t>so</w:t>
      </w:r>
      <w:r>
        <w:rPr>
          <w:rFonts w:cstheme="minorHAnsi"/>
        </w:rPr>
        <w:t xml:space="preserve"> I will shortly prove that his definition (of a special case) is indeed a Lie algebra.</w:t>
      </w:r>
    </w:p>
    <w:p w14:paraId="6B9A7FD3" w14:textId="77777777" w:rsidR="00BF0292" w:rsidRDefault="00BF0292" w:rsidP="00F36052">
      <w:pPr>
        <w:tabs>
          <w:tab w:val="left" w:pos="720"/>
          <w:tab w:val="left" w:pos="3240"/>
          <w:tab w:val="left" w:pos="5940"/>
        </w:tabs>
        <w:rPr>
          <w:rFonts w:cstheme="minorHAnsi"/>
          <w:color w:val="0000FF"/>
        </w:rPr>
      </w:pPr>
    </w:p>
    <w:p w14:paraId="1DF648A5" w14:textId="6871D068" w:rsidR="00BF0292" w:rsidRPr="00FE0327" w:rsidRDefault="00BF0292" w:rsidP="00FE0327">
      <w:pPr>
        <w:rPr>
          <w:rFonts w:cstheme="minorHAnsi"/>
          <w:color w:val="0000FF"/>
        </w:rPr>
      </w:pPr>
      <w:r>
        <w:rPr>
          <w:rFonts w:cstheme="minorHAnsi"/>
          <w:color w:val="0000FF"/>
        </w:rPr>
        <w:t>Definition</w:t>
      </w:r>
      <w:r>
        <w:rPr>
          <w:rFonts w:cstheme="minorHAnsi"/>
        </w:rPr>
        <w:t xml:space="preserve">. </w:t>
      </w:r>
      <w:r w:rsidR="00FE0327">
        <w:rPr>
          <w:rFonts w:cstheme="minorHAnsi"/>
        </w:rPr>
        <w:t xml:space="preserve">(Standard definition) </w:t>
      </w:r>
      <w:r>
        <w:rPr>
          <w:rFonts w:cstheme="minorHAnsi"/>
        </w:rPr>
        <w:t>(</w:t>
      </w:r>
      <w:r w:rsidR="00E91DDA" w:rsidRPr="003D4ED3">
        <w:rPr>
          <w:rFonts w:cstheme="minorHAnsi"/>
          <w:position w:val="-16"/>
        </w:rPr>
        <w:object w:dxaOrig="740" w:dyaOrig="440" w14:anchorId="33068939">
          <v:shape id="_x0000_i1187" type="#_x0000_t75" style="width:37pt;height:22pt" o:ole="">
            <v:imagedata r:id="rId331" o:title=""/>
          </v:shape>
          <o:OLEObject Type="Embed" ProgID="Equation.DSMT4" ShapeID="_x0000_i1187" DrawAspect="Content" ObjectID="_1459433927" r:id="rId332"/>
        </w:object>
      </w:r>
      <w:r>
        <w:rPr>
          <w:rFonts w:cstheme="minorHAnsi"/>
        </w:rPr>
        <w:t xml:space="preserve">) is a </w:t>
      </w:r>
      <w:r>
        <w:rPr>
          <w:rFonts w:cstheme="minorHAnsi"/>
          <w:b/>
        </w:rPr>
        <w:t>Lie algebra</w:t>
      </w:r>
      <w:r>
        <w:rPr>
          <w:rFonts w:cstheme="minorHAnsi"/>
        </w:rPr>
        <w:t xml:space="preserve"> </w:t>
      </w:r>
      <w:r w:rsidR="0031044F">
        <w:rPr>
          <w:rFonts w:cstheme="minorHAnsi"/>
        </w:rPr>
        <w:t xml:space="preserve">if </w:t>
      </w:r>
      <w:bookmarkStart w:id="196" w:name="OLE_LINK79"/>
      <w:bookmarkStart w:id="197" w:name="OLE_LINK96"/>
      <w:bookmarkStart w:id="198" w:name="OLE_LINK99"/>
      <w:bookmarkStart w:id="199" w:name="OLE_LINK239"/>
      <w:bookmarkStart w:id="200" w:name="OLE_LINK240"/>
      <w:r w:rsidR="00245814" w:rsidRPr="001E4566">
        <w:rPr>
          <w:rFonts w:ascii="Euclid Fraktur" w:hAnsi="Euclid Fraktur" w:cstheme="minorHAnsi"/>
          <w:i/>
          <w:sz w:val="28"/>
          <w:szCs w:val="28"/>
        </w:rPr>
        <w:t>g</w:t>
      </w:r>
      <w:bookmarkEnd w:id="196"/>
      <w:bookmarkEnd w:id="197"/>
      <w:bookmarkEnd w:id="198"/>
      <w:bookmarkEnd w:id="199"/>
      <w:bookmarkEnd w:id="200"/>
      <w:r w:rsidR="0031044F">
        <w:rPr>
          <w:rFonts w:cstheme="minorHAnsi"/>
        </w:rPr>
        <w:t xml:space="preserve"> is a vector space over a field F with the </w:t>
      </w:r>
      <w:r w:rsidR="0031044F" w:rsidRPr="00FE0327">
        <w:rPr>
          <w:rFonts w:cstheme="minorHAnsi"/>
          <w:b/>
        </w:rPr>
        <w:t>Lie bracket</w:t>
      </w:r>
      <w:r w:rsidR="0031044F">
        <w:rPr>
          <w:rFonts w:cstheme="minorHAnsi"/>
        </w:rPr>
        <w:t>, a binary operator that satisfies</w:t>
      </w:r>
    </w:p>
    <w:p w14:paraId="6762708A" w14:textId="77777777" w:rsidR="00E91DDA" w:rsidRPr="00E02738" w:rsidRDefault="00E91DDA" w:rsidP="00E91DDA">
      <w:pPr>
        <w:pStyle w:val="ListParagraph"/>
        <w:numPr>
          <w:ilvl w:val="0"/>
          <w:numId w:val="13"/>
        </w:numPr>
        <w:tabs>
          <w:tab w:val="left" w:pos="720"/>
          <w:tab w:val="left" w:pos="3240"/>
          <w:tab w:val="left" w:pos="5940"/>
        </w:tabs>
        <w:rPr>
          <w:rFonts w:cstheme="minorHAnsi"/>
        </w:rPr>
      </w:pPr>
      <w:r w:rsidRPr="009C5F13">
        <w:rPr>
          <w:rFonts w:cstheme="minorHAnsi"/>
          <w:b/>
        </w:rPr>
        <w:t>Bilinearity:</w:t>
      </w:r>
      <w:r>
        <w:rPr>
          <w:rFonts w:cstheme="minorHAnsi"/>
        </w:rPr>
        <w:t xml:space="preserve"> </w:t>
      </w:r>
      <w:r w:rsidRPr="00E91DDA">
        <w:rPr>
          <w:rFonts w:cstheme="minorHAnsi"/>
          <w:position w:val="-16"/>
        </w:rPr>
        <w:object w:dxaOrig="6600" w:dyaOrig="440" w14:anchorId="14642B7B">
          <v:shape id="_x0000_i1188" type="#_x0000_t75" style="width:330pt;height:22pt" o:ole="">
            <v:imagedata r:id="rId333" o:title=""/>
          </v:shape>
          <o:OLEObject Type="Embed" ProgID="Equation.DSMT4" ShapeID="_x0000_i1188" DrawAspect="Content" ObjectID="_1459433928" r:id="rId334"/>
        </w:object>
      </w:r>
    </w:p>
    <w:p w14:paraId="6C12319E" w14:textId="447472B6" w:rsidR="00E02738" w:rsidRPr="00E02738" w:rsidRDefault="00763F05" w:rsidP="00E02738">
      <w:pPr>
        <w:tabs>
          <w:tab w:val="left" w:pos="720"/>
          <w:tab w:val="left" w:pos="3240"/>
          <w:tab w:val="left" w:pos="5940"/>
        </w:tabs>
        <w:ind w:left="1890"/>
        <w:rPr>
          <w:rFonts w:cstheme="minorHAnsi"/>
        </w:rPr>
      </w:pPr>
      <w:r w:rsidRPr="00763F05">
        <w:rPr>
          <w:rFonts w:cstheme="minorHAnsi"/>
          <w:position w:val="-10"/>
        </w:rPr>
        <w:object w:dxaOrig="2480" w:dyaOrig="320" w14:anchorId="67EE8515">
          <v:shape id="_x0000_i1189" type="#_x0000_t75" style="width:124pt;height:16pt" o:ole="">
            <v:imagedata r:id="rId335" o:title=""/>
          </v:shape>
          <o:OLEObject Type="Embed" ProgID="Equation.DSMT4" ShapeID="_x0000_i1189" DrawAspect="Content" ObjectID="_1459433929" r:id="rId336"/>
        </w:object>
      </w:r>
      <w:r>
        <w:rPr>
          <w:rFonts w:cstheme="minorHAnsi"/>
        </w:rPr>
        <w:t xml:space="preserve"> </w:t>
      </w:r>
      <w:r w:rsidR="00E02738">
        <w:rPr>
          <w:rFonts w:cstheme="minorHAnsi"/>
        </w:rPr>
        <w:t xml:space="preserve"> </w:t>
      </w:r>
    </w:p>
    <w:p w14:paraId="0D0FDA68" w14:textId="77777777" w:rsidR="001E4566" w:rsidRDefault="00E91DDA" w:rsidP="00E91DDA">
      <w:pPr>
        <w:pStyle w:val="ListParagraph"/>
        <w:numPr>
          <w:ilvl w:val="0"/>
          <w:numId w:val="13"/>
        </w:numPr>
        <w:tabs>
          <w:tab w:val="left" w:pos="720"/>
          <w:tab w:val="left" w:pos="3240"/>
          <w:tab w:val="left" w:pos="5940"/>
        </w:tabs>
        <w:rPr>
          <w:rFonts w:cstheme="minorHAnsi"/>
        </w:rPr>
      </w:pPr>
      <w:r w:rsidRPr="009C5F13">
        <w:rPr>
          <w:rFonts w:cstheme="minorHAnsi"/>
          <w:b/>
        </w:rPr>
        <w:t>Alternativity:</w:t>
      </w:r>
      <w:r>
        <w:rPr>
          <w:rFonts w:cstheme="minorHAnsi"/>
        </w:rPr>
        <w:t xml:space="preserve"> </w:t>
      </w:r>
      <w:r w:rsidR="001E4566" w:rsidRPr="00F8276D">
        <w:rPr>
          <w:rFonts w:cstheme="minorHAnsi"/>
          <w:position w:val="-16"/>
        </w:rPr>
        <w:object w:dxaOrig="1720" w:dyaOrig="440" w14:anchorId="46FDAA14">
          <v:shape id="_x0000_i1190" type="#_x0000_t75" style="width:86pt;height:22pt" o:ole="">
            <v:imagedata r:id="rId337" o:title=""/>
          </v:shape>
          <o:OLEObject Type="Embed" ProgID="Equation.DSMT4" ShapeID="_x0000_i1190" DrawAspect="Content" ObjectID="_1459433930" r:id="rId338"/>
        </w:object>
      </w:r>
      <w:r w:rsidR="00F8276D">
        <w:rPr>
          <w:rFonts w:cstheme="minorHAnsi"/>
        </w:rPr>
        <w:t xml:space="preserve"> </w:t>
      </w:r>
    </w:p>
    <w:p w14:paraId="471D7DD8" w14:textId="77777777" w:rsidR="00864347" w:rsidRDefault="001E4566" w:rsidP="00E91DDA">
      <w:pPr>
        <w:pStyle w:val="ListParagraph"/>
        <w:numPr>
          <w:ilvl w:val="0"/>
          <w:numId w:val="13"/>
        </w:numPr>
        <w:tabs>
          <w:tab w:val="left" w:pos="720"/>
          <w:tab w:val="left" w:pos="3240"/>
          <w:tab w:val="left" w:pos="5940"/>
        </w:tabs>
        <w:rPr>
          <w:rFonts w:cstheme="minorHAnsi"/>
        </w:rPr>
      </w:pPr>
      <w:r w:rsidRPr="009C5F13">
        <w:rPr>
          <w:rFonts w:cstheme="minorHAnsi"/>
          <w:b/>
        </w:rPr>
        <w:t>Jacobi Identity:</w:t>
      </w:r>
      <w:r>
        <w:rPr>
          <w:rFonts w:cstheme="minorHAnsi"/>
        </w:rPr>
        <w:t xml:space="preserve"> </w:t>
      </w:r>
      <w:r w:rsidR="00CA087E" w:rsidRPr="0052059B">
        <w:rPr>
          <w:rFonts w:cstheme="minorHAnsi"/>
          <w:position w:val="-18"/>
        </w:rPr>
        <w:object w:dxaOrig="4580" w:dyaOrig="480" w14:anchorId="3F34FE1F">
          <v:shape id="_x0000_i1191" type="#_x0000_t75" style="width:229pt;height:24pt" o:ole="">
            <v:imagedata r:id="rId339" o:title=""/>
          </v:shape>
          <o:OLEObject Type="Embed" ProgID="Equation.DSMT4" ShapeID="_x0000_i1191" DrawAspect="Content" ObjectID="_1459433931" r:id="rId340"/>
        </w:object>
      </w:r>
      <w:r w:rsidR="0052059B">
        <w:rPr>
          <w:rFonts w:cstheme="minorHAnsi"/>
        </w:rPr>
        <w:t xml:space="preserve"> </w:t>
      </w:r>
    </w:p>
    <w:p w14:paraId="3C7EEA22" w14:textId="77777777" w:rsidR="00CF52E0" w:rsidRDefault="00CF52E0" w:rsidP="00864347">
      <w:pPr>
        <w:tabs>
          <w:tab w:val="left" w:pos="720"/>
          <w:tab w:val="left" w:pos="3240"/>
          <w:tab w:val="left" w:pos="5940"/>
        </w:tabs>
        <w:rPr>
          <w:rFonts w:cstheme="minorHAnsi"/>
        </w:rPr>
      </w:pPr>
    </w:p>
    <w:p w14:paraId="35750906" w14:textId="77777777" w:rsidR="00864347" w:rsidRDefault="00864347" w:rsidP="00864347">
      <w:pPr>
        <w:tabs>
          <w:tab w:val="left" w:pos="720"/>
          <w:tab w:val="left" w:pos="3240"/>
          <w:tab w:val="left" w:pos="5940"/>
        </w:tabs>
        <w:rPr>
          <w:rFonts w:cstheme="minorHAnsi"/>
        </w:rPr>
      </w:pPr>
      <w:r>
        <w:rPr>
          <w:rFonts w:cstheme="minorHAnsi"/>
        </w:rPr>
        <w:t>Note that blinearity and alternativity imply</w:t>
      </w:r>
    </w:p>
    <w:p w14:paraId="483CDDA4" w14:textId="77777777" w:rsidR="001F185D" w:rsidRDefault="00864347" w:rsidP="00864347">
      <w:pPr>
        <w:pStyle w:val="ListParagraph"/>
        <w:numPr>
          <w:ilvl w:val="0"/>
          <w:numId w:val="14"/>
        </w:numPr>
        <w:tabs>
          <w:tab w:val="left" w:pos="720"/>
          <w:tab w:val="left" w:pos="3240"/>
          <w:tab w:val="left" w:pos="5940"/>
        </w:tabs>
        <w:rPr>
          <w:rFonts w:cstheme="minorHAnsi"/>
        </w:rPr>
      </w:pPr>
      <w:r w:rsidRPr="009C5F13">
        <w:rPr>
          <w:rFonts w:cstheme="minorHAnsi"/>
          <w:b/>
        </w:rPr>
        <w:t>Anticommutativity</w:t>
      </w:r>
      <w:r>
        <w:rPr>
          <w:rFonts w:cstheme="minorHAnsi"/>
        </w:rPr>
        <w:t xml:space="preserve">: </w:t>
      </w:r>
      <w:r w:rsidR="001F185D">
        <w:rPr>
          <w:rFonts w:cstheme="minorHAnsi"/>
        </w:rPr>
        <w:t>[</w:t>
      </w:r>
      <w:r w:rsidR="001F185D">
        <w:rPr>
          <w:rFonts w:cstheme="minorHAnsi"/>
          <w:i/>
        </w:rPr>
        <w:t>x,y</w:t>
      </w:r>
      <w:r w:rsidR="001F185D">
        <w:rPr>
          <w:rFonts w:cstheme="minorHAnsi"/>
        </w:rPr>
        <w:t>] = - [</w:t>
      </w:r>
      <w:r w:rsidR="001F185D">
        <w:rPr>
          <w:rFonts w:cstheme="minorHAnsi"/>
          <w:i/>
        </w:rPr>
        <w:t>y</w:t>
      </w:r>
      <w:r w:rsidR="001F185D">
        <w:rPr>
          <w:rFonts w:cstheme="minorHAnsi"/>
        </w:rPr>
        <w:t>,</w:t>
      </w:r>
      <w:r w:rsidR="001F185D">
        <w:rPr>
          <w:rFonts w:cstheme="minorHAnsi"/>
          <w:i/>
        </w:rPr>
        <w:t>x</w:t>
      </w:r>
      <w:r w:rsidR="001F185D">
        <w:rPr>
          <w:rFonts w:cstheme="minorHAnsi"/>
        </w:rPr>
        <w:t>] :</w:t>
      </w:r>
    </w:p>
    <w:p w14:paraId="7B678A51" w14:textId="5F987E24" w:rsidR="00E91DDA" w:rsidRPr="001F185D" w:rsidRDefault="001F185D" w:rsidP="001F185D">
      <w:pPr>
        <w:tabs>
          <w:tab w:val="left" w:pos="1170"/>
          <w:tab w:val="left" w:pos="3240"/>
          <w:tab w:val="left" w:pos="5940"/>
        </w:tabs>
        <w:ind w:left="200"/>
        <w:rPr>
          <w:rFonts w:cstheme="minorHAnsi"/>
        </w:rPr>
      </w:pPr>
      <w:r>
        <w:rPr>
          <w:rFonts w:cstheme="minorHAnsi"/>
        </w:rPr>
        <w:tab/>
      </w:r>
      <w:r w:rsidR="0028092F" w:rsidRPr="00464443">
        <w:rPr>
          <w:rFonts w:cstheme="minorHAnsi"/>
          <w:position w:val="-20"/>
        </w:rPr>
        <w:object w:dxaOrig="4980" w:dyaOrig="520" w14:anchorId="00A1F09E">
          <v:shape id="_x0000_i1192" type="#_x0000_t75" style="width:249pt;height:26pt" o:ole="">
            <v:imagedata r:id="rId341" o:title=""/>
          </v:shape>
          <o:OLEObject Type="Embed" ProgID="Equation.DSMT4" ShapeID="_x0000_i1192" DrawAspect="Content" ObjectID="_1459433932" r:id="rId342"/>
        </w:object>
      </w:r>
      <w:r w:rsidR="00464443">
        <w:rPr>
          <w:rFonts w:cstheme="minorHAnsi"/>
        </w:rPr>
        <w:t xml:space="preserve"> </w:t>
      </w:r>
      <w:r>
        <w:rPr>
          <w:rFonts w:cstheme="minorHAnsi"/>
        </w:rPr>
        <w:t xml:space="preserve"> </w:t>
      </w:r>
      <w:r w:rsidR="00864347" w:rsidRPr="001F185D">
        <w:rPr>
          <w:rFonts w:cstheme="minorHAnsi"/>
        </w:rPr>
        <w:t xml:space="preserve"> </w:t>
      </w:r>
      <w:r>
        <w:rPr>
          <w:rFonts w:cstheme="minorHAnsi"/>
        </w:rPr>
        <w:tab/>
      </w:r>
      <w:bookmarkStart w:id="201" w:name="OLE_LINK229"/>
      <w:bookmarkStart w:id="202" w:name="OLE_LINK230"/>
      <w:bookmarkStart w:id="203" w:name="OLE_LINK396"/>
      <w:r w:rsidRPr="00F228F2">
        <w:rPr>
          <w:rFonts w:ascii="MS Gothic" w:eastAsia="MS Gothic" w:hAnsi="Lucida Handwriting" w:hint="eastAsia"/>
        </w:rPr>
        <w:t>✔</w:t>
      </w:r>
      <w:bookmarkEnd w:id="201"/>
      <w:bookmarkEnd w:id="202"/>
      <w:bookmarkEnd w:id="203"/>
    </w:p>
    <w:p w14:paraId="0C4D9F3C" w14:textId="77777777" w:rsidR="00BF0292" w:rsidRDefault="00BF0292" w:rsidP="00F36052">
      <w:pPr>
        <w:tabs>
          <w:tab w:val="left" w:pos="720"/>
          <w:tab w:val="left" w:pos="3240"/>
          <w:tab w:val="left" w:pos="5940"/>
        </w:tabs>
        <w:rPr>
          <w:rFonts w:cstheme="minorHAnsi"/>
          <w:color w:val="0000FF"/>
        </w:rPr>
      </w:pPr>
    </w:p>
    <w:p w14:paraId="710535ED" w14:textId="110207D6" w:rsidR="00296B83" w:rsidRDefault="00296B83" w:rsidP="00296B83">
      <w:pPr>
        <w:tabs>
          <w:tab w:val="left" w:pos="720"/>
          <w:tab w:val="left" w:pos="3240"/>
          <w:tab w:val="left" w:pos="5940"/>
        </w:tabs>
        <w:rPr>
          <w:rFonts w:cstheme="minorHAnsi"/>
        </w:rPr>
      </w:pPr>
      <w:bookmarkStart w:id="204" w:name="OLE_LINK75"/>
      <w:bookmarkStart w:id="205" w:name="OLE_LINK76"/>
      <w:r>
        <w:rPr>
          <w:rFonts w:cstheme="minorHAnsi"/>
          <w:color w:val="0000FF"/>
        </w:rPr>
        <w:t>Theorem.</w:t>
      </w:r>
      <w:r>
        <w:rPr>
          <w:rFonts w:cstheme="minorHAnsi"/>
        </w:rPr>
        <w:t xml:space="preserve"> [13.34] Let A, B </w:t>
      </w:r>
      <w:r w:rsidRPr="00AC4769">
        <w:rPr>
          <w:rFonts w:cstheme="minorHAnsi"/>
          <w:position w:val="-6"/>
        </w:rPr>
        <w:object w:dxaOrig="200" w:dyaOrig="240" w14:anchorId="534B4A22">
          <v:shape id="_x0000_i1193" type="#_x0000_t75" style="width:10pt;height:12pt" o:ole="">
            <v:imagedata r:id="rId343" o:title=""/>
          </v:shape>
          <o:OLEObject Type="Embed" ProgID="Equation.DSMT4" ShapeID="_x0000_i1193" DrawAspect="Content" ObjectID="_1459433933" r:id="rId344"/>
        </w:object>
      </w:r>
      <w:r>
        <w:rPr>
          <w:rFonts w:cstheme="minorHAnsi"/>
        </w:rPr>
        <w:t xml:space="preserve"> </w:t>
      </w:r>
      <w:r>
        <w:rPr>
          <w:rFonts w:ascii="Euclid Fraktur" w:hAnsi="Euclid Fraktur" w:cstheme="minorHAnsi"/>
          <w:i/>
          <w:sz w:val="28"/>
          <w:szCs w:val="28"/>
        </w:rPr>
        <w:t>g</w:t>
      </w:r>
      <w:r>
        <w:rPr>
          <w:rFonts w:cstheme="minorHAnsi"/>
        </w:rPr>
        <w:t>. Then</w:t>
      </w:r>
    </w:p>
    <w:p w14:paraId="6FF2C838" w14:textId="77777777" w:rsidR="00296B83" w:rsidRDefault="00A841F4" w:rsidP="00296B83">
      <w:pPr>
        <w:pStyle w:val="ListParagraph"/>
        <w:numPr>
          <w:ilvl w:val="0"/>
          <w:numId w:val="11"/>
        </w:numPr>
        <w:tabs>
          <w:tab w:val="left" w:pos="720"/>
          <w:tab w:val="left" w:pos="3240"/>
          <w:tab w:val="left" w:pos="5940"/>
        </w:tabs>
        <w:rPr>
          <w:rFonts w:cstheme="minorHAnsi"/>
        </w:rPr>
      </w:pPr>
      <w:r w:rsidRPr="00011B48">
        <w:rPr>
          <w:rFonts w:cstheme="minorHAnsi"/>
          <w:position w:val="-16"/>
        </w:rPr>
        <w:object w:dxaOrig="3180" w:dyaOrig="440" w14:anchorId="504C1F0B">
          <v:shape id="_x0000_i1194" type="#_x0000_t75" style="width:159pt;height:22pt" o:ole="">
            <v:imagedata r:id="rId345" o:title=""/>
          </v:shape>
          <o:OLEObject Type="Embed" ProgID="Equation.DSMT4" ShapeID="_x0000_i1194" DrawAspect="Content" ObjectID="_1459433934" r:id="rId346"/>
        </w:object>
      </w:r>
      <w:r w:rsidR="00296B83">
        <w:rPr>
          <w:rFonts w:cstheme="minorHAnsi"/>
        </w:rPr>
        <w:t xml:space="preserve"> if we ignore terms o(</w:t>
      </w:r>
      <w:r w:rsidR="00296B83" w:rsidRPr="00AC4769">
        <w:rPr>
          <w:rFonts w:cstheme="minorHAnsi"/>
          <w:position w:val="-6"/>
        </w:rPr>
        <w:object w:dxaOrig="200" w:dyaOrig="240" w14:anchorId="134FD319">
          <v:shape id="_x0000_i1195" type="#_x0000_t75" style="width:10pt;height:12pt" o:ole="">
            <v:imagedata r:id="rId347" o:title=""/>
          </v:shape>
          <o:OLEObject Type="Embed" ProgID="Equation.DSMT4" ShapeID="_x0000_i1195" DrawAspect="Content" ObjectID="_1459433935" r:id="rId348"/>
        </w:object>
      </w:r>
      <w:r w:rsidR="00296B83">
        <w:rPr>
          <w:rFonts w:cstheme="minorHAnsi"/>
        </w:rPr>
        <w:t>)</w:t>
      </w:r>
      <w:r w:rsidR="00296B83" w:rsidRPr="00AC4769">
        <w:rPr>
          <w:rFonts w:cstheme="minorHAnsi"/>
          <w:position w:val="6"/>
          <w:vertAlign w:val="superscript"/>
        </w:rPr>
        <w:t>2</w:t>
      </w:r>
      <w:r w:rsidR="00296B83">
        <w:rPr>
          <w:rFonts w:cstheme="minorHAnsi"/>
        </w:rPr>
        <w:t xml:space="preserve"> </w:t>
      </w:r>
    </w:p>
    <w:bookmarkStart w:id="206" w:name="OLE_LINK394"/>
    <w:bookmarkStart w:id="207" w:name="OLE_LINK395"/>
    <w:p w14:paraId="4FF807C0" w14:textId="77777777" w:rsidR="00296B83" w:rsidRDefault="00A841F4" w:rsidP="00296B83">
      <w:pPr>
        <w:pStyle w:val="ListParagraph"/>
        <w:numPr>
          <w:ilvl w:val="0"/>
          <w:numId w:val="11"/>
        </w:numPr>
        <w:tabs>
          <w:tab w:val="left" w:pos="720"/>
          <w:tab w:val="left" w:pos="3240"/>
          <w:tab w:val="left" w:pos="5940"/>
        </w:tabs>
        <w:rPr>
          <w:rFonts w:cstheme="minorHAnsi"/>
        </w:rPr>
      </w:pPr>
      <w:r w:rsidRPr="00011B48">
        <w:rPr>
          <w:rFonts w:cstheme="minorHAnsi"/>
          <w:position w:val="-16"/>
        </w:rPr>
        <w:object w:dxaOrig="5420" w:dyaOrig="500" w14:anchorId="78622159">
          <v:shape id="_x0000_i1196" type="#_x0000_t75" style="width:271pt;height:25pt" o:ole="">
            <v:imagedata r:id="rId349" o:title=""/>
          </v:shape>
          <o:OLEObject Type="Embed" ProgID="Equation.DSMT4" ShapeID="_x0000_i1196" DrawAspect="Content" ObjectID="_1459433936" r:id="rId350"/>
        </w:object>
      </w:r>
      <w:bookmarkEnd w:id="206"/>
      <w:bookmarkEnd w:id="207"/>
      <w:r w:rsidR="00296B83">
        <w:rPr>
          <w:rFonts w:cstheme="minorHAnsi"/>
        </w:rPr>
        <w:t xml:space="preserve"> if we ignore o(</w:t>
      </w:r>
      <w:r w:rsidR="00296B83" w:rsidRPr="00AC4769">
        <w:rPr>
          <w:rFonts w:cstheme="minorHAnsi"/>
          <w:position w:val="-6"/>
        </w:rPr>
        <w:object w:dxaOrig="200" w:dyaOrig="240" w14:anchorId="67A6472B">
          <v:shape id="_x0000_i1197" type="#_x0000_t75" style="width:10pt;height:12pt" o:ole="">
            <v:imagedata r:id="rId351" o:title=""/>
          </v:shape>
          <o:OLEObject Type="Embed" ProgID="Equation.DSMT4" ShapeID="_x0000_i1197" DrawAspect="Content" ObjectID="_1459433937" r:id="rId352"/>
        </w:object>
      </w:r>
      <w:r w:rsidR="00296B83">
        <w:rPr>
          <w:rFonts w:cstheme="minorHAnsi"/>
        </w:rPr>
        <w:t>)</w:t>
      </w:r>
      <w:r w:rsidR="00296B83">
        <w:rPr>
          <w:rFonts w:cstheme="minorHAnsi"/>
          <w:position w:val="6"/>
          <w:vertAlign w:val="superscript"/>
        </w:rPr>
        <w:t>3</w:t>
      </w:r>
      <w:r w:rsidR="00296B83">
        <w:rPr>
          <w:rFonts w:cstheme="minorHAnsi"/>
        </w:rPr>
        <w:t xml:space="preserve"> </w:t>
      </w:r>
    </w:p>
    <w:p w14:paraId="5AFDBD12" w14:textId="77777777" w:rsidR="00296B83" w:rsidRDefault="00296B83" w:rsidP="00F36052">
      <w:pPr>
        <w:tabs>
          <w:tab w:val="left" w:pos="720"/>
          <w:tab w:val="left" w:pos="3240"/>
          <w:tab w:val="left" w:pos="5940"/>
        </w:tabs>
        <w:rPr>
          <w:rFonts w:cstheme="minorHAnsi"/>
          <w:color w:val="0000FF"/>
        </w:rPr>
      </w:pPr>
    </w:p>
    <w:p w14:paraId="6B5056B3" w14:textId="568932E1" w:rsidR="00C436CF" w:rsidRDefault="00C436CF" w:rsidP="00F36052">
      <w:pPr>
        <w:tabs>
          <w:tab w:val="left" w:pos="720"/>
          <w:tab w:val="left" w:pos="3240"/>
          <w:tab w:val="left" w:pos="5940"/>
        </w:tabs>
        <w:rPr>
          <w:rFonts w:cstheme="minorHAnsi"/>
          <w:color w:val="0000FF"/>
        </w:rPr>
      </w:pPr>
      <w:r>
        <w:rPr>
          <w:rFonts w:cstheme="minorHAnsi"/>
        </w:rPr>
        <w:t>If “</w:t>
      </w:r>
      <w:r w:rsidR="0064047F">
        <w:rPr>
          <w:rFonts w:cstheme="minorHAnsi"/>
        </w:rPr>
        <w:t>infinitesimals</w:t>
      </w:r>
      <w:r>
        <w:rPr>
          <w:rFonts w:cstheme="minorHAnsi"/>
        </w:rPr>
        <w:t xml:space="preserve">” </w:t>
      </w:r>
      <w:r>
        <w:rPr>
          <w:rFonts w:cstheme="minorHAnsi"/>
          <w:i/>
        </w:rPr>
        <w:t>a</w:t>
      </w:r>
      <w:r>
        <w:rPr>
          <w:rFonts w:cstheme="minorHAnsi"/>
        </w:rPr>
        <w:t xml:space="preserve"> and </w:t>
      </w:r>
      <w:r>
        <w:rPr>
          <w:rFonts w:cstheme="minorHAnsi"/>
          <w:i/>
        </w:rPr>
        <w:t>b</w:t>
      </w:r>
      <w:r>
        <w:rPr>
          <w:rFonts w:cstheme="minorHAnsi"/>
        </w:rPr>
        <w:t xml:space="preserve"> are represented by </w:t>
      </w:r>
      <w:r w:rsidR="00D24414" w:rsidRPr="00C436CF">
        <w:rPr>
          <w:rFonts w:cstheme="minorHAnsi"/>
          <w:position w:val="-16"/>
        </w:rPr>
        <w:object w:dxaOrig="2380" w:dyaOrig="440" w14:anchorId="396B7077">
          <v:shape id="_x0000_i1198" type="#_x0000_t75" style="width:119pt;height:22pt" o:ole="">
            <v:imagedata r:id="rId353" o:title=""/>
          </v:shape>
          <o:OLEObject Type="Embed" ProgID="Equation.DSMT4" ShapeID="_x0000_i1198" DrawAspect="Content" ObjectID="_1459433938" r:id="rId354"/>
        </w:object>
      </w:r>
      <w:r w:rsidR="00D24414">
        <w:rPr>
          <w:rFonts w:cstheme="minorHAnsi"/>
        </w:rPr>
        <w:t>, then we see that the product</w:t>
      </w:r>
      <w:r>
        <w:rPr>
          <w:rFonts w:cstheme="minorHAnsi"/>
        </w:rPr>
        <w:t xml:space="preserve"> </w:t>
      </w:r>
      <w:r w:rsidR="00BF5134" w:rsidRPr="00BF5134">
        <w:rPr>
          <w:rFonts w:cstheme="minorHAnsi"/>
          <w:position w:val="-10"/>
        </w:rPr>
        <w:object w:dxaOrig="1020" w:dyaOrig="380" w14:anchorId="77428E62">
          <v:shape id="_x0000_i1199" type="#_x0000_t75" style="width:51pt;height:19pt" o:ole="">
            <v:imagedata r:id="rId355" o:title=""/>
          </v:shape>
          <o:OLEObject Type="Embed" ProgID="Equation.DSMT4" ShapeID="_x0000_i1199" DrawAspect="Content" ObjectID="_1459433939" r:id="rId356"/>
        </w:object>
      </w:r>
      <w:r>
        <w:rPr>
          <w:rFonts w:cstheme="minorHAnsi"/>
        </w:rPr>
        <w:t xml:space="preserve"> </w:t>
      </w:r>
      <w:r w:rsidR="00D24414">
        <w:rPr>
          <w:rFonts w:cstheme="minorHAnsi"/>
        </w:rPr>
        <w:t>is</w:t>
      </w:r>
      <w:r>
        <w:rPr>
          <w:rFonts w:cstheme="minorHAnsi"/>
        </w:rPr>
        <w:t xml:space="preserve"> </w:t>
      </w:r>
      <w:r w:rsidR="00FE0327">
        <w:rPr>
          <w:rFonts w:cstheme="minorHAnsi"/>
        </w:rPr>
        <w:t>represented by</w:t>
      </w:r>
      <w:r>
        <w:rPr>
          <w:rFonts w:cstheme="minorHAnsi"/>
        </w:rPr>
        <w:t xml:space="preserve"> Lie </w:t>
      </w:r>
      <w:r w:rsidR="00FE0327">
        <w:rPr>
          <w:rFonts w:cstheme="minorHAnsi"/>
        </w:rPr>
        <w:t>brackets</w:t>
      </w:r>
      <w:r>
        <w:rPr>
          <w:rFonts w:cstheme="minorHAnsi"/>
        </w:rPr>
        <w:t>. Thus we make the following definition.</w:t>
      </w:r>
    </w:p>
    <w:p w14:paraId="5BA21D31" w14:textId="1E5F4017" w:rsidR="00F92CE0" w:rsidRDefault="00F92CE0" w:rsidP="00F36052">
      <w:pPr>
        <w:tabs>
          <w:tab w:val="left" w:pos="720"/>
          <w:tab w:val="left" w:pos="3240"/>
          <w:tab w:val="left" w:pos="5940"/>
        </w:tabs>
        <w:rPr>
          <w:rFonts w:cstheme="minorHAnsi"/>
          <w:b/>
        </w:rPr>
      </w:pPr>
      <w:r>
        <w:rPr>
          <w:rFonts w:cstheme="minorHAnsi"/>
          <w:color w:val="0000FF"/>
        </w:rPr>
        <w:lastRenderedPageBreak/>
        <w:t>Definition</w:t>
      </w:r>
      <w:r w:rsidRPr="00F92CE0">
        <w:rPr>
          <w:rFonts w:cstheme="minorHAnsi"/>
        </w:rPr>
        <w:t>. L</w:t>
      </w:r>
      <w:bookmarkEnd w:id="204"/>
      <w:bookmarkEnd w:id="205"/>
      <w:r w:rsidRPr="00F92CE0">
        <w:rPr>
          <w:rFonts w:cstheme="minorHAnsi"/>
        </w:rPr>
        <w:t xml:space="preserve">et G be a group. </w:t>
      </w:r>
      <w:r w:rsidR="00C436CF" w:rsidRPr="00F92CE0">
        <w:rPr>
          <w:rFonts w:cstheme="minorHAnsi"/>
          <w:position w:val="-18"/>
        </w:rPr>
        <w:object w:dxaOrig="2160" w:dyaOrig="480" w14:anchorId="2D4E7C63">
          <v:shape id="_x0000_i1200" type="#_x0000_t75" style="width:108pt;height:24pt" o:ole="">
            <v:imagedata r:id="rId357" o:title=""/>
          </v:shape>
          <o:OLEObject Type="Embed" ProgID="Equation.DSMT4" ShapeID="_x0000_i1200" DrawAspect="Content" ObjectID="_1459433940" r:id="rId358"/>
        </w:object>
      </w:r>
      <w:r w:rsidR="000E36A3">
        <w:rPr>
          <w:rFonts w:cstheme="minorHAnsi"/>
        </w:rPr>
        <w:t xml:space="preserve"> i</w:t>
      </w:r>
      <w:r w:rsidRPr="00F92CE0">
        <w:rPr>
          <w:rFonts w:cstheme="minorHAnsi"/>
        </w:rPr>
        <w:t xml:space="preserve">s the </w:t>
      </w:r>
      <w:r w:rsidRPr="00F92CE0">
        <w:rPr>
          <w:rFonts w:cstheme="minorHAnsi"/>
          <w:b/>
        </w:rPr>
        <w:t>set of group commutators</w:t>
      </w:r>
      <w:r w:rsidR="00B2000E">
        <w:rPr>
          <w:rFonts w:cstheme="minorHAnsi"/>
          <w:b/>
        </w:rPr>
        <w:t>.</w:t>
      </w:r>
    </w:p>
    <w:p w14:paraId="3720308B" w14:textId="77777777" w:rsidR="00B2000E" w:rsidRDefault="00B2000E" w:rsidP="00F36052">
      <w:pPr>
        <w:tabs>
          <w:tab w:val="left" w:pos="720"/>
          <w:tab w:val="left" w:pos="3240"/>
          <w:tab w:val="left" w:pos="5940"/>
        </w:tabs>
        <w:rPr>
          <w:rFonts w:cstheme="minorHAnsi"/>
          <w:b/>
        </w:rPr>
      </w:pPr>
    </w:p>
    <w:p w14:paraId="50E86609" w14:textId="419AEB53" w:rsidR="00B2000E" w:rsidRDefault="00B2000E" w:rsidP="00F36052">
      <w:pPr>
        <w:tabs>
          <w:tab w:val="left" w:pos="720"/>
          <w:tab w:val="left" w:pos="3240"/>
          <w:tab w:val="left" w:pos="5940"/>
        </w:tabs>
        <w:rPr>
          <w:rFonts w:cstheme="minorHAnsi"/>
        </w:rPr>
      </w:pPr>
      <w:r w:rsidRPr="00B2000E">
        <w:rPr>
          <w:rFonts w:cstheme="minorHAnsi"/>
          <w:color w:val="0000FF"/>
        </w:rPr>
        <w:t>Defi</w:t>
      </w:r>
      <w:r>
        <w:rPr>
          <w:rFonts w:cstheme="minorHAnsi"/>
          <w:color w:val="0000FF"/>
        </w:rPr>
        <w:t>nition.</w:t>
      </w:r>
      <w:bookmarkStart w:id="208" w:name="OLE_LINK159"/>
      <w:bookmarkStart w:id="209" w:name="OLE_LINK160"/>
      <w:r w:rsidR="000E36A3">
        <w:rPr>
          <w:rFonts w:cstheme="minorHAnsi"/>
        </w:rPr>
        <w:t xml:space="preserve"> </w:t>
      </w:r>
      <w:r w:rsidR="00FE0327">
        <w:rPr>
          <w:rFonts w:cstheme="minorHAnsi"/>
        </w:rPr>
        <w:t xml:space="preserve">(Penrose’s definition) </w:t>
      </w:r>
      <w:r w:rsidR="000E36A3">
        <w:rPr>
          <w:rFonts w:cstheme="minorHAnsi"/>
        </w:rPr>
        <w:t xml:space="preserve">Let </w:t>
      </w:r>
      <w:bookmarkStart w:id="210" w:name="OLE_LINK97"/>
      <w:bookmarkStart w:id="211" w:name="OLE_LINK98"/>
      <w:bookmarkStart w:id="212" w:name="OLE_LINK101"/>
      <w:bookmarkStart w:id="213" w:name="OLE_LINK179"/>
      <w:r>
        <w:rPr>
          <w:rStyle w:val="s3"/>
          <w:rFonts w:ascii="Monotype Corsiva" w:hAnsi="Monotype Corsiva"/>
          <w:sz w:val="28"/>
          <w:szCs w:val="28"/>
        </w:rPr>
        <w:t>G</w:t>
      </w:r>
      <w:bookmarkEnd w:id="208"/>
      <w:bookmarkEnd w:id="209"/>
      <w:bookmarkEnd w:id="210"/>
      <w:bookmarkEnd w:id="211"/>
      <w:bookmarkEnd w:id="212"/>
      <w:bookmarkEnd w:id="213"/>
      <w:r>
        <w:rPr>
          <w:rFonts w:cstheme="minorHAnsi"/>
        </w:rPr>
        <w:t xml:space="preserve"> be a </w:t>
      </w:r>
      <w:r w:rsidR="000E36A3">
        <w:rPr>
          <w:rFonts w:cstheme="minorHAnsi"/>
        </w:rPr>
        <w:t>sub</w:t>
      </w:r>
      <w:r>
        <w:rPr>
          <w:rFonts w:cstheme="minorHAnsi"/>
        </w:rPr>
        <w:t xml:space="preserve">group </w:t>
      </w:r>
      <w:r w:rsidR="000E36A3">
        <w:rPr>
          <w:rFonts w:cstheme="minorHAnsi"/>
        </w:rPr>
        <w:t>of GL(</w:t>
      </w:r>
      <w:r w:rsidR="000E36A3">
        <w:rPr>
          <w:rFonts w:cstheme="minorHAnsi"/>
          <w:i/>
        </w:rPr>
        <w:t>n</w:t>
      </w:r>
      <w:r w:rsidR="000E36A3">
        <w:rPr>
          <w:rFonts w:cstheme="minorHAnsi"/>
        </w:rPr>
        <w:t>)</w:t>
      </w:r>
      <w:r>
        <w:rPr>
          <w:rFonts w:cstheme="minorHAnsi"/>
        </w:rPr>
        <w:t>.</w:t>
      </w:r>
      <w:r w:rsidR="006B1D30">
        <w:rPr>
          <w:rFonts w:cstheme="minorHAnsi"/>
        </w:rPr>
        <w:t xml:space="preserve"> Let </w:t>
      </w:r>
      <w:bookmarkStart w:id="214" w:name="OLE_LINK169"/>
      <w:bookmarkStart w:id="215" w:name="OLE_LINK170"/>
      <w:bookmarkStart w:id="216" w:name="OLE_LINK161"/>
      <w:bookmarkStart w:id="217" w:name="OLE_LINK162"/>
      <w:bookmarkStart w:id="218" w:name="OLE_LINK165"/>
      <w:bookmarkStart w:id="219" w:name="OLE_LINK166"/>
      <w:bookmarkStart w:id="220" w:name="OLE_LINK276"/>
      <w:r w:rsidR="006B1D30">
        <w:rPr>
          <w:rStyle w:val="s3"/>
          <w:rFonts w:ascii="Monotype Corsiva" w:hAnsi="Monotype Corsiva"/>
          <w:sz w:val="28"/>
          <w:szCs w:val="28"/>
        </w:rPr>
        <w:t>G</w:t>
      </w:r>
      <w:bookmarkStart w:id="221" w:name="OLE_LINK163"/>
      <w:bookmarkStart w:id="222" w:name="OLE_LINK164"/>
      <w:bookmarkEnd w:id="214"/>
      <w:bookmarkEnd w:id="215"/>
      <w:r w:rsidR="006B1D30">
        <w:rPr>
          <w:rFonts w:cstheme="minorHAnsi"/>
        </w:rPr>
        <w:t>*</w:t>
      </w:r>
      <w:bookmarkEnd w:id="216"/>
      <w:bookmarkEnd w:id="217"/>
      <w:bookmarkEnd w:id="221"/>
      <w:bookmarkEnd w:id="222"/>
      <w:bookmarkEnd w:id="218"/>
      <w:bookmarkEnd w:id="219"/>
      <w:bookmarkEnd w:id="220"/>
      <w:r w:rsidR="006B1D30">
        <w:rPr>
          <w:rFonts w:cstheme="minorHAnsi"/>
        </w:rPr>
        <w:t xml:space="preserve"> be the vector space generated </w:t>
      </w:r>
      <w:r w:rsidR="00FE0327">
        <w:rPr>
          <w:rFonts w:cstheme="minorHAnsi"/>
        </w:rPr>
        <w:t>from</w:t>
      </w:r>
      <w:r w:rsidR="006B1D30">
        <w:rPr>
          <w:rFonts w:cstheme="minorHAnsi"/>
        </w:rPr>
        <w:t xml:space="preserve"> </w:t>
      </w:r>
      <w:r w:rsidR="006B1D30">
        <w:rPr>
          <w:rStyle w:val="s3"/>
          <w:rFonts w:ascii="Monotype Corsiva" w:hAnsi="Monotype Corsiva"/>
          <w:sz w:val="28"/>
          <w:szCs w:val="28"/>
        </w:rPr>
        <w:t>G</w:t>
      </w:r>
      <w:r w:rsidR="006B1D30">
        <w:rPr>
          <w:rFonts w:cstheme="minorHAnsi"/>
        </w:rPr>
        <w:t xml:space="preserve"> </w:t>
      </w:r>
      <w:r w:rsidR="00FE0327">
        <w:rPr>
          <w:rFonts w:cstheme="minorHAnsi"/>
        </w:rPr>
        <w:t>by</w:t>
      </w:r>
      <w:r w:rsidR="006B1D30">
        <w:rPr>
          <w:rFonts w:cstheme="minorHAnsi"/>
        </w:rPr>
        <w:t xml:space="preserve"> </w:t>
      </w:r>
      <w:r w:rsidR="00BA16BB">
        <w:rPr>
          <w:rFonts w:cstheme="minorHAnsi"/>
        </w:rPr>
        <w:t xml:space="preserve">the addition of </w:t>
      </w:r>
      <w:r w:rsidR="006B1D30">
        <w:rPr>
          <w:rFonts w:cstheme="minorHAnsi"/>
        </w:rPr>
        <w:t xml:space="preserve">scalar multiplication. </w:t>
      </w:r>
      <w:r w:rsidR="00FE0327">
        <w:rPr>
          <w:rFonts w:cstheme="minorHAnsi"/>
        </w:rPr>
        <w:t>For A, </w:t>
      </w:r>
      <w:r w:rsidR="00C536FA">
        <w:rPr>
          <w:rFonts w:cstheme="minorHAnsi"/>
        </w:rPr>
        <w:t>B</w:t>
      </w:r>
      <w:r w:rsidR="00FE0327">
        <w:rPr>
          <w:rFonts w:cstheme="minorHAnsi"/>
        </w:rPr>
        <w:t> </w:t>
      </w:r>
      <w:r w:rsidR="00C536FA" w:rsidRPr="00C536FA">
        <w:rPr>
          <w:rFonts w:cstheme="minorHAnsi"/>
          <w:position w:val="-6"/>
        </w:rPr>
        <w:object w:dxaOrig="200" w:dyaOrig="240" w14:anchorId="4D7D4820">
          <v:shape id="_x0000_i1201" type="#_x0000_t75" style="width:10pt;height:12pt" o:ole="">
            <v:imagedata r:id="rId359" o:title=""/>
          </v:shape>
          <o:OLEObject Type="Embed" ProgID="Equation.DSMT4" ShapeID="_x0000_i1201" DrawAspect="Content" ObjectID="_1459433941" r:id="rId360"/>
        </w:object>
      </w:r>
      <w:bookmarkStart w:id="223" w:name="OLE_LINK167"/>
      <w:bookmarkStart w:id="224" w:name="OLE_LINK168"/>
      <w:r w:rsidR="00FE0327">
        <w:rPr>
          <w:rStyle w:val="s3"/>
          <w:rFonts w:ascii="Monotype Corsiva" w:hAnsi="Monotype Corsiva"/>
          <w:sz w:val="28"/>
          <w:szCs w:val="28"/>
        </w:rPr>
        <w:t> </w:t>
      </w:r>
      <w:r w:rsidR="001128D9">
        <w:rPr>
          <w:rStyle w:val="s3"/>
          <w:rFonts w:ascii="Monotype Corsiva" w:hAnsi="Monotype Corsiva"/>
          <w:sz w:val="28"/>
          <w:szCs w:val="28"/>
        </w:rPr>
        <w:t>G</w:t>
      </w:r>
      <w:r w:rsidR="001128D9">
        <w:rPr>
          <w:rFonts w:cstheme="minorHAnsi"/>
        </w:rPr>
        <w:t>*</w:t>
      </w:r>
      <w:bookmarkEnd w:id="223"/>
      <w:bookmarkEnd w:id="224"/>
      <w:r w:rsidR="001128D9">
        <w:rPr>
          <w:rFonts w:cstheme="minorHAnsi"/>
        </w:rPr>
        <w:t>,</w:t>
      </w:r>
      <w:r w:rsidR="00BA16BB">
        <w:rPr>
          <w:rFonts w:cstheme="minorHAnsi"/>
        </w:rPr>
        <w:t xml:space="preserve"> </w:t>
      </w:r>
      <w:r w:rsidR="00C536FA">
        <w:rPr>
          <w:rFonts w:cstheme="minorHAnsi"/>
        </w:rPr>
        <w:t xml:space="preserve">a </w:t>
      </w:r>
      <w:r w:rsidR="00C536FA">
        <w:rPr>
          <w:rFonts w:cstheme="minorHAnsi"/>
          <w:b/>
        </w:rPr>
        <w:t>Lie bracket</w:t>
      </w:r>
      <w:r w:rsidR="00C536FA">
        <w:rPr>
          <w:rFonts w:cstheme="minorHAnsi"/>
        </w:rPr>
        <w:t xml:space="preserve"> is </w:t>
      </w:r>
      <w:r w:rsidR="001128D9">
        <w:rPr>
          <w:rFonts w:cstheme="minorHAnsi"/>
          <w:b/>
        </w:rPr>
        <w:t xml:space="preserve">[A,B] </w:t>
      </w:r>
      <w:r w:rsidR="001128D9">
        <w:rPr>
          <w:rFonts w:cstheme="minorHAnsi"/>
          <w:b/>
        </w:rPr>
        <w:sym w:font="Symbol" w:char="F0BA"/>
      </w:r>
      <w:r w:rsidR="001128D9">
        <w:rPr>
          <w:rFonts w:cstheme="minorHAnsi"/>
          <w:b/>
        </w:rPr>
        <w:t xml:space="preserve"> AB – BA</w:t>
      </w:r>
      <w:r w:rsidR="001128D9">
        <w:rPr>
          <w:rFonts w:cstheme="minorHAnsi"/>
        </w:rPr>
        <w:t xml:space="preserve"> (commutator operation). </w:t>
      </w:r>
      <w:r w:rsidR="00925CEF">
        <w:rPr>
          <w:rFonts w:cstheme="minorHAnsi"/>
        </w:rPr>
        <w:t xml:space="preserve">Note that [A,B] is not necessarily in </w:t>
      </w:r>
      <w:r w:rsidR="00925CEF">
        <w:rPr>
          <w:rStyle w:val="s3"/>
          <w:rFonts w:ascii="Monotype Corsiva" w:hAnsi="Monotype Corsiva"/>
          <w:sz w:val="28"/>
          <w:szCs w:val="28"/>
        </w:rPr>
        <w:t>G</w:t>
      </w:r>
      <w:r w:rsidR="00925CEF">
        <w:rPr>
          <w:rFonts w:cstheme="minorHAnsi"/>
        </w:rPr>
        <w:t xml:space="preserve"> because</w:t>
      </w:r>
      <w:r w:rsidR="00925CEF" w:rsidRPr="0055239E">
        <w:rPr>
          <w:rStyle w:val="s3"/>
          <w:rFonts w:ascii="Monotype Corsiva" w:hAnsi="Monotype Corsiva"/>
          <w:sz w:val="28"/>
          <w:szCs w:val="28"/>
        </w:rPr>
        <w:t xml:space="preserve"> </w:t>
      </w:r>
      <w:r w:rsidR="00925CEF">
        <w:rPr>
          <w:rStyle w:val="s3"/>
          <w:rFonts w:ascii="Monotype Corsiva" w:hAnsi="Monotype Corsiva"/>
          <w:sz w:val="28"/>
          <w:szCs w:val="28"/>
        </w:rPr>
        <w:t>G</w:t>
      </w:r>
      <w:r w:rsidR="00925CEF">
        <w:rPr>
          <w:rFonts w:cstheme="minorHAnsi"/>
        </w:rPr>
        <w:t xml:space="preserve"> is not required to be closed under subtraction. </w:t>
      </w:r>
      <w:r w:rsidR="001128D9">
        <w:rPr>
          <w:rFonts w:cstheme="minorHAnsi"/>
        </w:rPr>
        <w:t xml:space="preserve">The </w:t>
      </w:r>
      <w:r w:rsidR="001128D9">
        <w:rPr>
          <w:rFonts w:cstheme="minorHAnsi"/>
          <w:b/>
        </w:rPr>
        <w:t xml:space="preserve">Lie algebra generated by </w:t>
      </w:r>
      <w:bookmarkStart w:id="225" w:name="OLE_LINK296"/>
      <w:bookmarkStart w:id="226" w:name="OLE_LINK297"/>
      <w:r w:rsidR="000E36A3" w:rsidRPr="000E36A3">
        <w:rPr>
          <w:rStyle w:val="s3"/>
          <w:rFonts w:ascii="Monotype Corsiva" w:hAnsi="Monotype Corsiva"/>
          <w:b/>
          <w:sz w:val="28"/>
          <w:szCs w:val="28"/>
        </w:rPr>
        <w:t>G</w:t>
      </w:r>
      <w:bookmarkEnd w:id="225"/>
      <w:bookmarkEnd w:id="226"/>
      <w:r w:rsidR="001128D9">
        <w:rPr>
          <w:rFonts w:cstheme="minorHAnsi"/>
        </w:rPr>
        <w:t xml:space="preserve"> is the algebra </w:t>
      </w:r>
      <w:bookmarkStart w:id="227" w:name="OLE_LINK171"/>
      <w:bookmarkStart w:id="228" w:name="OLE_LINK172"/>
      <w:bookmarkStart w:id="229" w:name="OLE_LINK303"/>
      <w:r w:rsidR="000E36A3" w:rsidRPr="001E4566">
        <w:rPr>
          <w:rFonts w:ascii="Euclid Fraktur" w:hAnsi="Euclid Fraktur" w:cstheme="minorHAnsi"/>
          <w:i/>
          <w:sz w:val="28"/>
          <w:szCs w:val="28"/>
        </w:rPr>
        <w:t>g</w:t>
      </w:r>
      <w:bookmarkEnd w:id="227"/>
      <w:bookmarkEnd w:id="228"/>
      <w:bookmarkEnd w:id="229"/>
      <w:r w:rsidR="000E36A3">
        <w:rPr>
          <w:rFonts w:cstheme="minorHAnsi"/>
        </w:rPr>
        <w:t xml:space="preserve"> </w:t>
      </w:r>
      <w:r w:rsidR="001128D9">
        <w:rPr>
          <w:rFonts w:cstheme="minorHAnsi"/>
        </w:rPr>
        <w:t xml:space="preserve">generated from </w:t>
      </w:r>
      <w:r w:rsidR="001128D9">
        <w:rPr>
          <w:rStyle w:val="s3"/>
          <w:rFonts w:ascii="Monotype Corsiva" w:hAnsi="Monotype Corsiva"/>
          <w:sz w:val="28"/>
          <w:szCs w:val="28"/>
        </w:rPr>
        <w:t>G</w:t>
      </w:r>
      <w:r w:rsidR="001128D9">
        <w:rPr>
          <w:rFonts w:cstheme="minorHAnsi"/>
        </w:rPr>
        <w:t xml:space="preserve">* </w:t>
      </w:r>
      <w:r w:rsidR="00FE0327">
        <w:rPr>
          <w:rFonts w:cstheme="minorHAnsi"/>
        </w:rPr>
        <w:t>by</w:t>
      </w:r>
      <w:r w:rsidR="001128D9">
        <w:rPr>
          <w:rFonts w:cstheme="minorHAnsi"/>
        </w:rPr>
        <w:t xml:space="preserve"> </w:t>
      </w:r>
      <w:r w:rsidR="00BA16BB">
        <w:rPr>
          <w:rFonts w:cstheme="minorHAnsi"/>
        </w:rPr>
        <w:t xml:space="preserve">the addition of </w:t>
      </w:r>
      <w:r w:rsidR="001128D9">
        <w:rPr>
          <w:rFonts w:cstheme="minorHAnsi"/>
        </w:rPr>
        <w:t xml:space="preserve">+, –, and </w:t>
      </w:r>
      <w:r w:rsidR="008632E9">
        <w:rPr>
          <w:rFonts w:cstheme="minorHAnsi"/>
        </w:rPr>
        <w:t xml:space="preserve">Lie </w:t>
      </w:r>
      <w:r w:rsidR="001128D9">
        <w:rPr>
          <w:rFonts w:cstheme="minorHAnsi"/>
        </w:rPr>
        <w:t>bracket operations</w:t>
      </w:r>
      <w:r w:rsidR="008632E9">
        <w:rPr>
          <w:rFonts w:cstheme="minorHAnsi"/>
        </w:rPr>
        <w:t>.</w:t>
      </w:r>
    </w:p>
    <w:p w14:paraId="6A61A40B" w14:textId="77777777" w:rsidR="00AF79E7" w:rsidRDefault="00AF79E7" w:rsidP="00F36052">
      <w:pPr>
        <w:tabs>
          <w:tab w:val="left" w:pos="720"/>
          <w:tab w:val="left" w:pos="3240"/>
          <w:tab w:val="left" w:pos="5940"/>
        </w:tabs>
        <w:rPr>
          <w:rFonts w:cstheme="minorHAnsi"/>
        </w:rPr>
      </w:pPr>
    </w:p>
    <w:p w14:paraId="4076FFFE" w14:textId="340171FC" w:rsidR="00AF79E7" w:rsidRPr="00AF79E7" w:rsidRDefault="00AC22F9" w:rsidP="00F36052">
      <w:pPr>
        <w:tabs>
          <w:tab w:val="left" w:pos="720"/>
          <w:tab w:val="left" w:pos="3240"/>
          <w:tab w:val="left" w:pos="5940"/>
        </w:tabs>
        <w:rPr>
          <w:rFonts w:cstheme="minorHAnsi"/>
        </w:rPr>
      </w:pPr>
      <w:r>
        <w:rPr>
          <w:rFonts w:cstheme="minorHAnsi"/>
        </w:rPr>
        <w:t xml:space="preserve">We wish to show that </w:t>
      </w:r>
      <w:r w:rsidRPr="001E4566">
        <w:rPr>
          <w:rFonts w:ascii="Euclid Fraktur" w:hAnsi="Euclid Fraktur" w:cstheme="minorHAnsi"/>
          <w:i/>
          <w:sz w:val="28"/>
          <w:szCs w:val="28"/>
        </w:rPr>
        <w:t>g</w:t>
      </w:r>
      <w:r>
        <w:rPr>
          <w:rFonts w:cstheme="minorHAnsi"/>
        </w:rPr>
        <w:t xml:space="preserve"> is a Lie algebra. </w:t>
      </w:r>
      <w:r w:rsidR="00AF79E7" w:rsidRPr="00AF79E7">
        <w:rPr>
          <w:rFonts w:cstheme="minorHAnsi"/>
        </w:rPr>
        <w:t xml:space="preserve">The </w:t>
      </w:r>
      <w:r w:rsidR="00AF79E7">
        <w:rPr>
          <w:rFonts w:cstheme="minorHAnsi"/>
        </w:rPr>
        <w:t xml:space="preserve">next theorem </w:t>
      </w:r>
      <w:r w:rsidR="00FE0327">
        <w:rPr>
          <w:rFonts w:cstheme="minorHAnsi"/>
        </w:rPr>
        <w:t xml:space="preserve">shows that </w:t>
      </w:r>
      <w:r w:rsidR="004B561A">
        <w:rPr>
          <w:rFonts w:ascii="Euclid Fraktur" w:hAnsi="Euclid Fraktur" w:cstheme="minorHAnsi"/>
          <w:i/>
          <w:sz w:val="28"/>
          <w:szCs w:val="28"/>
        </w:rPr>
        <w:t>g</w:t>
      </w:r>
      <w:r w:rsidR="00FE0327">
        <w:rPr>
          <w:rFonts w:cstheme="minorHAnsi"/>
        </w:rPr>
        <w:t xml:space="preserve"> is more than simply a vector space</w:t>
      </w:r>
      <w:r w:rsidR="004B561A">
        <w:rPr>
          <w:rFonts w:cstheme="minorHAnsi"/>
        </w:rPr>
        <w:t xml:space="preserve"> as required in the standard definition of Lie algebra</w:t>
      </w:r>
      <w:r w:rsidR="00AF79E7">
        <w:rPr>
          <w:rFonts w:cstheme="minorHAnsi"/>
        </w:rPr>
        <w:t>.</w:t>
      </w:r>
    </w:p>
    <w:p w14:paraId="30477D87" w14:textId="77777777" w:rsidR="00AF79E7" w:rsidRDefault="00AF79E7" w:rsidP="00F36052">
      <w:pPr>
        <w:tabs>
          <w:tab w:val="left" w:pos="720"/>
          <w:tab w:val="left" w:pos="3240"/>
          <w:tab w:val="left" w:pos="5940"/>
        </w:tabs>
        <w:rPr>
          <w:rFonts w:cstheme="minorHAnsi"/>
          <w:color w:val="0000FF"/>
        </w:rPr>
      </w:pPr>
    </w:p>
    <w:p w14:paraId="3EDF1D6D" w14:textId="1D6FD54D" w:rsidR="00AF79E7" w:rsidRDefault="00AF79E7" w:rsidP="00F36052">
      <w:pPr>
        <w:tabs>
          <w:tab w:val="left" w:pos="720"/>
          <w:tab w:val="left" w:pos="3240"/>
          <w:tab w:val="left" w:pos="5940"/>
        </w:tabs>
        <w:rPr>
          <w:rFonts w:cstheme="minorHAnsi"/>
        </w:rPr>
      </w:pPr>
      <w:r>
        <w:rPr>
          <w:rFonts w:cstheme="minorHAnsi"/>
          <w:color w:val="0000FF"/>
        </w:rPr>
        <w:t>Theorem.</w:t>
      </w:r>
      <w:r>
        <w:rPr>
          <w:rFonts w:cstheme="minorHAnsi"/>
        </w:rPr>
        <w:t xml:space="preserve"> </w:t>
      </w:r>
      <w:bookmarkStart w:id="230" w:name="OLE_LINK180"/>
      <w:bookmarkStart w:id="231" w:name="OLE_LINK183"/>
      <w:r w:rsidRPr="001E4566">
        <w:rPr>
          <w:rFonts w:ascii="Euclid Fraktur" w:hAnsi="Euclid Fraktur" w:cstheme="minorHAnsi"/>
          <w:i/>
          <w:sz w:val="28"/>
          <w:szCs w:val="28"/>
        </w:rPr>
        <w:t>g</w:t>
      </w:r>
      <w:bookmarkEnd w:id="230"/>
      <w:bookmarkEnd w:id="231"/>
      <w:r>
        <w:rPr>
          <w:rFonts w:cstheme="minorHAnsi"/>
        </w:rPr>
        <w:t xml:space="preserve"> is an </w:t>
      </w:r>
      <w:r w:rsidR="002B36BC">
        <w:rPr>
          <w:rFonts w:cstheme="minorHAnsi"/>
        </w:rPr>
        <w:t xml:space="preserve">associative </w:t>
      </w:r>
      <w:r>
        <w:rPr>
          <w:rFonts w:cstheme="minorHAnsi"/>
        </w:rPr>
        <w:t>algebra</w:t>
      </w:r>
    </w:p>
    <w:p w14:paraId="566750AE" w14:textId="77777777" w:rsidR="00AF79E7" w:rsidRDefault="00AF79E7" w:rsidP="00F36052">
      <w:pPr>
        <w:tabs>
          <w:tab w:val="left" w:pos="720"/>
          <w:tab w:val="left" w:pos="3240"/>
          <w:tab w:val="left" w:pos="5940"/>
        </w:tabs>
        <w:rPr>
          <w:rFonts w:cstheme="minorHAnsi"/>
        </w:rPr>
      </w:pPr>
    </w:p>
    <w:p w14:paraId="548F0D4F" w14:textId="28EC612C" w:rsidR="00AF79E7" w:rsidRDefault="00AF79E7" w:rsidP="00F36052">
      <w:pPr>
        <w:tabs>
          <w:tab w:val="left" w:pos="720"/>
          <w:tab w:val="left" w:pos="3240"/>
          <w:tab w:val="left" w:pos="5940"/>
        </w:tabs>
        <w:rPr>
          <w:rFonts w:cstheme="minorHAnsi"/>
        </w:rPr>
      </w:pPr>
      <w:r>
        <w:rPr>
          <w:rFonts w:cstheme="minorHAnsi"/>
        </w:rPr>
        <w:t xml:space="preserve">Proof: </w:t>
      </w:r>
      <w:r w:rsidR="004D2C10">
        <w:rPr>
          <w:rFonts w:cstheme="minorHAnsi"/>
        </w:rPr>
        <w:t xml:space="preserve">We begin with a (multiplicative) subgroup </w:t>
      </w:r>
      <w:r w:rsidR="00B4796B">
        <w:rPr>
          <w:rStyle w:val="s3"/>
          <w:rFonts w:ascii="Monotype Corsiva" w:hAnsi="Monotype Corsiva"/>
          <w:sz w:val="28"/>
          <w:szCs w:val="28"/>
        </w:rPr>
        <w:t>G</w:t>
      </w:r>
      <w:r w:rsidR="004D2C10">
        <w:rPr>
          <w:rFonts w:cstheme="minorHAnsi"/>
        </w:rPr>
        <w:t xml:space="preserve"> of GL(</w:t>
      </w:r>
      <w:r w:rsidR="004D2C10">
        <w:rPr>
          <w:rFonts w:cstheme="minorHAnsi"/>
          <w:i/>
        </w:rPr>
        <w:t>n</w:t>
      </w:r>
      <w:r w:rsidR="004B561A">
        <w:rPr>
          <w:rFonts w:cstheme="minorHAnsi"/>
        </w:rPr>
        <w:t>)</w:t>
      </w:r>
      <w:r w:rsidR="004D2C10">
        <w:rPr>
          <w:rFonts w:cstheme="minorHAnsi"/>
        </w:rPr>
        <w:t xml:space="preserve"> and</w:t>
      </w:r>
      <w:r w:rsidR="004D2C10" w:rsidRPr="004B561A">
        <w:rPr>
          <w:rFonts w:cstheme="minorHAnsi"/>
        </w:rPr>
        <w:t xml:space="preserve"> </w:t>
      </w:r>
      <w:r w:rsidR="004B561A" w:rsidRPr="004B561A">
        <w:rPr>
          <w:rStyle w:val="s3"/>
          <w:rFonts w:asciiTheme="minorHAnsi" w:hAnsiTheme="minorHAnsi" w:cstheme="minorHAnsi"/>
          <w:sz w:val="24"/>
          <w:szCs w:val="24"/>
        </w:rPr>
        <w:t>its</w:t>
      </w:r>
      <w:r w:rsidR="004D2C10" w:rsidRPr="004B561A">
        <w:rPr>
          <w:rFonts w:cstheme="minorHAnsi"/>
        </w:rPr>
        <w:t xml:space="preserve"> </w:t>
      </w:r>
      <w:r w:rsidR="004B561A">
        <w:rPr>
          <w:rFonts w:cstheme="minorHAnsi"/>
        </w:rPr>
        <w:t xml:space="preserve">expansion </w:t>
      </w:r>
      <w:r w:rsidR="004D2C10">
        <w:rPr>
          <w:rFonts w:cstheme="minorHAnsi"/>
        </w:rPr>
        <w:t>to a vector space</w:t>
      </w:r>
      <w:r w:rsidR="004B561A">
        <w:rPr>
          <w:rFonts w:cstheme="minorHAnsi"/>
        </w:rPr>
        <w:t xml:space="preserve"> </w:t>
      </w:r>
      <w:bookmarkStart w:id="232" w:name="OLE_LINK245"/>
      <w:bookmarkStart w:id="233" w:name="OLE_LINK246"/>
      <w:r w:rsidR="004B561A">
        <w:rPr>
          <w:rStyle w:val="s3"/>
          <w:rFonts w:ascii="Monotype Corsiva" w:hAnsi="Monotype Corsiva"/>
          <w:sz w:val="28"/>
          <w:szCs w:val="28"/>
        </w:rPr>
        <w:t>G</w:t>
      </w:r>
      <w:bookmarkStart w:id="234" w:name="OLE_LINK184"/>
      <w:bookmarkStart w:id="235" w:name="OLE_LINK185"/>
      <w:r w:rsidR="004B561A" w:rsidRPr="00B62DCF">
        <w:rPr>
          <w:rStyle w:val="s3"/>
          <w:rFonts w:asciiTheme="minorHAnsi" w:hAnsiTheme="minorHAnsi" w:cstheme="minorHAnsi"/>
          <w:sz w:val="28"/>
          <w:szCs w:val="28"/>
        </w:rPr>
        <w:t>*</w:t>
      </w:r>
      <w:bookmarkEnd w:id="232"/>
      <w:bookmarkEnd w:id="233"/>
      <w:bookmarkEnd w:id="234"/>
      <w:bookmarkEnd w:id="235"/>
      <w:r w:rsidR="004D2C10">
        <w:rPr>
          <w:rFonts w:cstheme="minorHAnsi"/>
        </w:rPr>
        <w:t xml:space="preserve">. </w:t>
      </w:r>
      <w:bookmarkStart w:id="236" w:name="OLE_LINK186"/>
      <w:bookmarkStart w:id="237" w:name="OLE_LINK187"/>
      <w:bookmarkStart w:id="238" w:name="OLE_LINK192"/>
      <w:r w:rsidR="004B561A">
        <w:rPr>
          <w:rFonts w:cstheme="minorHAnsi"/>
        </w:rPr>
        <w:t xml:space="preserve">The </w:t>
      </w:r>
      <w:r w:rsidR="00CF52E0">
        <w:rPr>
          <w:rFonts w:cstheme="minorHAnsi"/>
        </w:rPr>
        <w:t xml:space="preserve">set </w:t>
      </w:r>
      <w:r w:rsidR="00B4796B" w:rsidRPr="001E4566">
        <w:rPr>
          <w:rFonts w:ascii="Euclid Fraktur" w:hAnsi="Euclid Fraktur" w:cstheme="minorHAnsi"/>
          <w:i/>
          <w:sz w:val="28"/>
          <w:szCs w:val="28"/>
        </w:rPr>
        <w:t>g</w:t>
      </w:r>
      <w:bookmarkEnd w:id="236"/>
      <w:bookmarkEnd w:id="237"/>
      <w:bookmarkEnd w:id="238"/>
      <w:r w:rsidR="004D2C10">
        <w:rPr>
          <w:rFonts w:cstheme="minorHAnsi"/>
        </w:rPr>
        <w:t xml:space="preserve"> </w:t>
      </w:r>
      <w:r w:rsidR="00B4796B">
        <w:rPr>
          <w:rFonts w:cstheme="minorHAnsi"/>
        </w:rPr>
        <w:t>i</w:t>
      </w:r>
      <w:r w:rsidR="004D2C10">
        <w:rPr>
          <w:rFonts w:cstheme="minorHAnsi"/>
        </w:rPr>
        <w:t xml:space="preserve">s obtained </w:t>
      </w:r>
      <w:r w:rsidR="004B561A">
        <w:rPr>
          <w:rFonts w:cstheme="minorHAnsi"/>
        </w:rPr>
        <w:t xml:space="preserve">from </w:t>
      </w:r>
      <w:r w:rsidR="004B561A">
        <w:rPr>
          <w:rStyle w:val="s3"/>
          <w:rFonts w:ascii="Monotype Corsiva" w:hAnsi="Monotype Corsiva"/>
          <w:sz w:val="28"/>
          <w:szCs w:val="28"/>
        </w:rPr>
        <w:t>G</w:t>
      </w:r>
      <w:r w:rsidR="00B62DCF" w:rsidRPr="00B62DCF">
        <w:rPr>
          <w:rStyle w:val="s3"/>
          <w:rFonts w:asciiTheme="minorHAnsi" w:hAnsiTheme="minorHAnsi" w:cstheme="minorHAnsi"/>
          <w:sz w:val="28"/>
          <w:szCs w:val="28"/>
        </w:rPr>
        <w:t>*</w:t>
      </w:r>
      <w:r w:rsidR="004B561A">
        <w:rPr>
          <w:rFonts w:cstheme="minorHAnsi"/>
        </w:rPr>
        <w:t xml:space="preserve"> </w:t>
      </w:r>
      <w:r w:rsidR="004D2C10">
        <w:rPr>
          <w:rFonts w:cstheme="minorHAnsi"/>
        </w:rPr>
        <w:t xml:space="preserve">by repeated application of the operations +, –, and </w:t>
      </w:r>
      <w:r w:rsidR="00B4796B" w:rsidRPr="00B4796B">
        <w:rPr>
          <w:rFonts w:cstheme="minorHAnsi"/>
          <w:position w:val="-16"/>
        </w:rPr>
        <w:object w:dxaOrig="420" w:dyaOrig="440" w14:anchorId="3EA1BCA3">
          <v:shape id="_x0000_i1202" type="#_x0000_t75" style="width:21pt;height:22pt" o:ole="">
            <v:imagedata r:id="rId361" o:title=""/>
          </v:shape>
          <o:OLEObject Type="Embed" ProgID="Equation.DSMT4" ShapeID="_x0000_i1202" DrawAspect="Content" ObjectID="_1459433942" r:id="rId362"/>
        </w:object>
      </w:r>
      <w:r w:rsidR="004D2C10">
        <w:rPr>
          <w:rFonts w:cstheme="minorHAnsi"/>
        </w:rPr>
        <w:t>.</w:t>
      </w:r>
    </w:p>
    <w:p w14:paraId="76E29EEF" w14:textId="77777777" w:rsidR="00B4796B" w:rsidRDefault="00B4796B" w:rsidP="00F36052">
      <w:pPr>
        <w:tabs>
          <w:tab w:val="left" w:pos="720"/>
          <w:tab w:val="left" w:pos="3240"/>
          <w:tab w:val="left" w:pos="5940"/>
        </w:tabs>
        <w:rPr>
          <w:rFonts w:cstheme="minorHAnsi"/>
        </w:rPr>
      </w:pPr>
    </w:p>
    <w:p w14:paraId="6EF81C33" w14:textId="022DFB53" w:rsidR="00B4796B" w:rsidRDefault="00B4796B" w:rsidP="00F36052">
      <w:pPr>
        <w:tabs>
          <w:tab w:val="left" w:pos="720"/>
          <w:tab w:val="left" w:pos="3240"/>
          <w:tab w:val="left" w:pos="5940"/>
        </w:tabs>
        <w:rPr>
          <w:rFonts w:cstheme="minorHAnsi"/>
        </w:rPr>
      </w:pPr>
      <w:bookmarkStart w:id="239" w:name="OLE_LINK188"/>
      <w:bookmarkStart w:id="240" w:name="OLE_LINK189"/>
      <w:r>
        <w:rPr>
          <w:rFonts w:cstheme="minorHAnsi"/>
        </w:rPr>
        <w:t>(</w:t>
      </w:r>
      <w:r w:rsidRPr="001E4566">
        <w:rPr>
          <w:rFonts w:ascii="Euclid Fraktur" w:hAnsi="Euclid Fraktur" w:cstheme="minorHAnsi"/>
          <w:i/>
          <w:sz w:val="28"/>
          <w:szCs w:val="28"/>
        </w:rPr>
        <w:t>g</w:t>
      </w:r>
      <w:r>
        <w:rPr>
          <w:rFonts w:cstheme="minorHAnsi"/>
        </w:rPr>
        <w:t xml:space="preserve">, +) is </w:t>
      </w:r>
      <w:bookmarkEnd w:id="239"/>
      <w:bookmarkEnd w:id="240"/>
      <w:r>
        <w:rPr>
          <w:rFonts w:cstheme="minorHAnsi"/>
        </w:rPr>
        <w:t>an Abelian group:</w:t>
      </w:r>
    </w:p>
    <w:p w14:paraId="43933A3C" w14:textId="2BE5B8F0" w:rsidR="00B4796B" w:rsidRDefault="00222287" w:rsidP="00B4796B">
      <w:pPr>
        <w:pStyle w:val="ListParagraph"/>
        <w:numPr>
          <w:ilvl w:val="0"/>
          <w:numId w:val="14"/>
        </w:numPr>
        <w:tabs>
          <w:tab w:val="left" w:pos="720"/>
          <w:tab w:val="left" w:pos="3240"/>
          <w:tab w:val="left" w:pos="5940"/>
        </w:tabs>
        <w:rPr>
          <w:rFonts w:cstheme="minorHAnsi"/>
        </w:rPr>
      </w:pPr>
      <w:r>
        <w:rPr>
          <w:rFonts w:cstheme="minorHAnsi"/>
        </w:rPr>
        <w:t>Closed under + since + is a repeated operation until nothing new is obtained</w:t>
      </w:r>
    </w:p>
    <w:p w14:paraId="4354EBC5" w14:textId="058CEB12" w:rsidR="00222287" w:rsidRDefault="009D10CA" w:rsidP="00B4796B">
      <w:pPr>
        <w:pStyle w:val="ListParagraph"/>
        <w:numPr>
          <w:ilvl w:val="0"/>
          <w:numId w:val="14"/>
        </w:numPr>
        <w:tabs>
          <w:tab w:val="left" w:pos="720"/>
          <w:tab w:val="left" w:pos="3240"/>
          <w:tab w:val="left" w:pos="5940"/>
        </w:tabs>
        <w:rPr>
          <w:rFonts w:cstheme="minorHAnsi"/>
        </w:rPr>
      </w:pPr>
      <w:r>
        <w:rPr>
          <w:rFonts w:cstheme="minorHAnsi"/>
        </w:rPr>
        <w:t xml:space="preserve">The zero matrix is the additive identity and belongs to </w:t>
      </w:r>
      <w:r w:rsidRPr="001E4566">
        <w:rPr>
          <w:rFonts w:ascii="Euclid Fraktur" w:hAnsi="Euclid Fraktur" w:cstheme="minorHAnsi"/>
          <w:i/>
          <w:sz w:val="28"/>
          <w:szCs w:val="28"/>
        </w:rPr>
        <w:t>g</w:t>
      </w:r>
    </w:p>
    <w:p w14:paraId="4C8FB634" w14:textId="1D7E7253" w:rsidR="009D10CA" w:rsidRDefault="009D10CA" w:rsidP="00B4796B">
      <w:pPr>
        <w:pStyle w:val="ListParagraph"/>
        <w:numPr>
          <w:ilvl w:val="0"/>
          <w:numId w:val="14"/>
        </w:numPr>
        <w:tabs>
          <w:tab w:val="left" w:pos="720"/>
          <w:tab w:val="left" w:pos="3240"/>
          <w:tab w:val="left" w:pos="5940"/>
        </w:tabs>
        <w:rPr>
          <w:rFonts w:cstheme="minorHAnsi"/>
        </w:rPr>
      </w:pPr>
      <w:r>
        <w:rPr>
          <w:rFonts w:cstheme="minorHAnsi"/>
        </w:rPr>
        <w:t xml:space="preserve">- A is the additive inverse of A and is in </w:t>
      </w:r>
      <w:r w:rsidRPr="001E4566">
        <w:rPr>
          <w:rFonts w:ascii="Euclid Fraktur" w:hAnsi="Euclid Fraktur" w:cstheme="minorHAnsi"/>
          <w:i/>
          <w:sz w:val="28"/>
          <w:szCs w:val="28"/>
        </w:rPr>
        <w:t>g</w:t>
      </w:r>
      <w:r>
        <w:rPr>
          <w:rFonts w:cstheme="minorHAnsi"/>
        </w:rPr>
        <w:t xml:space="preserve"> since – is a repeated operation</w:t>
      </w:r>
    </w:p>
    <w:p w14:paraId="5D443A53" w14:textId="32B2D3FD" w:rsidR="009D10CA" w:rsidRDefault="009D10CA" w:rsidP="00B4796B">
      <w:pPr>
        <w:pStyle w:val="ListParagraph"/>
        <w:numPr>
          <w:ilvl w:val="0"/>
          <w:numId w:val="14"/>
        </w:numPr>
        <w:tabs>
          <w:tab w:val="left" w:pos="720"/>
          <w:tab w:val="left" w:pos="3240"/>
          <w:tab w:val="left" w:pos="5940"/>
        </w:tabs>
        <w:rPr>
          <w:rFonts w:cstheme="minorHAnsi"/>
        </w:rPr>
      </w:pPr>
      <w:r>
        <w:rPr>
          <w:rFonts w:cstheme="minorHAnsi"/>
        </w:rPr>
        <w:t>A+B = B+A since these are matrices</w:t>
      </w:r>
    </w:p>
    <w:p w14:paraId="3E6E90B9" w14:textId="77777777" w:rsidR="009D10CA" w:rsidRDefault="009D10CA" w:rsidP="009D10CA">
      <w:pPr>
        <w:tabs>
          <w:tab w:val="left" w:pos="720"/>
          <w:tab w:val="left" w:pos="3240"/>
          <w:tab w:val="left" w:pos="5940"/>
        </w:tabs>
        <w:rPr>
          <w:rFonts w:cstheme="minorHAnsi"/>
        </w:rPr>
      </w:pPr>
    </w:p>
    <w:p w14:paraId="0E0B2098" w14:textId="29AE23E5" w:rsidR="009D10CA" w:rsidRDefault="009D10CA" w:rsidP="009D10CA">
      <w:pPr>
        <w:tabs>
          <w:tab w:val="left" w:pos="720"/>
          <w:tab w:val="left" w:pos="3240"/>
          <w:tab w:val="left" w:pos="5940"/>
        </w:tabs>
        <w:rPr>
          <w:rFonts w:cstheme="minorHAnsi"/>
        </w:rPr>
      </w:pPr>
      <w:bookmarkStart w:id="241" w:name="OLE_LINK247"/>
      <w:bookmarkStart w:id="242" w:name="OLE_LINK250"/>
      <w:r w:rsidRPr="001E4566">
        <w:rPr>
          <w:rFonts w:ascii="Euclid Fraktur" w:hAnsi="Euclid Fraktur" w:cstheme="minorHAnsi"/>
          <w:i/>
          <w:sz w:val="28"/>
          <w:szCs w:val="28"/>
        </w:rPr>
        <w:t>g</w:t>
      </w:r>
      <w:bookmarkEnd w:id="241"/>
      <w:bookmarkEnd w:id="242"/>
      <w:r w:rsidR="0044053F">
        <w:rPr>
          <w:rFonts w:cstheme="minorHAnsi"/>
        </w:rPr>
        <w:t xml:space="preserve"> </w:t>
      </w:r>
      <w:r>
        <w:rPr>
          <w:rFonts w:cstheme="minorHAnsi"/>
        </w:rPr>
        <w:t>is</w:t>
      </w:r>
      <w:r w:rsidR="00BE7206">
        <w:rPr>
          <w:rFonts w:cstheme="minorHAnsi"/>
        </w:rPr>
        <w:t xml:space="preserve"> closed</w:t>
      </w:r>
      <w:r w:rsidR="00DB5FCF">
        <w:rPr>
          <w:rFonts w:cstheme="minorHAnsi"/>
        </w:rPr>
        <w:t xml:space="preserve"> under</w:t>
      </w:r>
      <w:r w:rsidR="0044053F">
        <w:rPr>
          <w:rFonts w:cstheme="minorHAnsi"/>
        </w:rPr>
        <w:t xml:space="preserve"> group multiplication </w:t>
      </w:r>
      <w:r w:rsidR="00BE7206">
        <w:rPr>
          <w:rFonts w:cstheme="minorHAnsi"/>
        </w:rPr>
        <w:t xml:space="preserve">: We show this by induction, constructing </w:t>
      </w:r>
      <w:bookmarkStart w:id="243" w:name="OLE_LINK193"/>
      <w:bookmarkStart w:id="244" w:name="OLE_LINK194"/>
      <w:r w:rsidR="00BE7206">
        <w:rPr>
          <w:rFonts w:ascii="Euclid Fraktur" w:hAnsi="Euclid Fraktur" w:cstheme="minorHAnsi"/>
          <w:i/>
          <w:sz w:val="28"/>
          <w:szCs w:val="28"/>
        </w:rPr>
        <w:t>g</w:t>
      </w:r>
      <w:bookmarkEnd w:id="243"/>
      <w:bookmarkEnd w:id="244"/>
      <w:r w:rsidR="00BE7206">
        <w:rPr>
          <w:rFonts w:cstheme="minorHAnsi"/>
        </w:rPr>
        <w:t xml:space="preserve"> by “levels”. Let</w:t>
      </w:r>
    </w:p>
    <w:p w14:paraId="2EE36395" w14:textId="755A6D36" w:rsidR="008B4FCA" w:rsidRDefault="00BE7206" w:rsidP="005A4E46">
      <w:pPr>
        <w:tabs>
          <w:tab w:val="left" w:pos="630"/>
          <w:tab w:val="left" w:pos="5310"/>
        </w:tabs>
        <w:rPr>
          <w:rFonts w:cstheme="minorHAnsi"/>
        </w:rPr>
      </w:pPr>
      <w:r>
        <w:rPr>
          <w:rFonts w:cstheme="minorHAnsi"/>
        </w:rPr>
        <w:tab/>
      </w:r>
      <w:bookmarkStart w:id="245" w:name="OLE_LINK195"/>
      <w:bookmarkStart w:id="246" w:name="OLE_LINK196"/>
      <w:bookmarkStart w:id="247" w:name="OLE_LINK215"/>
      <w:r w:rsidR="00434410">
        <w:rPr>
          <w:rFonts w:ascii="Euclid Fraktur" w:hAnsi="Euclid Fraktur" w:cstheme="minorHAnsi"/>
          <w:i/>
          <w:sz w:val="28"/>
          <w:szCs w:val="28"/>
        </w:rPr>
        <w:t>g</w:t>
      </w:r>
      <w:r w:rsidR="008B4FCA" w:rsidRPr="009B30B5">
        <w:rPr>
          <w:rFonts w:cstheme="minorHAnsi"/>
          <w:position w:val="-6"/>
          <w:vertAlign w:val="subscript"/>
        </w:rPr>
        <w:t>0</w:t>
      </w:r>
      <w:bookmarkEnd w:id="245"/>
      <w:bookmarkEnd w:id="246"/>
      <w:bookmarkEnd w:id="247"/>
      <w:r w:rsidR="008B4FCA">
        <w:rPr>
          <w:rFonts w:cstheme="minorHAnsi"/>
        </w:rPr>
        <w:t xml:space="preserve"> = </w:t>
      </w:r>
      <w:bookmarkStart w:id="248" w:name="OLE_LINK253"/>
      <w:bookmarkStart w:id="249" w:name="OLE_LINK260"/>
      <w:r w:rsidR="008B4FCA">
        <w:rPr>
          <w:rStyle w:val="s3"/>
          <w:rFonts w:ascii="Monotype Corsiva" w:hAnsi="Monotype Corsiva"/>
          <w:sz w:val="28"/>
          <w:szCs w:val="28"/>
        </w:rPr>
        <w:t>G</w:t>
      </w:r>
      <w:r w:rsidR="008B4FCA">
        <w:rPr>
          <w:rStyle w:val="s3"/>
          <w:rFonts w:asciiTheme="minorHAnsi" w:hAnsiTheme="minorHAnsi" w:cstheme="minorHAnsi"/>
          <w:sz w:val="28"/>
          <w:szCs w:val="28"/>
        </w:rPr>
        <w:t>*</w:t>
      </w:r>
      <w:bookmarkEnd w:id="248"/>
      <w:bookmarkEnd w:id="249"/>
      <w:r w:rsidR="00954938" w:rsidRPr="00954938">
        <w:rPr>
          <w:rStyle w:val="s3"/>
          <w:rFonts w:asciiTheme="minorHAnsi" w:hAnsiTheme="minorHAnsi" w:cstheme="minorHAnsi"/>
          <w:sz w:val="24"/>
          <w:szCs w:val="24"/>
        </w:rPr>
        <w:tab/>
        <w:t>(level 0)</w:t>
      </w:r>
    </w:p>
    <w:p w14:paraId="750CCE40" w14:textId="338D71D7" w:rsidR="00A27DA8" w:rsidRDefault="008B4FCA" w:rsidP="005A4E46">
      <w:pPr>
        <w:tabs>
          <w:tab w:val="left" w:pos="630"/>
          <w:tab w:val="left" w:pos="3240"/>
          <w:tab w:val="left" w:pos="5310"/>
        </w:tabs>
        <w:rPr>
          <w:rFonts w:cstheme="minorHAnsi"/>
        </w:rPr>
      </w:pPr>
      <w:r>
        <w:rPr>
          <w:rFonts w:cstheme="minorHAnsi"/>
        </w:rPr>
        <w:tab/>
      </w:r>
      <w:r w:rsidR="00152075" w:rsidRPr="00635E2B">
        <w:rPr>
          <w:rFonts w:cstheme="minorHAnsi"/>
          <w:position w:val="-18"/>
        </w:rPr>
        <w:object w:dxaOrig="4560" w:dyaOrig="480" w14:anchorId="5105BCAC">
          <v:shape id="_x0000_i1203" type="#_x0000_t75" style="width:228pt;height:24pt" o:ole="">
            <v:imagedata r:id="rId363" o:title=""/>
          </v:shape>
          <o:OLEObject Type="Embed" ProgID="Equation.DSMT4" ShapeID="_x0000_i1203" DrawAspect="Content" ObjectID="_1459433943" r:id="rId364"/>
        </w:object>
      </w:r>
      <w:r w:rsidR="005A4E46">
        <w:rPr>
          <w:rFonts w:cstheme="minorHAnsi"/>
        </w:rPr>
        <w:tab/>
      </w:r>
      <w:r w:rsidR="00A27DA8">
        <w:rPr>
          <w:rFonts w:cstheme="minorHAnsi"/>
        </w:rPr>
        <w:t xml:space="preserve">(level </w:t>
      </w:r>
      <w:r>
        <w:rPr>
          <w:rFonts w:cstheme="minorHAnsi"/>
        </w:rPr>
        <w:t>1</w:t>
      </w:r>
      <w:r w:rsidR="00A27DA8">
        <w:rPr>
          <w:rFonts w:cstheme="minorHAnsi"/>
        </w:rPr>
        <w:t>)</w:t>
      </w:r>
    </w:p>
    <w:p w14:paraId="289CE1CF" w14:textId="351082E2" w:rsidR="00BE7206" w:rsidRDefault="00A27DA8" w:rsidP="005A4E46">
      <w:pPr>
        <w:tabs>
          <w:tab w:val="left" w:pos="630"/>
          <w:tab w:val="left" w:pos="3240"/>
          <w:tab w:val="left" w:pos="5310"/>
        </w:tabs>
        <w:rPr>
          <w:rFonts w:cstheme="minorHAnsi"/>
        </w:rPr>
      </w:pPr>
      <w:r>
        <w:rPr>
          <w:rFonts w:cstheme="minorHAnsi"/>
        </w:rPr>
        <w:tab/>
      </w:r>
      <w:r w:rsidR="00152075" w:rsidRPr="00A27DA8">
        <w:rPr>
          <w:rFonts w:cstheme="minorHAnsi"/>
          <w:position w:val="-18"/>
        </w:rPr>
        <w:object w:dxaOrig="4500" w:dyaOrig="480" w14:anchorId="0158485B">
          <v:shape id="_x0000_i1204" type="#_x0000_t75" style="width:225pt;height:24pt" o:ole="">
            <v:imagedata r:id="rId365" o:title=""/>
          </v:shape>
          <o:OLEObject Type="Embed" ProgID="Equation.DSMT4" ShapeID="_x0000_i1204" DrawAspect="Content" ObjectID="_1459433944" r:id="rId366"/>
        </w:object>
      </w:r>
      <w:r>
        <w:rPr>
          <w:rFonts w:cstheme="minorHAnsi"/>
        </w:rPr>
        <w:t xml:space="preserve"> </w:t>
      </w:r>
      <w:r w:rsidR="005A4E46">
        <w:rPr>
          <w:rFonts w:cstheme="minorHAnsi"/>
        </w:rPr>
        <w:tab/>
      </w:r>
      <w:r>
        <w:rPr>
          <w:rFonts w:cstheme="minorHAnsi"/>
        </w:rPr>
        <w:t xml:space="preserve">(level </w:t>
      </w:r>
      <w:r w:rsidR="008B4FCA">
        <w:rPr>
          <w:rFonts w:cstheme="minorHAnsi"/>
        </w:rPr>
        <w:t>2</w:t>
      </w:r>
      <w:r>
        <w:rPr>
          <w:rFonts w:cstheme="minorHAnsi"/>
        </w:rPr>
        <w:t>)</w:t>
      </w:r>
    </w:p>
    <w:p w14:paraId="6DBBF6D9" w14:textId="4085F045" w:rsidR="00A27DA8" w:rsidRDefault="00A27DA8" w:rsidP="005A4E46">
      <w:pPr>
        <w:tabs>
          <w:tab w:val="left" w:pos="630"/>
          <w:tab w:val="left" w:pos="3240"/>
          <w:tab w:val="left" w:pos="5310"/>
          <w:tab w:val="left" w:pos="5940"/>
        </w:tabs>
        <w:rPr>
          <w:rFonts w:cstheme="minorHAnsi"/>
        </w:rPr>
      </w:pPr>
      <w:r>
        <w:rPr>
          <w:rFonts w:cstheme="minorHAnsi"/>
        </w:rPr>
        <w:tab/>
      </w:r>
      <w:r w:rsidR="00152075" w:rsidRPr="00E85480">
        <w:rPr>
          <w:rFonts w:cstheme="minorHAnsi"/>
          <w:position w:val="-18"/>
        </w:rPr>
        <w:object w:dxaOrig="4560" w:dyaOrig="480" w14:anchorId="7A714CFD">
          <v:shape id="_x0000_i1205" type="#_x0000_t75" style="width:228pt;height:24pt" o:ole="">
            <v:imagedata r:id="rId367" o:title=""/>
          </v:shape>
          <o:OLEObject Type="Embed" ProgID="Equation.DSMT4" ShapeID="_x0000_i1205" DrawAspect="Content" ObjectID="_1459433945" r:id="rId368"/>
        </w:object>
      </w:r>
      <w:r w:rsidR="005A4E46">
        <w:rPr>
          <w:rFonts w:cstheme="minorHAnsi"/>
        </w:rPr>
        <w:tab/>
      </w:r>
      <w:r w:rsidR="00E85480">
        <w:rPr>
          <w:rFonts w:cstheme="minorHAnsi"/>
        </w:rPr>
        <w:t xml:space="preserve">(level </w:t>
      </w:r>
      <w:r w:rsidR="008B4FCA">
        <w:rPr>
          <w:rFonts w:cstheme="minorHAnsi"/>
        </w:rPr>
        <w:t>3</w:t>
      </w:r>
      <w:r w:rsidR="00E85480">
        <w:rPr>
          <w:rFonts w:cstheme="minorHAnsi"/>
        </w:rPr>
        <w:t>)</w:t>
      </w:r>
    </w:p>
    <w:p w14:paraId="107EFFF0" w14:textId="4B73F3C0" w:rsidR="008B4FCA" w:rsidRDefault="00E85480" w:rsidP="00BE7206">
      <w:pPr>
        <w:tabs>
          <w:tab w:val="left" w:pos="630"/>
          <w:tab w:val="left" w:pos="3240"/>
          <w:tab w:val="left" w:pos="5940"/>
        </w:tabs>
        <w:rPr>
          <w:rFonts w:cstheme="minorHAnsi"/>
        </w:rPr>
      </w:pPr>
      <w:r>
        <w:rPr>
          <w:rFonts w:cstheme="minorHAnsi"/>
        </w:rPr>
        <w:tab/>
      </w:r>
      <w:r>
        <w:rPr>
          <w:rFonts w:cstheme="minorHAnsi"/>
        </w:rPr>
        <w:tab/>
      </w:r>
      <w:r w:rsidR="008B4FCA" w:rsidRPr="008B4FCA">
        <w:rPr>
          <w:rFonts w:cstheme="minorHAnsi"/>
          <w:position w:val="-4"/>
        </w:rPr>
        <w:object w:dxaOrig="120" w:dyaOrig="260" w14:anchorId="41EEB323">
          <v:shape id="_x0000_i1206" type="#_x0000_t75" style="width:6pt;height:13pt" o:ole="">
            <v:imagedata r:id="rId369" o:title=""/>
          </v:shape>
          <o:OLEObject Type="Embed" ProgID="Equation.DSMT4" ShapeID="_x0000_i1206" DrawAspect="Content" ObjectID="_1459433946" r:id="rId370"/>
        </w:object>
      </w:r>
      <w:r w:rsidR="008B4FCA">
        <w:rPr>
          <w:rFonts w:cstheme="minorHAnsi"/>
        </w:rPr>
        <w:t xml:space="preserve"> </w:t>
      </w:r>
    </w:p>
    <w:p w14:paraId="732603A1" w14:textId="77777777" w:rsidR="00280C3D" w:rsidRDefault="00954938" w:rsidP="00AF4E49">
      <w:pPr>
        <w:tabs>
          <w:tab w:val="left" w:pos="630"/>
          <w:tab w:val="left" w:pos="3240"/>
          <w:tab w:val="left" w:pos="5940"/>
        </w:tabs>
        <w:ind w:left="630"/>
        <w:rPr>
          <w:rFonts w:cstheme="minorHAnsi"/>
        </w:rPr>
      </w:pPr>
      <w:r>
        <w:rPr>
          <w:rFonts w:cstheme="minorHAnsi"/>
        </w:rPr>
        <w:t>Level 0 is closed under multiplication</w:t>
      </w:r>
      <w:r w:rsidR="005A4E46">
        <w:rPr>
          <w:rFonts w:cstheme="minorHAnsi"/>
        </w:rPr>
        <w:t xml:space="preserve"> since it is a multiplicative group</w:t>
      </w:r>
      <w:r>
        <w:rPr>
          <w:rFonts w:cstheme="minorHAnsi"/>
        </w:rPr>
        <w:t xml:space="preserve">. Supposed level </w:t>
      </w:r>
      <w:r>
        <w:rPr>
          <w:rFonts w:cstheme="minorHAnsi"/>
          <w:i/>
        </w:rPr>
        <w:t>n</w:t>
      </w:r>
      <w:r>
        <w:rPr>
          <w:rFonts w:cstheme="minorHAnsi"/>
        </w:rPr>
        <w:t xml:space="preserve"> – 1 </w:t>
      </w:r>
      <w:r w:rsidR="005A4E46">
        <w:rPr>
          <w:rFonts w:cstheme="minorHAnsi"/>
        </w:rPr>
        <w:t>is closed under multiplication and let E</w:t>
      </w:r>
      <w:r w:rsidR="00A3612B">
        <w:rPr>
          <w:rFonts w:cstheme="minorHAnsi"/>
        </w:rPr>
        <w:t xml:space="preserve"> and F</w:t>
      </w:r>
      <w:r w:rsidR="005A4E46">
        <w:rPr>
          <w:rFonts w:cstheme="minorHAnsi"/>
        </w:rPr>
        <w:t xml:space="preserve"> belong to level </w:t>
      </w:r>
      <w:r w:rsidR="005A4E46">
        <w:rPr>
          <w:rFonts w:cstheme="minorHAnsi"/>
          <w:i/>
        </w:rPr>
        <w:t>n</w:t>
      </w:r>
      <w:r w:rsidR="005A4E46">
        <w:rPr>
          <w:rFonts w:cstheme="minorHAnsi"/>
        </w:rPr>
        <w:t xml:space="preserve">. Then </w:t>
      </w:r>
      <w:bookmarkStart w:id="250" w:name="OLE_LINK201"/>
      <w:bookmarkStart w:id="251" w:name="OLE_LINK202"/>
      <w:r w:rsidR="005A4E46">
        <w:rPr>
          <w:rFonts w:cstheme="minorHAnsi"/>
        </w:rPr>
        <w:t xml:space="preserve">E = </w:t>
      </w:r>
      <w:bookmarkStart w:id="252" w:name="OLE_LINK197"/>
      <w:bookmarkStart w:id="253" w:name="OLE_LINK198"/>
      <w:r w:rsidR="000E6C39">
        <w:rPr>
          <w:rFonts w:cstheme="minorHAnsi"/>
        </w:rPr>
        <w:t>A±B</w:t>
      </w:r>
      <w:r w:rsidR="005A4E46">
        <w:rPr>
          <w:rFonts w:cstheme="minorHAnsi"/>
        </w:rPr>
        <w:t xml:space="preserve"> </w:t>
      </w:r>
      <w:bookmarkEnd w:id="252"/>
      <w:bookmarkEnd w:id="253"/>
      <w:r w:rsidR="005A4E46">
        <w:rPr>
          <w:rFonts w:cstheme="minorHAnsi"/>
        </w:rPr>
        <w:t xml:space="preserve">or E = [A,B] </w:t>
      </w:r>
      <w:r w:rsidR="00556E5C">
        <w:rPr>
          <w:rFonts w:cstheme="minorHAnsi"/>
        </w:rPr>
        <w:t>where A, B</w:t>
      </w:r>
      <w:bookmarkStart w:id="254" w:name="OLE_LINK199"/>
      <w:bookmarkStart w:id="255" w:name="OLE_LINK200"/>
      <w:bookmarkEnd w:id="250"/>
      <w:bookmarkEnd w:id="251"/>
      <w:r w:rsidR="00556E5C">
        <w:rPr>
          <w:rFonts w:cstheme="minorHAnsi"/>
        </w:rPr>
        <w:t xml:space="preserve"> </w:t>
      </w:r>
      <w:r w:rsidR="00F02874" w:rsidRPr="00F02874">
        <w:rPr>
          <w:rFonts w:cstheme="minorHAnsi"/>
          <w:position w:val="-6"/>
        </w:rPr>
        <w:object w:dxaOrig="200" w:dyaOrig="240" w14:anchorId="26CF26D3">
          <v:shape id="_x0000_i1207" type="#_x0000_t75" style="width:10pt;height:12pt" o:ole="">
            <v:imagedata r:id="rId371" o:title=""/>
          </v:shape>
          <o:OLEObject Type="Embed" ProgID="Equation.DSMT4" ShapeID="_x0000_i1207" DrawAspect="Content" ObjectID="_1459433947" r:id="rId372"/>
        </w:object>
      </w:r>
      <w:r w:rsidR="00F02874">
        <w:rPr>
          <w:rFonts w:cstheme="minorHAnsi"/>
        </w:rPr>
        <w:t xml:space="preserve"> </w:t>
      </w:r>
      <w:bookmarkStart w:id="256" w:name="OLE_LINK203"/>
      <w:bookmarkStart w:id="257" w:name="OLE_LINK204"/>
      <w:r w:rsidR="00556E5C">
        <w:rPr>
          <w:rFonts w:ascii="Euclid Fraktur" w:hAnsi="Euclid Fraktur" w:cstheme="minorHAnsi"/>
          <w:i/>
          <w:sz w:val="28"/>
          <w:szCs w:val="28"/>
        </w:rPr>
        <w:t>g</w:t>
      </w:r>
      <w:r w:rsidR="00556E5C">
        <w:rPr>
          <w:rFonts w:cstheme="minorHAnsi"/>
          <w:i/>
          <w:position w:val="-6"/>
          <w:vertAlign w:val="subscript"/>
        </w:rPr>
        <w:t>n</w:t>
      </w:r>
      <w:r w:rsidR="00556E5C">
        <w:rPr>
          <w:rFonts w:cstheme="minorHAnsi"/>
          <w:position w:val="-6"/>
          <w:vertAlign w:val="subscript"/>
        </w:rPr>
        <w:t>–1</w:t>
      </w:r>
      <w:bookmarkEnd w:id="254"/>
      <w:bookmarkEnd w:id="255"/>
      <w:bookmarkEnd w:id="256"/>
      <w:bookmarkEnd w:id="257"/>
      <w:r w:rsidR="00A3612B">
        <w:rPr>
          <w:rFonts w:cstheme="minorHAnsi"/>
        </w:rPr>
        <w:t xml:space="preserve"> and F = C±D or F = [C,D] where C, D</w:t>
      </w:r>
      <w:r w:rsidR="006926EB" w:rsidRPr="006926EB">
        <w:rPr>
          <w:rFonts w:cstheme="minorHAnsi"/>
          <w:position w:val="-6"/>
        </w:rPr>
        <w:object w:dxaOrig="200" w:dyaOrig="240" w14:anchorId="34DBBE7E">
          <v:shape id="_x0000_i1208" type="#_x0000_t75" style="width:10pt;height:12pt" o:ole="">
            <v:imagedata r:id="rId373" o:title=""/>
          </v:shape>
          <o:OLEObject Type="Embed" ProgID="Equation.DSMT4" ShapeID="_x0000_i1208" DrawAspect="Content" ObjectID="_1459433948" r:id="rId374"/>
        </w:object>
      </w:r>
      <w:r w:rsidR="006926EB">
        <w:rPr>
          <w:rFonts w:cstheme="minorHAnsi"/>
        </w:rPr>
        <w:t xml:space="preserve"> </w:t>
      </w:r>
      <w:r w:rsidR="00A3612B">
        <w:rPr>
          <w:rFonts w:ascii="Euclid Fraktur" w:hAnsi="Euclid Fraktur" w:cstheme="minorHAnsi"/>
          <w:i/>
          <w:sz w:val="28"/>
          <w:szCs w:val="28"/>
        </w:rPr>
        <w:t>g</w:t>
      </w:r>
      <w:r w:rsidR="00A3612B">
        <w:rPr>
          <w:rFonts w:cstheme="minorHAnsi"/>
          <w:i/>
          <w:position w:val="-6"/>
          <w:vertAlign w:val="subscript"/>
        </w:rPr>
        <w:t>n</w:t>
      </w:r>
      <w:r w:rsidR="00A3612B">
        <w:rPr>
          <w:rFonts w:cstheme="minorHAnsi"/>
          <w:position w:val="-6"/>
          <w:vertAlign w:val="subscript"/>
        </w:rPr>
        <w:t>–1</w:t>
      </w:r>
      <w:r w:rsidR="00A3612B">
        <w:rPr>
          <w:rFonts w:cstheme="minorHAnsi"/>
        </w:rPr>
        <w:t xml:space="preserve">. </w:t>
      </w:r>
      <w:r w:rsidR="006926EB">
        <w:rPr>
          <w:rFonts w:cstheme="minorHAnsi"/>
        </w:rPr>
        <w:t>I</w:t>
      </w:r>
      <w:r w:rsidR="00AF4E49">
        <w:rPr>
          <w:rFonts w:cstheme="minorHAnsi"/>
        </w:rPr>
        <w:t xml:space="preserve">f </w:t>
      </w:r>
      <w:r w:rsidR="006926EB">
        <w:rPr>
          <w:rFonts w:cstheme="minorHAnsi"/>
        </w:rPr>
        <w:t xml:space="preserve">EF = </w:t>
      </w:r>
      <w:r w:rsidR="001909C3">
        <w:rPr>
          <w:rFonts w:cstheme="minorHAnsi"/>
        </w:rPr>
        <w:t>(A ± B) (C ±D)</w:t>
      </w:r>
      <w:r w:rsidR="00AF4E49">
        <w:rPr>
          <w:rFonts w:cstheme="minorHAnsi"/>
        </w:rPr>
        <w:t xml:space="preserve"> then EF</w:t>
      </w:r>
      <w:r w:rsidR="00280C3D">
        <w:rPr>
          <w:rFonts w:cstheme="minorHAnsi"/>
        </w:rPr>
        <w:t xml:space="preserve"> = AC ± AD ± </w:t>
      </w:r>
      <w:r w:rsidR="001909C3">
        <w:rPr>
          <w:rFonts w:cstheme="minorHAnsi"/>
        </w:rPr>
        <w:t xml:space="preserve">BC ± BD  </w:t>
      </w:r>
      <w:r w:rsidR="001909C3" w:rsidRPr="00F02874">
        <w:rPr>
          <w:rFonts w:cstheme="minorHAnsi"/>
          <w:position w:val="-6"/>
        </w:rPr>
        <w:object w:dxaOrig="200" w:dyaOrig="240" w14:anchorId="2F82593B">
          <v:shape id="_x0000_i1209" type="#_x0000_t75" style="width:10pt;height:12pt" o:ole="">
            <v:imagedata r:id="rId375" o:title=""/>
          </v:shape>
          <o:OLEObject Type="Embed" ProgID="Equation.DSMT4" ShapeID="_x0000_i1209" DrawAspect="Content" ObjectID="_1459433949" r:id="rId376"/>
        </w:object>
      </w:r>
      <w:r w:rsidR="001909C3">
        <w:rPr>
          <w:rFonts w:cstheme="minorHAnsi"/>
        </w:rPr>
        <w:t xml:space="preserve"> </w:t>
      </w:r>
      <w:bookmarkStart w:id="258" w:name="OLE_LINK205"/>
      <w:bookmarkStart w:id="259" w:name="OLE_LINK206"/>
      <w:r w:rsidR="001909C3">
        <w:rPr>
          <w:rFonts w:ascii="Euclid Fraktur" w:hAnsi="Euclid Fraktur" w:cstheme="minorHAnsi"/>
          <w:i/>
          <w:sz w:val="28"/>
          <w:szCs w:val="28"/>
        </w:rPr>
        <w:t>g</w:t>
      </w:r>
      <w:r w:rsidR="001909C3">
        <w:rPr>
          <w:rFonts w:cstheme="minorHAnsi"/>
          <w:i/>
          <w:position w:val="-6"/>
          <w:vertAlign w:val="subscript"/>
        </w:rPr>
        <w:t>n</w:t>
      </w:r>
      <w:bookmarkEnd w:id="258"/>
      <w:bookmarkEnd w:id="259"/>
      <w:r w:rsidR="001909C3">
        <w:rPr>
          <w:rFonts w:cstheme="minorHAnsi"/>
        </w:rPr>
        <w:t xml:space="preserve"> because AC, AD, BC, and BD</w:t>
      </w:r>
      <w:r w:rsidR="006926EB">
        <w:rPr>
          <w:rFonts w:cstheme="minorHAnsi"/>
        </w:rPr>
        <w:t xml:space="preserve"> </w:t>
      </w:r>
      <w:r w:rsidR="00AF4E49" w:rsidRPr="00AF4E49">
        <w:rPr>
          <w:rFonts w:cstheme="minorHAnsi"/>
          <w:position w:val="-6"/>
        </w:rPr>
        <w:object w:dxaOrig="200" w:dyaOrig="240" w14:anchorId="0E8DE410">
          <v:shape id="_x0000_i1210" type="#_x0000_t75" style="width:10pt;height:12pt" o:ole="">
            <v:imagedata r:id="rId377" o:title=""/>
          </v:shape>
          <o:OLEObject Type="Embed" ProgID="Equation.DSMT4" ShapeID="_x0000_i1210" DrawAspect="Content" ObjectID="_1459433950" r:id="rId378"/>
        </w:object>
      </w:r>
      <w:r w:rsidR="00AF4E49">
        <w:rPr>
          <w:rFonts w:cstheme="minorHAnsi"/>
        </w:rPr>
        <w:t xml:space="preserve"> </w:t>
      </w:r>
      <w:bookmarkStart w:id="260" w:name="OLE_LINK207"/>
      <w:bookmarkStart w:id="261" w:name="OLE_LINK208"/>
      <w:bookmarkStart w:id="262" w:name="OLE_LINK209"/>
      <w:bookmarkStart w:id="263" w:name="OLE_LINK210"/>
      <w:r w:rsidR="006926EB">
        <w:rPr>
          <w:rFonts w:ascii="Euclid Fraktur" w:hAnsi="Euclid Fraktur" w:cstheme="minorHAnsi"/>
          <w:i/>
          <w:sz w:val="28"/>
          <w:szCs w:val="28"/>
        </w:rPr>
        <w:t>g</w:t>
      </w:r>
      <w:r w:rsidR="006926EB">
        <w:rPr>
          <w:rFonts w:cstheme="minorHAnsi"/>
          <w:i/>
          <w:position w:val="-6"/>
          <w:vertAlign w:val="subscript"/>
        </w:rPr>
        <w:t>n</w:t>
      </w:r>
      <w:r w:rsidR="006926EB">
        <w:rPr>
          <w:rFonts w:cstheme="minorHAnsi"/>
          <w:position w:val="-6"/>
          <w:vertAlign w:val="subscript"/>
        </w:rPr>
        <w:t>–1</w:t>
      </w:r>
      <w:bookmarkEnd w:id="260"/>
      <w:bookmarkEnd w:id="261"/>
      <w:r w:rsidR="006926EB">
        <w:rPr>
          <w:rFonts w:cstheme="minorHAnsi"/>
        </w:rPr>
        <w:t xml:space="preserve"> </w:t>
      </w:r>
      <w:r w:rsidR="00AF4E49">
        <w:rPr>
          <w:rFonts w:cstheme="minorHAnsi"/>
        </w:rPr>
        <w:t xml:space="preserve">because </w:t>
      </w:r>
      <w:r w:rsidR="00AF4E49">
        <w:rPr>
          <w:rFonts w:ascii="Euclid Fraktur" w:hAnsi="Euclid Fraktur" w:cstheme="minorHAnsi"/>
          <w:i/>
          <w:sz w:val="28"/>
          <w:szCs w:val="28"/>
        </w:rPr>
        <w:t>g</w:t>
      </w:r>
      <w:r w:rsidR="00AF4E49">
        <w:rPr>
          <w:rFonts w:cstheme="minorHAnsi"/>
          <w:i/>
          <w:position w:val="-6"/>
          <w:vertAlign w:val="subscript"/>
        </w:rPr>
        <w:t>n</w:t>
      </w:r>
      <w:r w:rsidR="00AF4E49">
        <w:rPr>
          <w:rFonts w:cstheme="minorHAnsi"/>
          <w:position w:val="-6"/>
          <w:vertAlign w:val="subscript"/>
        </w:rPr>
        <w:t>–1</w:t>
      </w:r>
      <w:r w:rsidR="00AF4E49">
        <w:rPr>
          <w:rFonts w:cstheme="minorHAnsi"/>
        </w:rPr>
        <w:t xml:space="preserve"> is closed under multiplication</w:t>
      </w:r>
      <w:r w:rsidR="006926EB">
        <w:rPr>
          <w:rFonts w:cstheme="minorHAnsi"/>
        </w:rPr>
        <w:t>.</w:t>
      </w:r>
      <w:r w:rsidR="00AF4E49">
        <w:rPr>
          <w:rFonts w:cstheme="minorHAnsi"/>
        </w:rPr>
        <w:t xml:space="preserve"> </w:t>
      </w:r>
      <w:r w:rsidR="00882C0D">
        <w:rPr>
          <w:rFonts w:cstheme="minorHAnsi"/>
        </w:rPr>
        <w:t>I</w:t>
      </w:r>
      <w:r w:rsidR="00AF4E49">
        <w:rPr>
          <w:rFonts w:cstheme="minorHAnsi"/>
        </w:rPr>
        <w:t xml:space="preserve">f EF = (A±B) [C,D], then EF </w:t>
      </w:r>
      <w:bookmarkEnd w:id="262"/>
      <w:bookmarkEnd w:id="263"/>
      <w:r w:rsidR="00AF4E49">
        <w:rPr>
          <w:rFonts w:cstheme="minorHAnsi"/>
        </w:rPr>
        <w:t>= ACD – ADC ±</w:t>
      </w:r>
      <w:r w:rsidR="00280C3D">
        <w:rPr>
          <w:rFonts w:cstheme="minorHAnsi"/>
        </w:rPr>
        <w:t> </w:t>
      </w:r>
      <w:r w:rsidR="00AF4E49">
        <w:rPr>
          <w:rFonts w:cstheme="minorHAnsi"/>
        </w:rPr>
        <w:t xml:space="preserve">BCD </w:t>
      </w:r>
      <w:r w:rsidR="007523C1" w:rsidRPr="007523C1">
        <w:rPr>
          <w:rFonts w:cstheme="minorHAnsi"/>
          <w:position w:val="-8"/>
        </w:rPr>
        <w:object w:dxaOrig="240" w:dyaOrig="240" w14:anchorId="5DB1E454">
          <v:shape id="_x0000_i1211" type="#_x0000_t75" style="width:12pt;height:12pt" o:ole="">
            <v:imagedata r:id="rId379" o:title=""/>
          </v:shape>
          <o:OLEObject Type="Embed" ProgID="Equation.DSMT4" ShapeID="_x0000_i1211" DrawAspect="Content" ObjectID="_1459433951" r:id="rId380"/>
        </w:object>
      </w:r>
      <w:r w:rsidR="00AF4E49">
        <w:rPr>
          <w:rFonts w:cstheme="minorHAnsi"/>
        </w:rPr>
        <w:t xml:space="preserve"> BDC</w:t>
      </w:r>
      <w:r w:rsidR="007523C1">
        <w:rPr>
          <w:rFonts w:cstheme="minorHAnsi"/>
        </w:rPr>
        <w:t xml:space="preserve"> </w:t>
      </w:r>
      <w:r w:rsidR="0037318B" w:rsidRPr="0037318B">
        <w:rPr>
          <w:rFonts w:cstheme="minorHAnsi"/>
          <w:position w:val="-6"/>
        </w:rPr>
        <w:object w:dxaOrig="200" w:dyaOrig="240" w14:anchorId="67A40691">
          <v:shape id="_x0000_i1212" type="#_x0000_t75" style="width:10pt;height:12pt" o:ole="">
            <v:imagedata r:id="rId381" o:title=""/>
          </v:shape>
          <o:OLEObject Type="Embed" ProgID="Equation.DSMT4" ShapeID="_x0000_i1212" DrawAspect="Content" ObjectID="_1459433952" r:id="rId382"/>
        </w:object>
      </w:r>
      <w:r w:rsidR="0037318B">
        <w:rPr>
          <w:rFonts w:cstheme="minorHAnsi"/>
        </w:rPr>
        <w:t xml:space="preserve"> </w:t>
      </w:r>
      <w:bookmarkStart w:id="264" w:name="OLE_LINK219"/>
      <w:bookmarkStart w:id="265" w:name="OLE_LINK220"/>
      <w:bookmarkStart w:id="266" w:name="OLE_LINK213"/>
      <w:bookmarkStart w:id="267" w:name="OLE_LINK214"/>
      <w:r w:rsidR="007523C1">
        <w:rPr>
          <w:rFonts w:ascii="Euclid Fraktur" w:hAnsi="Euclid Fraktur" w:cstheme="minorHAnsi"/>
          <w:i/>
          <w:sz w:val="28"/>
          <w:szCs w:val="28"/>
        </w:rPr>
        <w:t>g</w:t>
      </w:r>
      <w:bookmarkEnd w:id="264"/>
      <w:bookmarkEnd w:id="265"/>
      <w:r w:rsidR="007523C1">
        <w:rPr>
          <w:rFonts w:cstheme="minorHAnsi"/>
          <w:i/>
          <w:position w:val="-6"/>
          <w:vertAlign w:val="subscript"/>
        </w:rPr>
        <w:t>n</w:t>
      </w:r>
      <w:bookmarkEnd w:id="266"/>
      <w:bookmarkEnd w:id="267"/>
      <w:r w:rsidR="007523C1">
        <w:rPr>
          <w:rFonts w:cstheme="minorHAnsi"/>
        </w:rPr>
        <w:t xml:space="preserve"> because </w:t>
      </w:r>
      <w:r w:rsidR="0037318B">
        <w:rPr>
          <w:rFonts w:cstheme="minorHAnsi"/>
        </w:rPr>
        <w:t xml:space="preserve">ACD, ADC, BCD, and BDC </w:t>
      </w:r>
      <w:bookmarkStart w:id="268" w:name="OLE_LINK211"/>
      <w:bookmarkStart w:id="269" w:name="OLE_LINK212"/>
      <w:r w:rsidR="00882C0D" w:rsidRPr="00882C0D">
        <w:rPr>
          <w:rFonts w:cstheme="minorHAnsi"/>
          <w:position w:val="-6"/>
        </w:rPr>
        <w:object w:dxaOrig="200" w:dyaOrig="240" w14:anchorId="34229AC9">
          <v:shape id="_x0000_i1213" type="#_x0000_t75" style="width:10pt;height:12pt" o:ole="">
            <v:imagedata r:id="rId383" o:title=""/>
          </v:shape>
          <o:OLEObject Type="Embed" ProgID="Equation.DSMT4" ShapeID="_x0000_i1213" DrawAspect="Content" ObjectID="_1459433953" r:id="rId384"/>
        </w:object>
      </w:r>
      <w:r w:rsidR="000B67F7">
        <w:rPr>
          <w:rFonts w:cstheme="minorHAnsi"/>
        </w:rPr>
        <w:t xml:space="preserve"> </w:t>
      </w:r>
      <w:r w:rsidR="0037318B">
        <w:rPr>
          <w:rFonts w:ascii="Euclid Fraktur" w:hAnsi="Euclid Fraktur" w:cstheme="minorHAnsi"/>
          <w:i/>
          <w:sz w:val="28"/>
          <w:szCs w:val="28"/>
        </w:rPr>
        <w:t>g</w:t>
      </w:r>
      <w:r w:rsidR="0037318B">
        <w:rPr>
          <w:rFonts w:cstheme="minorHAnsi"/>
          <w:i/>
          <w:position w:val="-6"/>
          <w:vertAlign w:val="subscript"/>
        </w:rPr>
        <w:t>n</w:t>
      </w:r>
      <w:r w:rsidR="0037318B">
        <w:rPr>
          <w:rFonts w:cstheme="minorHAnsi"/>
          <w:position w:val="-6"/>
          <w:vertAlign w:val="subscript"/>
        </w:rPr>
        <w:t>–1</w:t>
      </w:r>
      <w:r w:rsidR="0037318B">
        <w:rPr>
          <w:rFonts w:cstheme="minorHAnsi"/>
        </w:rPr>
        <w:t xml:space="preserve"> because</w:t>
      </w:r>
      <w:r w:rsidR="00882C0D">
        <w:rPr>
          <w:rFonts w:cstheme="minorHAnsi"/>
        </w:rPr>
        <w:t xml:space="preserve"> </w:t>
      </w:r>
      <w:r w:rsidR="007523C1">
        <w:rPr>
          <w:rFonts w:ascii="Euclid Fraktur" w:hAnsi="Euclid Fraktur" w:cstheme="minorHAnsi"/>
          <w:i/>
          <w:sz w:val="28"/>
          <w:szCs w:val="28"/>
        </w:rPr>
        <w:lastRenderedPageBreak/>
        <w:t>g</w:t>
      </w:r>
      <w:r w:rsidR="007523C1">
        <w:rPr>
          <w:rFonts w:cstheme="minorHAnsi"/>
          <w:i/>
          <w:position w:val="-6"/>
          <w:vertAlign w:val="subscript"/>
        </w:rPr>
        <w:t>n</w:t>
      </w:r>
      <w:r w:rsidR="007523C1">
        <w:rPr>
          <w:rFonts w:cstheme="minorHAnsi"/>
          <w:position w:val="-6"/>
          <w:vertAlign w:val="subscript"/>
        </w:rPr>
        <w:t>–1</w:t>
      </w:r>
      <w:bookmarkEnd w:id="268"/>
      <w:bookmarkEnd w:id="269"/>
      <w:r w:rsidR="007523C1">
        <w:rPr>
          <w:rFonts w:cstheme="minorHAnsi"/>
        </w:rPr>
        <w:t xml:space="preserve"> is closed under multiplication. </w:t>
      </w:r>
      <w:r w:rsidR="00882C0D">
        <w:rPr>
          <w:rFonts w:cstheme="minorHAnsi"/>
        </w:rPr>
        <w:t>Similarly</w:t>
      </w:r>
      <w:r w:rsidR="007523C1">
        <w:rPr>
          <w:rFonts w:cstheme="minorHAnsi"/>
        </w:rPr>
        <w:t xml:space="preserve">, if EF = </w:t>
      </w:r>
      <w:r w:rsidR="0037318B">
        <w:rPr>
          <w:rFonts w:cstheme="minorHAnsi"/>
        </w:rPr>
        <w:t>[A,B]</w:t>
      </w:r>
      <w:r w:rsidR="007523C1">
        <w:rPr>
          <w:rFonts w:cstheme="minorHAnsi"/>
        </w:rPr>
        <w:t xml:space="preserve"> [C,D], then EF</w:t>
      </w:r>
      <w:r w:rsidR="00280C3D">
        <w:rPr>
          <w:rFonts w:cstheme="minorHAnsi"/>
        </w:rPr>
        <w:t> = </w:t>
      </w:r>
      <w:r w:rsidR="0037318B">
        <w:rPr>
          <w:rFonts w:cstheme="minorHAnsi"/>
        </w:rPr>
        <w:t xml:space="preserve">ABCD – ABDC + … + BADC </w:t>
      </w:r>
      <w:r w:rsidR="00B4544E" w:rsidRPr="00B4544E">
        <w:rPr>
          <w:rFonts w:cstheme="minorHAnsi"/>
          <w:position w:val="-6"/>
        </w:rPr>
        <w:object w:dxaOrig="200" w:dyaOrig="240" w14:anchorId="71AB8AC5">
          <v:shape id="_x0000_i1214" type="#_x0000_t75" style="width:10pt;height:12pt" o:ole="">
            <v:imagedata r:id="rId385" o:title=""/>
          </v:shape>
          <o:OLEObject Type="Embed" ProgID="Equation.DSMT4" ShapeID="_x0000_i1214" DrawAspect="Content" ObjectID="_1459433954" r:id="rId386"/>
        </w:object>
      </w:r>
      <w:r w:rsidR="00B4544E">
        <w:rPr>
          <w:rFonts w:cstheme="minorHAnsi"/>
        </w:rPr>
        <w:t xml:space="preserve"> </w:t>
      </w:r>
      <w:r w:rsidR="00882C0D">
        <w:rPr>
          <w:rFonts w:ascii="Euclid Fraktur" w:hAnsi="Euclid Fraktur" w:cstheme="minorHAnsi"/>
          <w:i/>
          <w:sz w:val="28"/>
          <w:szCs w:val="28"/>
        </w:rPr>
        <w:t>g</w:t>
      </w:r>
      <w:r w:rsidR="00882C0D">
        <w:rPr>
          <w:rFonts w:cstheme="minorHAnsi"/>
          <w:vertAlign w:val="subscript"/>
        </w:rPr>
        <w:t xml:space="preserve"> </w:t>
      </w:r>
      <w:r w:rsidR="00882C0D">
        <w:rPr>
          <w:rFonts w:cstheme="minorHAnsi"/>
          <w:i/>
          <w:position w:val="-6"/>
          <w:vertAlign w:val="subscript"/>
        </w:rPr>
        <w:t>n</w:t>
      </w:r>
      <w:r w:rsidR="0037318B">
        <w:rPr>
          <w:rFonts w:cstheme="minorHAnsi"/>
        </w:rPr>
        <w:t>.</w:t>
      </w:r>
      <w:r w:rsidR="00B4544E">
        <w:rPr>
          <w:rFonts w:cstheme="minorHAnsi"/>
        </w:rPr>
        <w:t xml:space="preserve"> </w:t>
      </w:r>
    </w:p>
    <w:p w14:paraId="2DA79353" w14:textId="77777777" w:rsidR="00280C3D" w:rsidRDefault="00280C3D" w:rsidP="00AF4E49">
      <w:pPr>
        <w:tabs>
          <w:tab w:val="left" w:pos="630"/>
          <w:tab w:val="left" w:pos="3240"/>
          <w:tab w:val="left" w:pos="5940"/>
        </w:tabs>
        <w:ind w:left="630"/>
        <w:rPr>
          <w:rFonts w:cstheme="minorHAnsi"/>
        </w:rPr>
      </w:pPr>
    </w:p>
    <w:p w14:paraId="35667BC9" w14:textId="14662509" w:rsidR="00AD22B6" w:rsidRDefault="00B4544E" w:rsidP="00AF4E49">
      <w:pPr>
        <w:tabs>
          <w:tab w:val="left" w:pos="630"/>
          <w:tab w:val="left" w:pos="3240"/>
          <w:tab w:val="left" w:pos="5940"/>
        </w:tabs>
        <w:ind w:left="630"/>
        <w:rPr>
          <w:rFonts w:cstheme="minorHAnsi"/>
        </w:rPr>
      </w:pPr>
      <w:r>
        <w:rPr>
          <w:rFonts w:cstheme="minorHAnsi"/>
        </w:rPr>
        <w:t xml:space="preserve">We also have to show that the construction process stops at </w:t>
      </w:r>
      <w:r w:rsidR="004A00C9">
        <w:rPr>
          <w:rFonts w:cstheme="minorHAnsi"/>
        </w:rPr>
        <w:t>(</w:t>
      </w:r>
      <w:r>
        <w:rPr>
          <w:rFonts w:cstheme="minorHAnsi"/>
        </w:rPr>
        <w:t>the first</w:t>
      </w:r>
      <w:r w:rsidR="004A00C9">
        <w:rPr>
          <w:rFonts w:cstheme="minorHAnsi"/>
        </w:rPr>
        <w:t>)</w:t>
      </w:r>
      <w:r>
        <w:rPr>
          <w:rFonts w:cstheme="minorHAnsi"/>
        </w:rPr>
        <w:t xml:space="preserve"> infinity, </w:t>
      </w:r>
      <w:r w:rsidR="004A00C9">
        <w:rPr>
          <w:rFonts w:cstheme="minorHAnsi"/>
        </w:rPr>
        <w:t>and</w:t>
      </w:r>
      <w:r>
        <w:rPr>
          <w:rFonts w:cstheme="minorHAnsi"/>
        </w:rPr>
        <w:t xml:space="preserve"> it does because if </w:t>
      </w:r>
      <w:r w:rsidR="00AD22B6">
        <w:rPr>
          <w:rFonts w:cstheme="minorHAnsi"/>
        </w:rPr>
        <w:t>A</w:t>
      </w:r>
      <w:r>
        <w:rPr>
          <w:rFonts w:cstheme="minorHAnsi"/>
        </w:rPr>
        <w:t xml:space="preserve">, </w:t>
      </w:r>
      <w:r w:rsidR="00AD22B6">
        <w:rPr>
          <w:rFonts w:cstheme="minorHAnsi"/>
        </w:rPr>
        <w:t>B</w:t>
      </w:r>
      <w:r w:rsidR="004456CB" w:rsidRPr="004456CB">
        <w:rPr>
          <w:rFonts w:cstheme="minorHAnsi"/>
          <w:position w:val="-6"/>
        </w:rPr>
        <w:object w:dxaOrig="200" w:dyaOrig="240" w14:anchorId="606BDEBC">
          <v:shape id="_x0000_i1215" type="#_x0000_t75" style="width:10pt;height:12pt" o:ole="">
            <v:imagedata r:id="rId387" o:title=""/>
          </v:shape>
          <o:OLEObject Type="Embed" ProgID="Equation.DSMT4" ShapeID="_x0000_i1215" DrawAspect="Content" ObjectID="_1459433955" r:id="rId388"/>
        </w:object>
      </w:r>
      <w:r w:rsidR="004456CB">
        <w:rPr>
          <w:rFonts w:cstheme="minorHAnsi"/>
        </w:rPr>
        <w:t xml:space="preserve"> </w:t>
      </w:r>
      <w:bookmarkStart w:id="270" w:name="OLE_LINK216"/>
      <w:bookmarkStart w:id="271" w:name="OLE_LINK217"/>
      <w:r w:rsidR="00174000">
        <w:rPr>
          <w:rFonts w:ascii="Euclid Fraktur" w:hAnsi="Euclid Fraktur" w:cstheme="minorHAnsi"/>
          <w:i/>
          <w:sz w:val="28"/>
          <w:szCs w:val="28"/>
        </w:rPr>
        <w:t>g</w:t>
      </w:r>
      <w:r w:rsidR="00174000">
        <w:rPr>
          <w:rFonts w:ascii="Arial" w:hAnsi="Arial" w:cs="Arial"/>
          <w:position w:val="-6"/>
          <w:vertAlign w:val="subscript"/>
        </w:rPr>
        <w:t>∞</w:t>
      </w:r>
      <w:bookmarkEnd w:id="270"/>
      <w:bookmarkEnd w:id="271"/>
      <w:r w:rsidR="00174000">
        <w:rPr>
          <w:rFonts w:cstheme="minorHAnsi"/>
        </w:rPr>
        <w:t xml:space="preserve"> the</w:t>
      </w:r>
      <w:r w:rsidR="004456CB">
        <w:rPr>
          <w:rFonts w:cstheme="minorHAnsi"/>
        </w:rPr>
        <w:t>n</w:t>
      </w:r>
      <w:r w:rsidR="00174000">
        <w:rPr>
          <w:rFonts w:cstheme="minorHAnsi"/>
        </w:rPr>
        <w:t xml:space="preserve"> </w:t>
      </w:r>
      <w:r w:rsidR="004456CB" w:rsidRPr="004456CB">
        <w:rPr>
          <w:rFonts w:cstheme="minorHAnsi"/>
          <w:position w:val="-4"/>
        </w:rPr>
        <w:object w:dxaOrig="200" w:dyaOrig="260" w14:anchorId="4C0C7F21">
          <v:shape id="_x0000_i1216" type="#_x0000_t75" style="width:10pt;height:13pt" o:ole="">
            <v:imagedata r:id="rId389" o:title=""/>
          </v:shape>
          <o:OLEObject Type="Embed" ProgID="Equation.DSMT4" ShapeID="_x0000_i1216" DrawAspect="Content" ObjectID="_1459433956" r:id="rId390"/>
        </w:object>
      </w:r>
      <w:r w:rsidR="00174000">
        <w:rPr>
          <w:rFonts w:cstheme="minorHAnsi"/>
          <w:i/>
        </w:rPr>
        <w:t>n</w:t>
      </w:r>
      <w:r w:rsidR="00174000">
        <w:rPr>
          <w:rFonts w:cstheme="minorHAnsi"/>
        </w:rPr>
        <w:t xml:space="preserve"> such that </w:t>
      </w:r>
      <w:r w:rsidR="00AD22B6">
        <w:rPr>
          <w:rFonts w:cstheme="minorHAnsi"/>
        </w:rPr>
        <w:t>A</w:t>
      </w:r>
      <w:r w:rsidR="00174000">
        <w:rPr>
          <w:rFonts w:cstheme="minorHAnsi"/>
        </w:rPr>
        <w:t xml:space="preserve">, </w:t>
      </w:r>
      <w:r w:rsidR="00AD22B6">
        <w:rPr>
          <w:rFonts w:cstheme="minorHAnsi"/>
        </w:rPr>
        <w:t>B</w:t>
      </w:r>
      <w:r w:rsidR="00174000">
        <w:rPr>
          <w:rFonts w:cstheme="minorHAnsi"/>
        </w:rPr>
        <w:t xml:space="preserve"> </w:t>
      </w:r>
      <w:r w:rsidR="000C061D" w:rsidRPr="000C061D">
        <w:rPr>
          <w:rFonts w:cstheme="minorHAnsi"/>
          <w:position w:val="-6"/>
        </w:rPr>
        <w:object w:dxaOrig="200" w:dyaOrig="240" w14:anchorId="3FA2A4C1">
          <v:shape id="_x0000_i1217" type="#_x0000_t75" style="width:10pt;height:12pt" o:ole="">
            <v:imagedata r:id="rId391" o:title=""/>
          </v:shape>
          <o:OLEObject Type="Embed" ProgID="Equation.DSMT4" ShapeID="_x0000_i1217" DrawAspect="Content" ObjectID="_1459433957" r:id="rId392"/>
        </w:object>
      </w:r>
      <w:r w:rsidR="000C061D">
        <w:rPr>
          <w:rFonts w:cstheme="minorHAnsi"/>
        </w:rPr>
        <w:t xml:space="preserve"> </w:t>
      </w:r>
      <w:r w:rsidR="004456CB">
        <w:rPr>
          <w:rFonts w:ascii="Euclid Fraktur" w:hAnsi="Euclid Fraktur" w:cstheme="minorHAnsi"/>
          <w:i/>
          <w:sz w:val="28"/>
          <w:szCs w:val="28"/>
        </w:rPr>
        <w:t>g</w:t>
      </w:r>
      <w:r w:rsidR="004456CB">
        <w:rPr>
          <w:rFonts w:cstheme="minorHAnsi"/>
          <w:i/>
          <w:position w:val="-6"/>
          <w:vertAlign w:val="subscript"/>
        </w:rPr>
        <w:t>n</w:t>
      </w:r>
      <w:r w:rsidR="00AD22B6">
        <w:rPr>
          <w:rFonts w:cstheme="minorHAnsi"/>
        </w:rPr>
        <w:t xml:space="preserve"> and so A±B and [A,B]</w:t>
      </w:r>
      <w:r w:rsidR="00174000">
        <w:rPr>
          <w:rFonts w:cstheme="minorHAnsi"/>
        </w:rPr>
        <w:t xml:space="preserve"> </w:t>
      </w:r>
      <w:r w:rsidR="00AC7B1C" w:rsidRPr="00AC7B1C">
        <w:rPr>
          <w:rFonts w:cstheme="minorHAnsi"/>
          <w:position w:val="-6"/>
        </w:rPr>
        <w:object w:dxaOrig="200" w:dyaOrig="240" w14:anchorId="3F3722E6">
          <v:shape id="_x0000_i1218" type="#_x0000_t75" style="width:10pt;height:12pt" o:ole="">
            <v:imagedata r:id="rId393" o:title=""/>
          </v:shape>
          <o:OLEObject Type="Embed" ProgID="Equation.DSMT4" ShapeID="_x0000_i1218" DrawAspect="Content" ObjectID="_1459433958" r:id="rId394"/>
        </w:object>
      </w:r>
      <w:r w:rsidR="00AC7B1C">
        <w:rPr>
          <w:rFonts w:cstheme="minorHAnsi"/>
        </w:rPr>
        <w:t xml:space="preserve"> </w:t>
      </w:r>
      <w:r w:rsidR="000C061D">
        <w:rPr>
          <w:rFonts w:ascii="Euclid Fraktur" w:hAnsi="Euclid Fraktur" w:cstheme="minorHAnsi"/>
          <w:i/>
          <w:sz w:val="28"/>
          <w:szCs w:val="28"/>
        </w:rPr>
        <w:t>g</w:t>
      </w:r>
      <w:r w:rsidR="000C061D">
        <w:rPr>
          <w:rFonts w:cstheme="minorHAnsi"/>
          <w:i/>
          <w:position w:val="-6"/>
          <w:vertAlign w:val="subscript"/>
        </w:rPr>
        <w:t>n</w:t>
      </w:r>
      <w:r w:rsidR="000C061D">
        <w:rPr>
          <w:rFonts w:cstheme="minorHAnsi"/>
          <w:position w:val="-6"/>
          <w:vertAlign w:val="subscript"/>
        </w:rPr>
        <w:t>+1</w:t>
      </w:r>
      <w:r w:rsidR="00AC7B1C">
        <w:rPr>
          <w:rFonts w:cstheme="minorHAnsi"/>
          <w:position w:val="-6"/>
        </w:rPr>
        <w:t xml:space="preserve"> </w:t>
      </w:r>
      <w:r w:rsidR="0028585A" w:rsidRPr="0028585A">
        <w:rPr>
          <w:rFonts w:cstheme="minorHAnsi"/>
          <w:position w:val="-8"/>
        </w:rPr>
        <w:object w:dxaOrig="240" w:dyaOrig="280" w14:anchorId="400D1E2F">
          <v:shape id="_x0000_i1219" type="#_x0000_t75" style="width:12pt;height:14pt" o:ole="">
            <v:imagedata r:id="rId395" o:title=""/>
          </v:shape>
          <o:OLEObject Type="Embed" ProgID="Equation.DSMT4" ShapeID="_x0000_i1219" DrawAspect="Content" ObjectID="_1459433959" r:id="rId396"/>
        </w:object>
      </w:r>
      <w:r w:rsidR="0028585A">
        <w:rPr>
          <w:rFonts w:cstheme="minorHAnsi"/>
          <w:position w:val="-6"/>
        </w:rPr>
        <w:t xml:space="preserve"> </w:t>
      </w:r>
      <w:r w:rsidR="0028585A">
        <w:rPr>
          <w:rFonts w:ascii="Euclid Fraktur" w:hAnsi="Euclid Fraktur" w:cstheme="minorHAnsi"/>
          <w:i/>
          <w:sz w:val="28"/>
          <w:szCs w:val="28"/>
        </w:rPr>
        <w:t>g</w:t>
      </w:r>
      <w:r w:rsidR="0028585A">
        <w:rPr>
          <w:rFonts w:ascii="Arial" w:hAnsi="Arial" w:cs="Arial"/>
          <w:position w:val="-6"/>
          <w:vertAlign w:val="subscript"/>
        </w:rPr>
        <w:t>∞</w:t>
      </w:r>
      <w:r w:rsidR="00174000">
        <w:rPr>
          <w:rFonts w:cstheme="minorHAnsi"/>
        </w:rPr>
        <w:t>.</w:t>
      </w:r>
    </w:p>
    <w:p w14:paraId="10CBB4D1" w14:textId="77777777" w:rsidR="00280C3D" w:rsidRDefault="00280C3D" w:rsidP="00AD22B6">
      <w:pPr>
        <w:tabs>
          <w:tab w:val="left" w:pos="630"/>
          <w:tab w:val="left" w:pos="3240"/>
          <w:tab w:val="left" w:pos="5940"/>
        </w:tabs>
        <w:rPr>
          <w:rFonts w:cstheme="minorHAnsi"/>
        </w:rPr>
      </w:pPr>
    </w:p>
    <w:p w14:paraId="326FDC2B" w14:textId="20B384DA" w:rsidR="00AD22B6" w:rsidRDefault="00AD22B6" w:rsidP="00AD22B6">
      <w:pPr>
        <w:tabs>
          <w:tab w:val="left" w:pos="630"/>
          <w:tab w:val="left" w:pos="3240"/>
          <w:tab w:val="left" w:pos="5940"/>
        </w:tabs>
        <w:rPr>
          <w:rFonts w:cstheme="minorHAnsi"/>
        </w:rPr>
      </w:pPr>
      <w:r>
        <w:rPr>
          <w:rFonts w:cstheme="minorHAnsi"/>
        </w:rPr>
        <w:t>The distributive property holds:</w:t>
      </w:r>
    </w:p>
    <w:p w14:paraId="085E3212" w14:textId="43C20CDF" w:rsidR="00AD22B6" w:rsidRDefault="00AD22B6" w:rsidP="00AD22B6">
      <w:pPr>
        <w:tabs>
          <w:tab w:val="left" w:pos="630"/>
          <w:tab w:val="left" w:pos="3240"/>
          <w:tab w:val="left" w:pos="5940"/>
        </w:tabs>
        <w:rPr>
          <w:rFonts w:cstheme="minorHAnsi"/>
        </w:rPr>
      </w:pPr>
      <w:r>
        <w:rPr>
          <w:rFonts w:cstheme="minorHAnsi"/>
        </w:rPr>
        <w:tab/>
        <w:t xml:space="preserve">If A, B, C </w:t>
      </w:r>
      <w:r w:rsidR="002B36BC" w:rsidRPr="002B36BC">
        <w:rPr>
          <w:rFonts w:cstheme="minorHAnsi"/>
          <w:position w:val="-6"/>
        </w:rPr>
        <w:object w:dxaOrig="200" w:dyaOrig="240" w14:anchorId="3DB7804E">
          <v:shape id="_x0000_i1220" type="#_x0000_t75" style="width:10pt;height:12pt" o:ole="">
            <v:imagedata r:id="rId397" o:title=""/>
          </v:shape>
          <o:OLEObject Type="Embed" ProgID="Equation.DSMT4" ShapeID="_x0000_i1220" DrawAspect="Content" ObjectID="_1459433960" r:id="rId398"/>
        </w:object>
      </w:r>
      <w:r w:rsidR="00204D5D">
        <w:rPr>
          <w:rFonts w:cstheme="minorHAnsi"/>
        </w:rPr>
        <w:t xml:space="preserve"> </w:t>
      </w:r>
      <w:bookmarkStart w:id="272" w:name="OLE_LINK221"/>
      <w:bookmarkStart w:id="273" w:name="OLE_LINK222"/>
      <w:r>
        <w:rPr>
          <w:rFonts w:ascii="Euclid Fraktur" w:hAnsi="Euclid Fraktur" w:cstheme="minorHAnsi"/>
          <w:i/>
          <w:sz w:val="28"/>
          <w:szCs w:val="28"/>
        </w:rPr>
        <w:t>g</w:t>
      </w:r>
      <w:bookmarkEnd w:id="272"/>
      <w:bookmarkEnd w:id="273"/>
      <w:r>
        <w:rPr>
          <w:rFonts w:cstheme="minorHAnsi"/>
        </w:rPr>
        <w:t xml:space="preserve"> then A(B+C) = AB + AC since A, B, and C are matrices.</w:t>
      </w:r>
    </w:p>
    <w:p w14:paraId="71E46B59" w14:textId="77777777" w:rsidR="00280C3D" w:rsidRDefault="00280C3D" w:rsidP="00AD22B6">
      <w:pPr>
        <w:tabs>
          <w:tab w:val="left" w:pos="630"/>
          <w:tab w:val="left" w:pos="3240"/>
          <w:tab w:val="left" w:pos="5940"/>
        </w:tabs>
        <w:rPr>
          <w:rFonts w:cstheme="minorHAnsi"/>
        </w:rPr>
      </w:pPr>
    </w:p>
    <w:p w14:paraId="62F722BA" w14:textId="77777777" w:rsidR="00280C3D" w:rsidRDefault="002B36BC" w:rsidP="00AD22B6">
      <w:pPr>
        <w:tabs>
          <w:tab w:val="left" w:pos="630"/>
          <w:tab w:val="left" w:pos="3240"/>
          <w:tab w:val="left" w:pos="5940"/>
        </w:tabs>
        <w:rPr>
          <w:rFonts w:cstheme="minorHAnsi"/>
        </w:rPr>
      </w:pPr>
      <w:r>
        <w:rPr>
          <w:rFonts w:cstheme="minorHAnsi"/>
        </w:rPr>
        <w:t>Similarly, the associative property for multiplication holds because we are dealing with matrices.</w:t>
      </w:r>
    </w:p>
    <w:p w14:paraId="0BA0E7E3" w14:textId="77777777" w:rsidR="00280C3D" w:rsidRDefault="00280C3D" w:rsidP="00AD22B6">
      <w:pPr>
        <w:tabs>
          <w:tab w:val="left" w:pos="630"/>
          <w:tab w:val="left" w:pos="3240"/>
          <w:tab w:val="left" w:pos="5940"/>
        </w:tabs>
        <w:rPr>
          <w:rFonts w:cstheme="minorHAnsi"/>
        </w:rPr>
      </w:pPr>
    </w:p>
    <w:p w14:paraId="36ECAC62" w14:textId="70BB2A3D" w:rsidR="00280C3D" w:rsidRDefault="00280C3D" w:rsidP="00AD22B6">
      <w:pPr>
        <w:tabs>
          <w:tab w:val="left" w:pos="630"/>
          <w:tab w:val="left" w:pos="3240"/>
          <w:tab w:val="left" w:pos="5940"/>
        </w:tabs>
        <w:rPr>
          <w:rFonts w:cstheme="minorHAnsi"/>
        </w:rPr>
      </w:pPr>
      <w:r>
        <w:rPr>
          <w:rFonts w:cstheme="minorHAnsi"/>
        </w:rPr>
        <w:t xml:space="preserve">Finally, </w:t>
      </w:r>
      <w:bookmarkStart w:id="274" w:name="OLE_LINK283"/>
      <w:bookmarkStart w:id="275" w:name="OLE_LINK284"/>
      <w:r w:rsidRPr="001E4566">
        <w:rPr>
          <w:rFonts w:ascii="Euclid Fraktur" w:hAnsi="Euclid Fraktur" w:cstheme="minorHAnsi"/>
          <w:i/>
          <w:sz w:val="28"/>
          <w:szCs w:val="28"/>
        </w:rPr>
        <w:t>g</w:t>
      </w:r>
      <w:r>
        <w:rPr>
          <w:rFonts w:cstheme="minorHAnsi"/>
        </w:rPr>
        <w:t xml:space="preserve"> </w:t>
      </w:r>
      <w:bookmarkEnd w:id="274"/>
      <w:bookmarkEnd w:id="275"/>
      <w:r>
        <w:rPr>
          <w:rFonts w:cstheme="minorHAnsi"/>
        </w:rPr>
        <w:t>is a vector space:</w:t>
      </w:r>
    </w:p>
    <w:p w14:paraId="1C5505C0" w14:textId="418788AA" w:rsidR="001909C3" w:rsidRPr="00174000" w:rsidRDefault="001C7B06" w:rsidP="001C7B06">
      <w:pPr>
        <w:tabs>
          <w:tab w:val="left" w:pos="630"/>
          <w:tab w:val="left" w:pos="3240"/>
          <w:tab w:val="left" w:pos="5940"/>
        </w:tabs>
        <w:ind w:left="630"/>
        <w:rPr>
          <w:rFonts w:cstheme="minorHAnsi"/>
        </w:rPr>
      </w:pPr>
      <w:r>
        <w:rPr>
          <w:rFonts w:cstheme="minorHAnsi"/>
        </w:rPr>
        <w:t xml:space="preserve">The only property that is not obvious is closure of scalar multiplication. </w:t>
      </w:r>
      <w:r w:rsidR="00280C3D">
        <w:rPr>
          <w:rFonts w:cstheme="minorHAnsi"/>
        </w:rPr>
        <w:t xml:space="preserve">If </w:t>
      </w:r>
      <w:bookmarkStart w:id="276" w:name="OLE_LINK272"/>
      <w:bookmarkStart w:id="277" w:name="OLE_LINK273"/>
      <w:r w:rsidR="00E07CD5" w:rsidRPr="00E07CD5">
        <w:rPr>
          <w:rFonts w:ascii="Symbol" w:hAnsi="Symbol" w:cstheme="minorHAnsi"/>
          <w:i/>
        </w:rPr>
        <w:t></w:t>
      </w:r>
      <w:bookmarkEnd w:id="276"/>
      <w:bookmarkEnd w:id="277"/>
      <w:r w:rsidR="00E07CD5">
        <w:rPr>
          <w:rFonts w:cstheme="minorHAnsi"/>
        </w:rPr>
        <w:t xml:space="preserve"> is a scalar and A </w:t>
      </w:r>
      <w:r w:rsidR="00E07CD5" w:rsidRPr="00E07CD5">
        <w:rPr>
          <w:rFonts w:cstheme="minorHAnsi"/>
          <w:position w:val="-6"/>
        </w:rPr>
        <w:object w:dxaOrig="200" w:dyaOrig="240" w14:anchorId="45A85835">
          <v:shape id="_x0000_i1221" type="#_x0000_t75" style="width:10pt;height:12pt" o:ole="">
            <v:imagedata r:id="rId399" o:title=""/>
          </v:shape>
          <o:OLEObject Type="Embed" ProgID="Equation.DSMT4" ShapeID="_x0000_i1221" DrawAspect="Content" ObjectID="_1459433961" r:id="rId400"/>
        </w:object>
      </w:r>
      <w:r w:rsidR="00E07CD5">
        <w:rPr>
          <w:rFonts w:cstheme="minorHAnsi"/>
        </w:rPr>
        <w:t xml:space="preserve"> </w:t>
      </w:r>
      <w:r w:rsidR="003F30C8">
        <w:rPr>
          <w:rFonts w:ascii="Euclid Fraktur" w:hAnsi="Euclid Fraktur" w:cstheme="minorHAnsi"/>
          <w:i/>
          <w:sz w:val="28"/>
          <w:szCs w:val="28"/>
        </w:rPr>
        <w:t>g</w:t>
      </w:r>
      <w:r>
        <w:rPr>
          <w:rFonts w:cstheme="minorHAnsi"/>
        </w:rPr>
        <w:t xml:space="preserve">, </w:t>
      </w:r>
      <w:r w:rsidR="00E07CD5">
        <w:rPr>
          <w:rFonts w:cstheme="minorHAnsi"/>
        </w:rPr>
        <w:t xml:space="preserve">then A is constructed </w:t>
      </w:r>
      <w:r w:rsidR="003F30C8">
        <w:rPr>
          <w:rFonts w:cstheme="minorHAnsi"/>
        </w:rPr>
        <w:t>via</w:t>
      </w:r>
      <w:r w:rsidR="00E07CD5">
        <w:rPr>
          <w:rFonts w:cstheme="minorHAnsi"/>
        </w:rPr>
        <w:t xml:space="preserve"> the induction</w:t>
      </w:r>
      <w:r>
        <w:rPr>
          <w:rFonts w:cstheme="minorHAnsi"/>
        </w:rPr>
        <w:t xml:space="preserve"> process </w:t>
      </w:r>
      <w:r w:rsidR="00E07CD5">
        <w:rPr>
          <w:rFonts w:cstheme="minorHAnsi"/>
        </w:rPr>
        <w:t xml:space="preserve">from a finite number of elements </w:t>
      </w:r>
      <w:bookmarkStart w:id="278" w:name="OLE_LINK261"/>
      <w:bookmarkStart w:id="279" w:name="OLE_LINK264"/>
      <w:r w:rsidR="00E07CD5">
        <w:rPr>
          <w:rFonts w:cstheme="minorHAnsi"/>
        </w:rPr>
        <w:t>B, …, D</w:t>
      </w:r>
      <w:bookmarkEnd w:id="278"/>
      <w:bookmarkEnd w:id="279"/>
      <w:r w:rsidR="00E07CD5">
        <w:rPr>
          <w:rFonts w:cstheme="minorHAnsi"/>
        </w:rPr>
        <w:t xml:space="preserve"> </w:t>
      </w:r>
      <w:r w:rsidR="003F30C8">
        <w:rPr>
          <w:rFonts w:cstheme="minorHAnsi"/>
        </w:rPr>
        <w:t>belonging to</w:t>
      </w:r>
      <w:r w:rsidR="009728BA">
        <w:rPr>
          <w:rFonts w:cstheme="minorHAnsi"/>
        </w:rPr>
        <w:t xml:space="preserve"> </w:t>
      </w:r>
      <w:bookmarkStart w:id="280" w:name="OLE_LINK265"/>
      <w:bookmarkStart w:id="281" w:name="OLE_LINK271"/>
      <w:r w:rsidR="00E07CD5">
        <w:rPr>
          <w:rStyle w:val="s3"/>
          <w:rFonts w:ascii="Monotype Corsiva" w:hAnsi="Monotype Corsiva"/>
          <w:sz w:val="28"/>
          <w:szCs w:val="28"/>
        </w:rPr>
        <w:t>G</w:t>
      </w:r>
      <w:r w:rsidR="00E07CD5">
        <w:rPr>
          <w:rStyle w:val="s3"/>
          <w:rFonts w:asciiTheme="minorHAnsi" w:hAnsiTheme="minorHAnsi" w:cstheme="minorHAnsi"/>
          <w:sz w:val="28"/>
          <w:szCs w:val="28"/>
        </w:rPr>
        <w:t>*</w:t>
      </w:r>
      <w:bookmarkEnd w:id="280"/>
      <w:bookmarkEnd w:id="281"/>
      <w:r w:rsidR="00E07CD5">
        <w:rPr>
          <w:rFonts w:cstheme="minorHAnsi"/>
        </w:rPr>
        <w:t>.</w:t>
      </w:r>
      <w:r w:rsidR="009728BA">
        <w:rPr>
          <w:rFonts w:cstheme="minorHAnsi"/>
        </w:rPr>
        <w:t xml:space="preserve"> Since </w:t>
      </w:r>
      <w:r w:rsidR="009728BA">
        <w:rPr>
          <w:rStyle w:val="s3"/>
          <w:rFonts w:ascii="Monotype Corsiva" w:hAnsi="Monotype Corsiva"/>
          <w:sz w:val="28"/>
          <w:szCs w:val="28"/>
        </w:rPr>
        <w:t>G</w:t>
      </w:r>
      <w:r w:rsidR="009728BA">
        <w:rPr>
          <w:rStyle w:val="s3"/>
          <w:rFonts w:asciiTheme="minorHAnsi" w:hAnsiTheme="minorHAnsi" w:cstheme="minorHAnsi"/>
          <w:sz w:val="28"/>
          <w:szCs w:val="28"/>
        </w:rPr>
        <w:t>*</w:t>
      </w:r>
      <w:r w:rsidR="009728BA">
        <w:rPr>
          <w:rFonts w:cstheme="minorHAnsi"/>
        </w:rPr>
        <w:t xml:space="preserve"> is a vector space then </w:t>
      </w:r>
      <w:r w:rsidR="009728BA" w:rsidRPr="00E07CD5">
        <w:rPr>
          <w:rFonts w:ascii="Symbol" w:hAnsi="Symbol" w:cstheme="minorHAnsi"/>
          <w:i/>
        </w:rPr>
        <w:t></w:t>
      </w:r>
      <w:bookmarkStart w:id="282" w:name="OLE_LINK306"/>
      <w:bookmarkStart w:id="283" w:name="OLE_LINK307"/>
      <w:r w:rsidR="009728BA" w:rsidRPr="00DB467D">
        <w:rPr>
          <w:rFonts w:cstheme="minorHAnsi"/>
          <w:sz w:val="16"/>
          <w:szCs w:val="16"/>
        </w:rPr>
        <w:t xml:space="preserve"> </w:t>
      </w:r>
      <w:bookmarkEnd w:id="282"/>
      <w:bookmarkEnd w:id="283"/>
      <w:r w:rsidR="009728BA">
        <w:rPr>
          <w:rFonts w:cstheme="minorHAnsi"/>
        </w:rPr>
        <w:t xml:space="preserve">B, …, </w:t>
      </w:r>
      <w:r w:rsidR="009728BA" w:rsidRPr="00E07CD5">
        <w:rPr>
          <w:rFonts w:ascii="Symbol" w:hAnsi="Symbol" w:cstheme="minorHAnsi"/>
          <w:i/>
        </w:rPr>
        <w:t></w:t>
      </w:r>
      <w:r w:rsidR="00DB467D" w:rsidRPr="00DB467D">
        <w:rPr>
          <w:rFonts w:cstheme="minorHAnsi"/>
          <w:sz w:val="16"/>
          <w:szCs w:val="16"/>
        </w:rPr>
        <w:t xml:space="preserve"> </w:t>
      </w:r>
      <w:r w:rsidR="009728BA">
        <w:rPr>
          <w:rFonts w:cstheme="minorHAnsi"/>
        </w:rPr>
        <w:t xml:space="preserve">D also belong to </w:t>
      </w:r>
      <w:bookmarkStart w:id="284" w:name="OLE_LINK281"/>
      <w:bookmarkStart w:id="285" w:name="OLE_LINK282"/>
      <w:r w:rsidR="009728BA">
        <w:rPr>
          <w:rStyle w:val="s3"/>
          <w:rFonts w:ascii="Monotype Corsiva" w:hAnsi="Monotype Corsiva"/>
          <w:sz w:val="28"/>
          <w:szCs w:val="28"/>
        </w:rPr>
        <w:t>G</w:t>
      </w:r>
      <w:r w:rsidR="009728BA">
        <w:rPr>
          <w:rStyle w:val="s3"/>
          <w:rFonts w:asciiTheme="minorHAnsi" w:hAnsiTheme="minorHAnsi" w:cstheme="minorHAnsi"/>
          <w:sz w:val="28"/>
          <w:szCs w:val="28"/>
        </w:rPr>
        <w:t>*</w:t>
      </w:r>
      <w:bookmarkEnd w:id="284"/>
      <w:bookmarkEnd w:id="285"/>
      <w:r w:rsidR="009728BA">
        <w:rPr>
          <w:rFonts w:cstheme="minorHAnsi"/>
        </w:rPr>
        <w:t xml:space="preserve">, and </w:t>
      </w:r>
      <w:bookmarkStart w:id="286" w:name="OLE_LINK279"/>
      <w:bookmarkStart w:id="287" w:name="OLE_LINK280"/>
      <w:bookmarkStart w:id="288" w:name="OLE_LINK308"/>
      <w:r w:rsidR="009728BA" w:rsidRPr="00E07CD5">
        <w:rPr>
          <w:rFonts w:ascii="Symbol" w:hAnsi="Symbol" w:cstheme="minorHAnsi"/>
          <w:i/>
        </w:rPr>
        <w:t></w:t>
      </w:r>
      <w:r w:rsidR="009728BA" w:rsidRPr="00DB467D">
        <w:rPr>
          <w:rFonts w:cstheme="minorHAnsi"/>
          <w:i/>
          <w:sz w:val="16"/>
          <w:szCs w:val="16"/>
        </w:rPr>
        <w:t xml:space="preserve"> </w:t>
      </w:r>
      <w:r w:rsidR="009728BA">
        <w:rPr>
          <w:rFonts w:cstheme="minorHAnsi"/>
        </w:rPr>
        <w:t>A</w:t>
      </w:r>
      <w:bookmarkEnd w:id="286"/>
      <w:bookmarkEnd w:id="287"/>
      <w:bookmarkEnd w:id="288"/>
      <w:r w:rsidR="009728BA">
        <w:rPr>
          <w:rFonts w:cstheme="minorHAnsi"/>
        </w:rPr>
        <w:t xml:space="preserve"> is constructed</w:t>
      </w:r>
      <w:r w:rsidR="003F30C8">
        <w:rPr>
          <w:rFonts w:cstheme="minorHAnsi"/>
        </w:rPr>
        <w:t xml:space="preserve"> from them</w:t>
      </w:r>
      <w:r w:rsidR="009728BA">
        <w:rPr>
          <w:rFonts w:cstheme="minorHAnsi"/>
        </w:rPr>
        <w:t xml:space="preserve"> in a parallel process. So </w:t>
      </w:r>
      <w:r w:rsidR="00DB467D">
        <w:rPr>
          <w:rFonts w:ascii="Symbol" w:hAnsi="Symbol" w:cstheme="minorHAnsi"/>
          <w:i/>
        </w:rPr>
        <w:t></w:t>
      </w:r>
      <w:r w:rsidR="00DB467D">
        <w:rPr>
          <w:rFonts w:cstheme="minorHAnsi"/>
          <w:i/>
          <w:sz w:val="16"/>
          <w:szCs w:val="16"/>
        </w:rPr>
        <w:t xml:space="preserve"> </w:t>
      </w:r>
      <w:r w:rsidR="00DB467D">
        <w:rPr>
          <w:rFonts w:cstheme="minorHAnsi"/>
        </w:rPr>
        <w:t>A</w:t>
      </w:r>
      <w:r w:rsidR="00DB467D">
        <w:rPr>
          <w:rFonts w:ascii="Times New Roman" w:hAnsi="Times New Roman" w:cs="Times New Roman"/>
          <w:sz w:val="20"/>
          <w:szCs w:val="20"/>
        </w:rPr>
        <w:t xml:space="preserve"> </w:t>
      </w:r>
      <w:r w:rsidR="003F30C8" w:rsidRPr="003F30C8">
        <w:rPr>
          <w:rFonts w:cstheme="minorHAnsi"/>
          <w:position w:val="-6"/>
        </w:rPr>
        <w:object w:dxaOrig="200" w:dyaOrig="240" w14:anchorId="554FC418">
          <v:shape id="_x0000_i1222" type="#_x0000_t75" style="width:10pt;height:12pt" o:ole="">
            <v:imagedata r:id="rId401" o:title=""/>
          </v:shape>
          <o:OLEObject Type="Embed" ProgID="Equation.DSMT4" ShapeID="_x0000_i1222" DrawAspect="Content" ObjectID="_1459433962" r:id="rId402"/>
        </w:object>
      </w:r>
      <w:r w:rsidR="003F30C8">
        <w:rPr>
          <w:rFonts w:cstheme="minorHAnsi"/>
        </w:rPr>
        <w:t xml:space="preserve"> </w:t>
      </w:r>
      <w:bookmarkStart w:id="289" w:name="OLE_LINK285"/>
      <w:bookmarkStart w:id="290" w:name="OLE_LINK286"/>
      <w:r w:rsidR="003F30C8" w:rsidRPr="001E4566">
        <w:rPr>
          <w:rFonts w:ascii="Euclid Fraktur" w:hAnsi="Euclid Fraktur" w:cstheme="minorHAnsi"/>
          <w:i/>
          <w:sz w:val="28"/>
          <w:szCs w:val="28"/>
        </w:rPr>
        <w:t>g</w:t>
      </w:r>
      <w:bookmarkEnd w:id="289"/>
      <w:bookmarkEnd w:id="290"/>
      <w:r w:rsidR="009728BA">
        <w:rPr>
          <w:rFonts w:cstheme="minorHAnsi"/>
        </w:rPr>
        <w:t xml:space="preserve">, </w:t>
      </w:r>
      <w:r w:rsidR="003F30C8">
        <w:rPr>
          <w:rFonts w:cstheme="minorHAnsi"/>
        </w:rPr>
        <w:t xml:space="preserve">proving </w:t>
      </w:r>
      <w:r w:rsidR="003F30C8" w:rsidRPr="001E4566">
        <w:rPr>
          <w:rFonts w:ascii="Euclid Fraktur" w:hAnsi="Euclid Fraktur" w:cstheme="minorHAnsi"/>
          <w:i/>
          <w:sz w:val="28"/>
          <w:szCs w:val="28"/>
        </w:rPr>
        <w:t>g</w:t>
      </w:r>
      <w:r w:rsidR="009728BA">
        <w:rPr>
          <w:rFonts w:cstheme="minorHAnsi"/>
        </w:rPr>
        <w:t xml:space="preserve"> is a vector space.</w:t>
      </w:r>
      <w:r>
        <w:rPr>
          <w:rFonts w:cstheme="minorHAnsi"/>
        </w:rPr>
        <w:t xml:space="preserve">   </w:t>
      </w:r>
      <w:r w:rsidR="00AD22B6">
        <w:rPr>
          <w:rFonts w:ascii="Wingdings" w:hAnsi="Wingdings"/>
          <w:color w:val="0000FF"/>
        </w:rPr>
        <w:t></w:t>
      </w:r>
    </w:p>
    <w:p w14:paraId="55DE207B" w14:textId="77777777" w:rsidR="00A75E4F" w:rsidRDefault="00A75E4F" w:rsidP="00F36052">
      <w:pPr>
        <w:tabs>
          <w:tab w:val="left" w:pos="720"/>
          <w:tab w:val="left" w:pos="3240"/>
          <w:tab w:val="left" w:pos="5940"/>
        </w:tabs>
        <w:rPr>
          <w:ins w:id="291" w:author="Bud" w:date="2018-04-17T20:17:00Z"/>
          <w:rFonts w:cstheme="minorHAnsi"/>
          <w:color w:val="0000FF"/>
        </w:rPr>
      </w:pPr>
      <w:bookmarkStart w:id="292" w:name="OLE_LINK106"/>
      <w:bookmarkStart w:id="293" w:name="OLE_LINK107"/>
      <w:bookmarkStart w:id="294" w:name="OLE_LINK173"/>
      <w:bookmarkStart w:id="295" w:name="OLE_LINK174"/>
      <w:bookmarkStart w:id="296" w:name="OLE_LINK293"/>
      <w:bookmarkStart w:id="297" w:name="OLE_LINK223"/>
      <w:bookmarkStart w:id="298" w:name="OLE_LINK224"/>
    </w:p>
    <w:p w14:paraId="0DDC2CBB" w14:textId="1B69102C" w:rsidR="00533B5F" w:rsidRDefault="00AC4769" w:rsidP="00F36052">
      <w:pPr>
        <w:tabs>
          <w:tab w:val="left" w:pos="720"/>
          <w:tab w:val="left" w:pos="3240"/>
          <w:tab w:val="left" w:pos="5940"/>
        </w:tabs>
        <w:rPr>
          <w:rFonts w:cstheme="minorHAnsi"/>
        </w:rPr>
      </w:pPr>
      <w:r>
        <w:rPr>
          <w:rFonts w:cstheme="minorHAnsi"/>
          <w:color w:val="0000FF"/>
        </w:rPr>
        <w:t>Theorem.</w:t>
      </w:r>
      <w:r>
        <w:rPr>
          <w:rFonts w:cstheme="minorHAnsi"/>
        </w:rPr>
        <w:t xml:space="preserve"> </w:t>
      </w:r>
      <w:bookmarkEnd w:id="292"/>
      <w:bookmarkEnd w:id="293"/>
      <w:r>
        <w:rPr>
          <w:rFonts w:cstheme="minorHAnsi"/>
        </w:rPr>
        <w:t>[</w:t>
      </w:r>
      <w:bookmarkEnd w:id="294"/>
      <w:bookmarkEnd w:id="295"/>
      <w:bookmarkEnd w:id="296"/>
      <w:r>
        <w:rPr>
          <w:rFonts w:cstheme="minorHAnsi"/>
        </w:rPr>
        <w:t xml:space="preserve">13.35] Let A, B </w:t>
      </w:r>
      <w:r w:rsidRPr="00AC4769">
        <w:rPr>
          <w:rFonts w:cstheme="minorHAnsi"/>
          <w:position w:val="-6"/>
        </w:rPr>
        <w:object w:dxaOrig="200" w:dyaOrig="240" w14:anchorId="1BEB2163">
          <v:shape id="_x0000_i1223" type="#_x0000_t75" style="width:10pt;height:12pt" o:ole="">
            <v:imagedata r:id="rId403" o:title=""/>
          </v:shape>
          <o:OLEObject Type="Embed" ProgID="Equation.DSMT4" ShapeID="_x0000_i1223" DrawAspect="Content" ObjectID="_1459433963" r:id="rId404"/>
        </w:object>
      </w:r>
      <w:r>
        <w:rPr>
          <w:rFonts w:cstheme="minorHAnsi"/>
        </w:rPr>
        <w:t xml:space="preserve"> </w:t>
      </w:r>
      <w:bookmarkStart w:id="299" w:name="OLE_LINK294"/>
      <w:bookmarkStart w:id="300" w:name="OLE_LINK295"/>
      <w:r w:rsidR="00985835">
        <w:rPr>
          <w:rFonts w:ascii="Euclid Fraktur" w:hAnsi="Euclid Fraktur" w:cstheme="minorHAnsi"/>
          <w:i/>
          <w:sz w:val="28"/>
          <w:szCs w:val="28"/>
        </w:rPr>
        <w:t>g</w:t>
      </w:r>
      <w:bookmarkEnd w:id="299"/>
      <w:bookmarkEnd w:id="300"/>
      <w:r>
        <w:rPr>
          <w:rFonts w:cstheme="minorHAnsi"/>
        </w:rPr>
        <w:t xml:space="preserve"> and </w:t>
      </w:r>
      <w:bookmarkStart w:id="301" w:name="OLE_LINK177"/>
      <w:bookmarkStart w:id="302" w:name="OLE_LINK178"/>
      <w:r w:rsidRPr="00AC4769">
        <w:rPr>
          <w:rFonts w:ascii="Symbol" w:hAnsi="Symbol" w:cstheme="minorHAnsi"/>
          <w:i/>
        </w:rPr>
        <w:t></w:t>
      </w:r>
      <w:bookmarkEnd w:id="301"/>
      <w:bookmarkEnd w:id="302"/>
      <w:r w:rsidRPr="00AC4769">
        <w:rPr>
          <w:rFonts w:ascii="Symbol" w:hAnsi="Symbol" w:cstheme="minorHAnsi"/>
        </w:rPr>
        <w:t></w:t>
      </w:r>
      <w:r w:rsidRPr="00AC4769">
        <w:rPr>
          <w:rFonts w:ascii="Symbol" w:hAnsi="Symbol" w:cstheme="minorHAnsi" w:hint="eastAsia"/>
          <w:position w:val="-6"/>
        </w:rPr>
        <w:object w:dxaOrig="200" w:dyaOrig="240" w14:anchorId="30F55C13">
          <v:shape id="_x0000_i1224" type="#_x0000_t75" style="width:10pt;height:12pt" o:ole="">
            <v:imagedata r:id="rId405" o:title=""/>
          </v:shape>
          <o:OLEObject Type="Embed" ProgID="Equation.DSMT4" ShapeID="_x0000_i1224" DrawAspect="Content" ObjectID="_1459433964" r:id="rId406"/>
        </w:object>
      </w:r>
      <w:r>
        <w:rPr>
          <w:rFonts w:ascii="Symbol" w:hAnsi="Symbol" w:cstheme="minorHAnsi"/>
        </w:rPr>
        <w:t></w:t>
      </w:r>
      <w:r>
        <w:rPr>
          <w:rFonts w:ascii="MS Reference Sans Serif" w:hAnsi="MS Reference Sans Serif" w:cs="MS Reference Sans Serif"/>
        </w:rPr>
        <w:t>ℂ</w:t>
      </w:r>
      <w:r>
        <w:rPr>
          <w:rFonts w:cstheme="minorHAnsi"/>
        </w:rPr>
        <w:t>.</w:t>
      </w:r>
      <w:r w:rsidR="00011B48">
        <w:rPr>
          <w:rFonts w:cstheme="minorHAnsi"/>
        </w:rPr>
        <w:t xml:space="preserve"> T</w:t>
      </w:r>
      <w:r w:rsidR="00960B67">
        <w:rPr>
          <w:rFonts w:cstheme="minorHAnsi"/>
        </w:rPr>
        <w:t>h</w:t>
      </w:r>
      <w:r w:rsidR="00FA66A1">
        <w:rPr>
          <w:rFonts w:cstheme="minorHAnsi"/>
        </w:rPr>
        <w:t>e</w:t>
      </w:r>
      <w:r>
        <w:rPr>
          <w:rFonts w:cstheme="minorHAnsi"/>
        </w:rPr>
        <w:t>n</w:t>
      </w:r>
    </w:p>
    <w:bookmarkEnd w:id="297"/>
    <w:bookmarkEnd w:id="298"/>
    <w:p w14:paraId="29D05C6A" w14:textId="7778D8A0" w:rsidR="00BF0A74" w:rsidRDefault="00B7170F" w:rsidP="00E10922">
      <w:pPr>
        <w:pStyle w:val="ListParagraph"/>
        <w:numPr>
          <w:ilvl w:val="0"/>
          <w:numId w:val="15"/>
        </w:numPr>
        <w:tabs>
          <w:tab w:val="left" w:pos="720"/>
          <w:tab w:val="left" w:pos="3240"/>
          <w:tab w:val="left" w:pos="5940"/>
        </w:tabs>
        <w:rPr>
          <w:rFonts w:cstheme="minorHAnsi"/>
        </w:rPr>
      </w:pPr>
      <w:r>
        <w:rPr>
          <w:rFonts w:cstheme="minorHAnsi"/>
        </w:rPr>
        <w:t xml:space="preserve">[A+B,C] = [A,C] + [B,C] </w:t>
      </w:r>
      <w:r w:rsidR="001C3EBC">
        <w:rPr>
          <w:rFonts w:cstheme="minorHAnsi"/>
        </w:rPr>
        <w:t xml:space="preserve"> and </w:t>
      </w:r>
      <w:r w:rsidR="00BF0A74">
        <w:rPr>
          <w:rFonts w:cstheme="minorHAnsi"/>
        </w:rPr>
        <w:t xml:space="preserve"> [</w:t>
      </w:r>
      <w:r w:rsidR="001C3EBC" w:rsidRPr="00AC4769">
        <w:rPr>
          <w:rFonts w:ascii="Symbol" w:hAnsi="Symbol" w:cstheme="minorHAnsi"/>
          <w:i/>
        </w:rPr>
        <w:t></w:t>
      </w:r>
      <w:r w:rsidR="001C3EBC">
        <w:rPr>
          <w:rFonts w:cstheme="minorHAnsi"/>
        </w:rPr>
        <w:t>A,B</w:t>
      </w:r>
      <w:r w:rsidR="00BF0A74">
        <w:rPr>
          <w:rFonts w:cstheme="minorHAnsi"/>
        </w:rPr>
        <w:t xml:space="preserve">] = </w:t>
      </w:r>
      <w:r w:rsidR="001C3EBC" w:rsidRPr="00AC4769">
        <w:rPr>
          <w:rFonts w:ascii="Symbol" w:hAnsi="Symbol" w:cstheme="minorHAnsi"/>
          <w:i/>
        </w:rPr>
        <w:t></w:t>
      </w:r>
      <w:r w:rsidR="001C3EBC">
        <w:rPr>
          <w:rFonts w:cstheme="minorHAnsi"/>
        </w:rPr>
        <w:t xml:space="preserve"> </w:t>
      </w:r>
      <w:r w:rsidR="00BF0A74">
        <w:rPr>
          <w:rFonts w:cstheme="minorHAnsi"/>
        </w:rPr>
        <w:t>[</w:t>
      </w:r>
      <w:r w:rsidR="001C3EBC">
        <w:rPr>
          <w:rFonts w:cstheme="minorHAnsi"/>
        </w:rPr>
        <w:t>A,B</w:t>
      </w:r>
      <w:r w:rsidR="00BF0A74">
        <w:rPr>
          <w:rFonts w:cstheme="minorHAnsi"/>
        </w:rPr>
        <w:t>]</w:t>
      </w:r>
      <w:r>
        <w:rPr>
          <w:rFonts w:cstheme="minorHAnsi"/>
        </w:rPr>
        <w:t xml:space="preserve"> (Lie bracket left distributivity)</w:t>
      </w:r>
      <w:r w:rsidR="00011B48">
        <w:rPr>
          <w:rFonts w:cstheme="minorHAnsi"/>
        </w:rPr>
        <w:t xml:space="preserve">  </w:t>
      </w:r>
    </w:p>
    <w:p w14:paraId="46123333" w14:textId="38680907" w:rsidR="00011B48" w:rsidRDefault="001C3EBC" w:rsidP="00E10922">
      <w:pPr>
        <w:pStyle w:val="ListParagraph"/>
        <w:numPr>
          <w:ilvl w:val="0"/>
          <w:numId w:val="15"/>
        </w:numPr>
        <w:tabs>
          <w:tab w:val="left" w:pos="720"/>
          <w:tab w:val="left" w:pos="3240"/>
          <w:tab w:val="left" w:pos="5940"/>
        </w:tabs>
        <w:rPr>
          <w:rFonts w:cstheme="minorHAnsi"/>
        </w:rPr>
      </w:pPr>
      <w:r>
        <w:rPr>
          <w:rFonts w:cstheme="minorHAnsi"/>
        </w:rPr>
        <w:t>[B,A]</w:t>
      </w:r>
      <w:r w:rsidR="00BF0A74">
        <w:rPr>
          <w:rFonts w:cstheme="minorHAnsi"/>
        </w:rPr>
        <w:t xml:space="preserve"> =</w:t>
      </w:r>
      <w:r>
        <w:rPr>
          <w:rFonts w:cstheme="minorHAnsi"/>
        </w:rPr>
        <w:t xml:space="preserve"> - </w:t>
      </w:r>
      <w:r w:rsidR="00BF0A74">
        <w:rPr>
          <w:rFonts w:cstheme="minorHAnsi"/>
        </w:rPr>
        <w:t>[</w:t>
      </w:r>
      <w:r>
        <w:rPr>
          <w:rFonts w:cstheme="minorHAnsi"/>
        </w:rPr>
        <w:t>A,B</w:t>
      </w:r>
      <w:r w:rsidR="00BF0A74">
        <w:rPr>
          <w:rFonts w:cstheme="minorHAnsi"/>
        </w:rPr>
        <w:t>]</w:t>
      </w:r>
      <w:r w:rsidR="00011B48">
        <w:rPr>
          <w:rFonts w:cstheme="minorHAnsi"/>
        </w:rPr>
        <w:t xml:space="preserve"> </w:t>
      </w:r>
      <w:r>
        <w:rPr>
          <w:rFonts w:cstheme="minorHAnsi"/>
        </w:rPr>
        <w:t xml:space="preserve"> (Lie bracket antisymmetry</w:t>
      </w:r>
      <w:r w:rsidR="00814F26">
        <w:rPr>
          <w:rFonts w:cstheme="minorHAnsi"/>
        </w:rPr>
        <w:t>, also called anticommutativity</w:t>
      </w:r>
      <w:r>
        <w:rPr>
          <w:rFonts w:cstheme="minorHAnsi"/>
        </w:rPr>
        <w:t>)</w:t>
      </w:r>
    </w:p>
    <w:p w14:paraId="71D83106" w14:textId="3EB46C99" w:rsidR="001C3EBC" w:rsidRDefault="00FF1291" w:rsidP="00E10922">
      <w:pPr>
        <w:pStyle w:val="ListParagraph"/>
        <w:numPr>
          <w:ilvl w:val="0"/>
          <w:numId w:val="15"/>
        </w:numPr>
        <w:tabs>
          <w:tab w:val="left" w:pos="720"/>
          <w:tab w:val="left" w:pos="3240"/>
          <w:tab w:val="left" w:pos="5940"/>
        </w:tabs>
        <w:rPr>
          <w:rFonts w:cstheme="minorHAnsi"/>
        </w:rPr>
      </w:pPr>
      <w:r>
        <w:rPr>
          <w:rFonts w:cstheme="minorHAnsi"/>
        </w:rPr>
        <w:t>[A, [B,C] ] + [B, [C,A] ] + [C, [A,B] ] = 0  (Jacobi identity)</w:t>
      </w:r>
    </w:p>
    <w:p w14:paraId="231383CF" w14:textId="741FDD6C" w:rsidR="00FF1291" w:rsidRDefault="00E50334" w:rsidP="00E10922">
      <w:pPr>
        <w:pStyle w:val="ListParagraph"/>
        <w:numPr>
          <w:ilvl w:val="0"/>
          <w:numId w:val="15"/>
        </w:numPr>
        <w:tabs>
          <w:tab w:val="left" w:pos="720"/>
          <w:tab w:val="left" w:pos="3240"/>
          <w:tab w:val="left" w:pos="5940"/>
        </w:tabs>
        <w:rPr>
          <w:rFonts w:cstheme="minorHAnsi"/>
        </w:rPr>
      </w:pPr>
      <w:r>
        <w:rPr>
          <w:rFonts w:cstheme="minorHAnsi"/>
        </w:rPr>
        <w:t xml:space="preserve">dim </w:t>
      </w:r>
      <w:r>
        <w:rPr>
          <w:rStyle w:val="s3"/>
          <w:rFonts w:ascii="Monotype Corsiva" w:hAnsi="Monotype Corsiva"/>
          <w:sz w:val="28"/>
          <w:szCs w:val="28"/>
        </w:rPr>
        <w:t>G</w:t>
      </w:r>
      <w:r>
        <w:rPr>
          <w:rFonts w:cstheme="minorHAnsi"/>
        </w:rPr>
        <w:t xml:space="preserve">* ≤ dim G . If </w:t>
      </w:r>
      <w:r w:rsidR="00265815" w:rsidRPr="00265815">
        <w:rPr>
          <w:rFonts w:cstheme="minorHAnsi"/>
          <w:i/>
        </w:rPr>
        <w:t>T</w:t>
      </w:r>
      <w:r>
        <w:rPr>
          <w:rFonts w:cstheme="minorHAnsi"/>
        </w:rPr>
        <w:t xml:space="preserve"> is faithful, then dim </w:t>
      </w:r>
      <w:r>
        <w:rPr>
          <w:rStyle w:val="s3"/>
          <w:rFonts w:ascii="Monotype Corsiva" w:hAnsi="Monotype Corsiva"/>
          <w:sz w:val="28"/>
          <w:szCs w:val="28"/>
        </w:rPr>
        <w:t>G</w:t>
      </w:r>
      <w:r>
        <w:rPr>
          <w:rFonts w:cstheme="minorHAnsi"/>
        </w:rPr>
        <w:t>* = dim G</w:t>
      </w:r>
    </w:p>
    <w:p w14:paraId="7722BE30" w14:textId="77777777" w:rsidR="00E50334" w:rsidRDefault="00E50334" w:rsidP="00E50334">
      <w:pPr>
        <w:tabs>
          <w:tab w:val="left" w:pos="720"/>
          <w:tab w:val="left" w:pos="3240"/>
          <w:tab w:val="left" w:pos="5940"/>
        </w:tabs>
        <w:rPr>
          <w:rFonts w:cstheme="minorHAnsi"/>
        </w:rPr>
      </w:pPr>
    </w:p>
    <w:p w14:paraId="1FABFEA9" w14:textId="19436A7B" w:rsidR="00751904" w:rsidRDefault="00F20DE9" w:rsidP="00EC251C">
      <w:pPr>
        <w:tabs>
          <w:tab w:val="left" w:pos="720"/>
          <w:tab w:val="left" w:pos="3240"/>
          <w:tab w:val="left" w:pos="5940"/>
        </w:tabs>
        <w:rPr>
          <w:rFonts w:cstheme="minorHAnsi"/>
        </w:rPr>
      </w:pPr>
      <w:bookmarkStart w:id="303" w:name="OLE_LINK289"/>
      <w:bookmarkStart w:id="304" w:name="OLE_LINK290"/>
      <w:r w:rsidRPr="00F20DE9">
        <w:rPr>
          <w:rFonts w:cstheme="minorHAnsi"/>
          <w:color w:val="0000FF"/>
        </w:rPr>
        <w:t>Corollary</w:t>
      </w:r>
      <w:r>
        <w:rPr>
          <w:rFonts w:cstheme="minorHAnsi"/>
        </w:rPr>
        <w:t xml:space="preserve">. </w:t>
      </w:r>
      <w:r w:rsidR="00751904">
        <w:rPr>
          <w:rFonts w:cstheme="minorHAnsi"/>
        </w:rPr>
        <w:t xml:space="preserve">The Lie algebra </w:t>
      </w:r>
      <w:bookmarkStart w:id="305" w:name="OLE_LINK299"/>
      <w:bookmarkStart w:id="306" w:name="OLE_LINK300"/>
      <w:r w:rsidR="00751904">
        <w:rPr>
          <w:rFonts w:ascii="Euclid Fraktur" w:hAnsi="Euclid Fraktur" w:cstheme="minorHAnsi"/>
          <w:i/>
          <w:sz w:val="28"/>
          <w:szCs w:val="28"/>
        </w:rPr>
        <w:t>g</w:t>
      </w:r>
      <w:bookmarkEnd w:id="305"/>
      <w:bookmarkEnd w:id="306"/>
      <w:r w:rsidR="00751904">
        <w:rPr>
          <w:rFonts w:cstheme="minorHAnsi"/>
        </w:rPr>
        <w:t xml:space="preserve"> generated by </w:t>
      </w:r>
      <w:r w:rsidR="00751904" w:rsidRPr="000E36A3">
        <w:rPr>
          <w:rStyle w:val="s3"/>
          <w:rFonts w:ascii="Monotype Corsiva" w:hAnsi="Monotype Corsiva"/>
          <w:b/>
          <w:sz w:val="28"/>
          <w:szCs w:val="28"/>
        </w:rPr>
        <w:t>G</w:t>
      </w:r>
      <w:r w:rsidR="00824C5B">
        <w:rPr>
          <w:rFonts w:cstheme="minorHAnsi"/>
        </w:rPr>
        <w:t xml:space="preserve"> is a Lie algebra.</w:t>
      </w:r>
    </w:p>
    <w:bookmarkEnd w:id="303"/>
    <w:bookmarkEnd w:id="304"/>
    <w:p w14:paraId="3B7A306E" w14:textId="77777777" w:rsidR="00F20DE9" w:rsidRDefault="00F20DE9" w:rsidP="00E50334">
      <w:pPr>
        <w:tabs>
          <w:tab w:val="left" w:pos="720"/>
          <w:tab w:val="left" w:pos="3240"/>
          <w:tab w:val="left" w:pos="5940"/>
        </w:tabs>
        <w:rPr>
          <w:rFonts w:cstheme="minorHAnsi"/>
        </w:rPr>
      </w:pPr>
    </w:p>
    <w:p w14:paraId="7ACB7224" w14:textId="77777777" w:rsidR="00751904" w:rsidRDefault="004A00C9" w:rsidP="00F20DE9">
      <w:pPr>
        <w:tabs>
          <w:tab w:val="left" w:pos="720"/>
          <w:tab w:val="left" w:pos="3240"/>
          <w:tab w:val="left" w:pos="3870"/>
        </w:tabs>
        <w:rPr>
          <w:rFonts w:cstheme="minorHAnsi"/>
        </w:rPr>
      </w:pPr>
      <w:r>
        <w:rPr>
          <w:rFonts w:cstheme="minorHAnsi"/>
        </w:rPr>
        <w:t xml:space="preserve">Proof. </w:t>
      </w:r>
    </w:p>
    <w:p w14:paraId="333B19D2" w14:textId="7B4B5B6B" w:rsidR="00751904" w:rsidRDefault="00751904" w:rsidP="00751904">
      <w:pPr>
        <w:tabs>
          <w:tab w:val="left" w:pos="360"/>
          <w:tab w:val="left" w:pos="3240"/>
          <w:tab w:val="left" w:pos="3870"/>
        </w:tabs>
        <w:rPr>
          <w:rFonts w:cstheme="minorHAnsi"/>
        </w:rPr>
      </w:pPr>
      <w:r>
        <w:rPr>
          <w:rFonts w:cstheme="minorHAnsi"/>
        </w:rPr>
        <w:tab/>
        <w:t>Right distributivity:</w:t>
      </w:r>
    </w:p>
    <w:p w14:paraId="4A648744" w14:textId="77777777" w:rsidR="00751904" w:rsidRDefault="00751904" w:rsidP="00751904">
      <w:pPr>
        <w:tabs>
          <w:tab w:val="left" w:pos="360"/>
          <w:tab w:val="left" w:pos="720"/>
          <w:tab w:val="left" w:pos="3240"/>
          <w:tab w:val="left" w:pos="3870"/>
        </w:tabs>
        <w:rPr>
          <w:rFonts w:cstheme="minorHAnsi"/>
        </w:rPr>
      </w:pPr>
      <w:r>
        <w:rPr>
          <w:rFonts w:cstheme="minorHAnsi"/>
        </w:rPr>
        <w:tab/>
      </w:r>
      <w:r>
        <w:rPr>
          <w:rFonts w:cstheme="minorHAnsi"/>
        </w:rPr>
        <w:tab/>
      </w:r>
      <w:r w:rsidR="00EC251C">
        <w:rPr>
          <w:rFonts w:cstheme="minorHAnsi"/>
        </w:rPr>
        <w:t>[C,A+B] = [C,A]+[C,B] and [A,</w:t>
      </w:r>
      <w:bookmarkStart w:id="307" w:name="OLE_LINK288"/>
      <w:bookmarkStart w:id="308" w:name="OLE_LINK287"/>
      <w:r w:rsidR="00EC251C">
        <w:rPr>
          <w:rFonts w:ascii="Symbol" w:hAnsi="Symbol" w:cstheme="minorHAnsi"/>
          <w:i/>
        </w:rPr>
        <w:t></w:t>
      </w:r>
      <w:bookmarkEnd w:id="307"/>
      <w:bookmarkEnd w:id="308"/>
      <w:r w:rsidR="00EC251C">
        <w:rPr>
          <w:rFonts w:cstheme="minorHAnsi"/>
          <w:i/>
          <w:sz w:val="8"/>
          <w:szCs w:val="8"/>
        </w:rPr>
        <w:sym w:font="Times New Roman" w:char="F020"/>
      </w:r>
      <w:r w:rsidR="00EC251C">
        <w:rPr>
          <w:rFonts w:cstheme="minorHAnsi"/>
        </w:rPr>
        <w:t>B] = </w:t>
      </w:r>
      <w:r w:rsidR="00EC251C">
        <w:rPr>
          <w:rFonts w:ascii="Symbol" w:hAnsi="Symbol" w:cstheme="minorHAnsi"/>
          <w:i/>
        </w:rPr>
        <w:t></w:t>
      </w:r>
      <w:r w:rsidR="00EC251C">
        <w:rPr>
          <w:rFonts w:cstheme="minorHAnsi"/>
          <w:i/>
        </w:rPr>
        <w:t xml:space="preserve"> </w:t>
      </w:r>
      <w:r w:rsidR="00EC251C">
        <w:rPr>
          <w:rFonts w:cstheme="minorHAnsi"/>
        </w:rPr>
        <w:t>[A,B]</w:t>
      </w:r>
      <w:r w:rsidR="004A00C9">
        <w:rPr>
          <w:rFonts w:cstheme="minorHAnsi"/>
        </w:rPr>
        <w:t xml:space="preserve"> f</w:t>
      </w:r>
      <w:r w:rsidR="00EC251C">
        <w:rPr>
          <w:rFonts w:cstheme="minorHAnsi"/>
        </w:rPr>
        <w:t>ollow</w:t>
      </w:r>
      <w:r>
        <w:rPr>
          <w:rFonts w:cstheme="minorHAnsi"/>
        </w:rPr>
        <w:t>s</w:t>
      </w:r>
      <w:r w:rsidR="00F20DE9">
        <w:rPr>
          <w:rFonts w:cstheme="minorHAnsi"/>
        </w:rPr>
        <w:t xml:space="preserve"> from (</w:t>
      </w:r>
      <w:r w:rsidR="004A00C9">
        <w:rPr>
          <w:rFonts w:cstheme="minorHAnsi"/>
        </w:rPr>
        <w:t>a</w:t>
      </w:r>
      <w:r w:rsidR="00EC251C">
        <w:rPr>
          <w:rFonts w:cstheme="minorHAnsi"/>
        </w:rPr>
        <w:t xml:space="preserve">) and </w:t>
      </w:r>
      <w:bookmarkStart w:id="309" w:name="OLE_LINK304"/>
      <w:bookmarkStart w:id="310" w:name="OLE_LINK305"/>
      <w:r w:rsidR="00EC251C">
        <w:rPr>
          <w:rFonts w:cstheme="minorHAnsi"/>
        </w:rPr>
        <w:t>(b).</w:t>
      </w:r>
      <w:r>
        <w:rPr>
          <w:rFonts w:cstheme="minorHAnsi"/>
        </w:rPr>
        <w:t xml:space="preserve"> </w:t>
      </w:r>
    </w:p>
    <w:p w14:paraId="48DA00FE" w14:textId="77777777" w:rsidR="00751904" w:rsidRDefault="00751904" w:rsidP="00751904">
      <w:pPr>
        <w:tabs>
          <w:tab w:val="left" w:pos="360"/>
          <w:tab w:val="left" w:pos="720"/>
          <w:tab w:val="left" w:pos="3240"/>
          <w:tab w:val="left" w:pos="3870"/>
        </w:tabs>
        <w:rPr>
          <w:rFonts w:cstheme="minorHAnsi"/>
        </w:rPr>
      </w:pPr>
      <w:r>
        <w:rPr>
          <w:rFonts w:cstheme="minorHAnsi"/>
        </w:rPr>
        <w:tab/>
      </w:r>
      <w:r w:rsidR="00EC251C">
        <w:rPr>
          <w:rFonts w:cstheme="minorHAnsi"/>
        </w:rPr>
        <w:t>B</w:t>
      </w:r>
      <w:r w:rsidR="000C5613">
        <w:rPr>
          <w:rFonts w:cstheme="minorHAnsi"/>
        </w:rPr>
        <w:t>ilinearity</w:t>
      </w:r>
      <w:bookmarkEnd w:id="309"/>
      <w:bookmarkEnd w:id="310"/>
      <w:r>
        <w:rPr>
          <w:rFonts w:cstheme="minorHAnsi"/>
        </w:rPr>
        <w:t xml:space="preserve">: </w:t>
      </w:r>
      <w:r w:rsidR="000C5613">
        <w:rPr>
          <w:rFonts w:cstheme="minorHAnsi"/>
        </w:rPr>
        <w:t xml:space="preserve"> </w:t>
      </w:r>
    </w:p>
    <w:p w14:paraId="10F5619E" w14:textId="77777777" w:rsidR="00751904" w:rsidRDefault="00751904" w:rsidP="00751904">
      <w:pPr>
        <w:tabs>
          <w:tab w:val="left" w:pos="360"/>
          <w:tab w:val="left" w:pos="720"/>
          <w:tab w:val="left" w:pos="3240"/>
          <w:tab w:val="left" w:pos="3870"/>
        </w:tabs>
        <w:rPr>
          <w:rFonts w:ascii="Wingdings" w:hAnsi="Wingdings"/>
          <w:color w:val="0000FF"/>
        </w:rPr>
      </w:pPr>
      <w:r>
        <w:rPr>
          <w:rFonts w:cstheme="minorHAnsi"/>
        </w:rPr>
        <w:tab/>
      </w:r>
      <w:r>
        <w:rPr>
          <w:rFonts w:cstheme="minorHAnsi"/>
        </w:rPr>
        <w:tab/>
        <w:t xml:space="preserve">This </w:t>
      </w:r>
      <w:r w:rsidR="000C5613">
        <w:rPr>
          <w:rFonts w:cstheme="minorHAnsi"/>
        </w:rPr>
        <w:t xml:space="preserve">follows from (a) and </w:t>
      </w:r>
      <w:r w:rsidR="00EC251C">
        <w:rPr>
          <w:rFonts w:cstheme="minorHAnsi"/>
        </w:rPr>
        <w:t>right distributivity</w:t>
      </w:r>
      <w:r w:rsidR="000C5613">
        <w:rPr>
          <w:rFonts w:cstheme="minorHAnsi"/>
        </w:rPr>
        <w:t>.</w:t>
      </w:r>
    </w:p>
    <w:p w14:paraId="55025038" w14:textId="77777777" w:rsidR="00751904" w:rsidRDefault="00751904" w:rsidP="00751904">
      <w:pPr>
        <w:tabs>
          <w:tab w:val="left" w:pos="360"/>
          <w:tab w:val="left" w:pos="720"/>
          <w:tab w:val="left" w:pos="3240"/>
          <w:tab w:val="left" w:pos="3870"/>
        </w:tabs>
        <w:rPr>
          <w:rFonts w:cstheme="minorHAnsi"/>
        </w:rPr>
      </w:pPr>
      <w:r>
        <w:rPr>
          <w:rFonts w:ascii="Wingdings" w:hAnsi="Wingdings"/>
          <w:color w:val="0000FF"/>
        </w:rPr>
        <w:tab/>
      </w:r>
      <w:r>
        <w:rPr>
          <w:rFonts w:cstheme="minorHAnsi"/>
        </w:rPr>
        <w:t>Alternativity:</w:t>
      </w:r>
    </w:p>
    <w:p w14:paraId="0E7A6DED" w14:textId="7B6C6BC8" w:rsidR="00960B67" w:rsidRPr="00751904" w:rsidRDefault="0064047F" w:rsidP="00751904">
      <w:pPr>
        <w:tabs>
          <w:tab w:val="left" w:pos="360"/>
          <w:tab w:val="left" w:pos="720"/>
          <w:tab w:val="left" w:pos="3240"/>
          <w:tab w:val="left" w:pos="3870"/>
        </w:tabs>
        <w:ind w:left="720"/>
        <w:rPr>
          <w:rFonts w:cstheme="minorHAnsi"/>
        </w:rPr>
      </w:pPr>
      <w:r>
        <w:rPr>
          <w:rFonts w:cstheme="minorHAnsi"/>
        </w:rPr>
        <w:t xml:space="preserve">Let A </w:t>
      </w:r>
      <w:r w:rsidR="00FC5CCB" w:rsidRPr="00FC5CCB">
        <w:rPr>
          <w:rFonts w:cstheme="minorHAnsi"/>
          <w:position w:val="-6"/>
        </w:rPr>
        <w:object w:dxaOrig="200" w:dyaOrig="240" w14:anchorId="11B11E17">
          <v:shape id="_x0000_i1225" type="#_x0000_t75" style="width:10pt;height:12pt" o:ole="">
            <v:imagedata r:id="rId407" o:title=""/>
          </v:shape>
          <o:OLEObject Type="Embed" ProgID="Equation.DSMT4" ShapeID="_x0000_i1225" DrawAspect="Content" ObjectID="_1459433965" r:id="rId408"/>
        </w:object>
      </w:r>
      <w:r w:rsidR="00FC5CCB">
        <w:rPr>
          <w:rFonts w:cstheme="minorHAnsi"/>
        </w:rPr>
        <w:t xml:space="preserve"> </w:t>
      </w:r>
      <w:r w:rsidR="00FC5CCB">
        <w:rPr>
          <w:rFonts w:ascii="Euclid Fraktur" w:hAnsi="Euclid Fraktur" w:cstheme="minorHAnsi"/>
          <w:i/>
          <w:sz w:val="28"/>
          <w:szCs w:val="28"/>
        </w:rPr>
        <w:t>g</w:t>
      </w:r>
      <w:r>
        <w:rPr>
          <w:rFonts w:cstheme="minorHAnsi"/>
        </w:rPr>
        <w:t xml:space="preserve">. </w:t>
      </w:r>
      <w:r w:rsidR="00B00502">
        <w:rPr>
          <w:rFonts w:cstheme="minorHAnsi"/>
        </w:rPr>
        <w:t>By (b),</w:t>
      </w:r>
      <w:r>
        <w:rPr>
          <w:rFonts w:cstheme="minorHAnsi"/>
        </w:rPr>
        <w:t xml:space="preserve"> B = [A,A] = - [A,A] = - B. Since a vector space has a unique zero, B= 0.</w:t>
      </w:r>
      <w:r w:rsidRPr="0064047F">
        <w:rPr>
          <w:rFonts w:ascii="Wingdings" w:hAnsi="Wingdings"/>
          <w:color w:val="0000FF"/>
        </w:rPr>
        <w:t></w:t>
      </w:r>
      <w:r>
        <w:rPr>
          <w:rFonts w:ascii="Wingdings" w:hAnsi="Wingdings"/>
          <w:color w:val="0000FF"/>
        </w:rPr>
        <w:tab/>
      </w:r>
      <w:r>
        <w:rPr>
          <w:rFonts w:ascii="Wingdings" w:hAnsi="Wingdings"/>
          <w:color w:val="0000FF"/>
        </w:rPr>
        <w:t></w:t>
      </w:r>
    </w:p>
    <w:p w14:paraId="543D4333" w14:textId="77777777" w:rsidR="00960B67" w:rsidRDefault="00960B67" w:rsidP="00F20DE9">
      <w:pPr>
        <w:tabs>
          <w:tab w:val="left" w:pos="720"/>
          <w:tab w:val="left" w:pos="3240"/>
          <w:tab w:val="left" w:pos="3870"/>
        </w:tabs>
        <w:rPr>
          <w:rFonts w:cstheme="minorHAnsi"/>
          <w:color w:val="0000FF"/>
        </w:rPr>
      </w:pPr>
    </w:p>
    <w:p w14:paraId="2BA84B09" w14:textId="284FC72F" w:rsidR="00F20DE9" w:rsidRPr="008D2E7E" w:rsidRDefault="00F20DE9" w:rsidP="00F20DE9">
      <w:pPr>
        <w:tabs>
          <w:tab w:val="left" w:pos="720"/>
          <w:tab w:val="left" w:pos="3240"/>
          <w:tab w:val="left" w:pos="3870"/>
        </w:tabs>
        <w:rPr>
          <w:rFonts w:cstheme="minorHAnsi"/>
        </w:rPr>
      </w:pPr>
      <w:r>
        <w:rPr>
          <w:rFonts w:cstheme="minorHAnsi"/>
          <w:color w:val="0000FF"/>
        </w:rPr>
        <w:t>Convention.</w:t>
      </w:r>
      <w:r>
        <w:rPr>
          <w:rFonts w:cstheme="minorHAnsi"/>
        </w:rPr>
        <w:t xml:space="preserve"> Henceforth we assume </w:t>
      </w:r>
      <w:r w:rsidR="00265815" w:rsidRPr="00265815">
        <w:rPr>
          <w:rFonts w:cstheme="minorHAnsi"/>
          <w:i/>
        </w:rPr>
        <w:t>T</w:t>
      </w:r>
      <w:r>
        <w:rPr>
          <w:rFonts w:cstheme="minorHAnsi"/>
        </w:rPr>
        <w:t xml:space="preserve"> is faithful.</w:t>
      </w:r>
      <w:r w:rsidR="008D2E7E">
        <w:rPr>
          <w:rFonts w:cstheme="minorHAnsi"/>
        </w:rPr>
        <w:t xml:space="preserve"> Thus, dim </w:t>
      </w:r>
      <w:bookmarkStart w:id="311" w:name="OLE_LINK301"/>
      <w:bookmarkStart w:id="312" w:name="OLE_LINK302"/>
      <w:r w:rsidR="008D2E7E">
        <w:rPr>
          <w:rStyle w:val="s3"/>
          <w:rFonts w:ascii="Monotype Corsiva" w:hAnsi="Monotype Corsiva"/>
          <w:sz w:val="28"/>
          <w:szCs w:val="28"/>
        </w:rPr>
        <w:t>G</w:t>
      </w:r>
      <w:r w:rsidR="008D2E7E">
        <w:rPr>
          <w:rFonts w:cstheme="minorHAnsi"/>
        </w:rPr>
        <w:t>*</w:t>
      </w:r>
      <w:bookmarkEnd w:id="311"/>
      <w:bookmarkEnd w:id="312"/>
      <w:r w:rsidR="008D2E7E">
        <w:rPr>
          <w:rFonts w:cstheme="minorHAnsi"/>
        </w:rPr>
        <w:t xml:space="preserve"> = n = dim </w:t>
      </w:r>
      <w:bookmarkStart w:id="313" w:name="OLE_LINK227"/>
      <w:bookmarkStart w:id="314" w:name="OLE_LINK228"/>
      <w:r w:rsidR="008D2E7E">
        <w:rPr>
          <w:rStyle w:val="s3"/>
          <w:rFonts w:ascii="Monotype Corsiva" w:hAnsi="Monotype Corsiva"/>
          <w:sz w:val="28"/>
          <w:szCs w:val="28"/>
        </w:rPr>
        <w:t>G</w:t>
      </w:r>
      <w:bookmarkEnd w:id="313"/>
      <w:bookmarkEnd w:id="314"/>
      <w:r w:rsidR="008D2E7E">
        <w:rPr>
          <w:rFonts w:cstheme="minorHAnsi"/>
        </w:rPr>
        <w:t>.</w:t>
      </w:r>
    </w:p>
    <w:p w14:paraId="208ECBB5" w14:textId="77777777" w:rsidR="00960B67" w:rsidRDefault="00960B67" w:rsidP="00202F3D">
      <w:pPr>
        <w:tabs>
          <w:tab w:val="left" w:pos="3240"/>
          <w:tab w:val="left" w:pos="3870"/>
        </w:tabs>
        <w:rPr>
          <w:rFonts w:cstheme="minorHAnsi"/>
          <w:color w:val="0000FF"/>
        </w:rPr>
      </w:pPr>
    </w:p>
    <w:p w14:paraId="396A370E" w14:textId="140D90FE" w:rsidR="00202F3D" w:rsidRDefault="00C65AA8" w:rsidP="00202F3D">
      <w:pPr>
        <w:tabs>
          <w:tab w:val="left" w:pos="3240"/>
          <w:tab w:val="left" w:pos="3870"/>
        </w:tabs>
        <w:rPr>
          <w:rFonts w:cstheme="minorHAnsi"/>
        </w:rPr>
      </w:pPr>
      <w:r>
        <w:rPr>
          <w:rFonts w:cstheme="minorHAnsi"/>
          <w:color w:val="0000FF"/>
        </w:rPr>
        <w:t>Definition.</w:t>
      </w:r>
      <w:r>
        <w:rPr>
          <w:rFonts w:cstheme="minorHAnsi"/>
        </w:rPr>
        <w:t xml:space="preserve"> </w:t>
      </w:r>
      <w:r w:rsidR="00040597">
        <w:rPr>
          <w:rFonts w:cstheme="minorHAnsi"/>
        </w:rPr>
        <w:t xml:space="preserve">Let </w:t>
      </w:r>
      <w:r w:rsidR="006A7B17">
        <w:rPr>
          <w:rFonts w:cstheme="minorHAnsi"/>
          <w:i/>
        </w:rPr>
        <w:t>n</w:t>
      </w:r>
      <w:r w:rsidR="006A7B17">
        <w:rPr>
          <w:rFonts w:cstheme="minorHAnsi"/>
        </w:rPr>
        <w:t xml:space="preserve"> be the dimension of the vector space </w:t>
      </w:r>
      <w:r w:rsidR="006A7B17">
        <w:rPr>
          <w:rStyle w:val="s3"/>
          <w:rFonts w:ascii="Monotype Corsiva" w:hAnsi="Monotype Corsiva"/>
          <w:sz w:val="28"/>
          <w:szCs w:val="28"/>
        </w:rPr>
        <w:t>G</w:t>
      </w:r>
      <w:r w:rsidR="006A7B17">
        <w:rPr>
          <w:rFonts w:cstheme="minorHAnsi"/>
        </w:rPr>
        <w:t xml:space="preserve">* and </w:t>
      </w:r>
      <w:r w:rsidR="00040597">
        <w:rPr>
          <w:rFonts w:cstheme="minorHAnsi"/>
        </w:rPr>
        <w:t>(E</w:t>
      </w:r>
      <w:bookmarkStart w:id="315" w:name="OLE_LINK274"/>
      <w:bookmarkStart w:id="316" w:name="OLE_LINK275"/>
      <w:r w:rsidR="00040597" w:rsidRPr="00040597">
        <w:rPr>
          <w:rFonts w:cstheme="minorHAnsi"/>
          <w:position w:val="-6"/>
          <w:vertAlign w:val="subscript"/>
        </w:rPr>
        <w:t>1</w:t>
      </w:r>
      <w:bookmarkEnd w:id="315"/>
      <w:bookmarkEnd w:id="316"/>
      <w:r w:rsidR="00040597">
        <w:rPr>
          <w:rFonts w:cstheme="minorHAnsi"/>
        </w:rPr>
        <w:t>, E</w:t>
      </w:r>
      <w:r w:rsidR="00040597">
        <w:rPr>
          <w:rFonts w:cstheme="minorHAnsi"/>
          <w:position w:val="-6"/>
          <w:vertAlign w:val="subscript"/>
        </w:rPr>
        <w:t>2</w:t>
      </w:r>
      <w:r w:rsidR="00040597">
        <w:rPr>
          <w:rFonts w:cstheme="minorHAnsi"/>
        </w:rPr>
        <w:t>, …, E</w:t>
      </w:r>
      <w:r w:rsidR="00040597" w:rsidRPr="00040597">
        <w:rPr>
          <w:rFonts w:cstheme="minorHAnsi"/>
          <w:i/>
          <w:position w:val="-6"/>
          <w:vertAlign w:val="subscript"/>
        </w:rPr>
        <w:t>n</w:t>
      </w:r>
      <w:r w:rsidR="006A7B17">
        <w:rPr>
          <w:rFonts w:cstheme="minorHAnsi"/>
        </w:rPr>
        <w:t xml:space="preserve">) </w:t>
      </w:r>
      <w:r w:rsidR="00040597">
        <w:rPr>
          <w:rFonts w:cstheme="minorHAnsi"/>
        </w:rPr>
        <w:t xml:space="preserve">a basis for </w:t>
      </w:r>
      <w:bookmarkStart w:id="317" w:name="OLE_LINK225"/>
      <w:bookmarkStart w:id="318" w:name="OLE_LINK226"/>
      <w:r w:rsidR="00040597">
        <w:rPr>
          <w:rStyle w:val="s3"/>
          <w:rFonts w:ascii="Monotype Corsiva" w:hAnsi="Monotype Corsiva"/>
          <w:sz w:val="28"/>
          <w:szCs w:val="28"/>
        </w:rPr>
        <w:t>G</w:t>
      </w:r>
      <w:bookmarkEnd w:id="317"/>
      <w:bookmarkEnd w:id="318"/>
      <w:r w:rsidR="00202F3D">
        <w:rPr>
          <w:rFonts w:cstheme="minorHAnsi"/>
        </w:rPr>
        <w:t>*. Then</w:t>
      </w:r>
    </w:p>
    <w:p w14:paraId="71129182" w14:textId="77777777" w:rsidR="00202F3D" w:rsidRDefault="00202F3D" w:rsidP="00202F3D">
      <w:pPr>
        <w:tabs>
          <w:tab w:val="left" w:pos="630"/>
          <w:tab w:val="left" w:pos="3870"/>
        </w:tabs>
        <w:rPr>
          <w:rFonts w:cstheme="minorHAnsi"/>
        </w:rPr>
      </w:pPr>
      <w:r>
        <w:rPr>
          <w:rFonts w:cstheme="minorHAnsi"/>
        </w:rPr>
        <w:tab/>
      </w:r>
      <w:r w:rsidRPr="00202F3D">
        <w:rPr>
          <w:rFonts w:cstheme="minorHAnsi"/>
          <w:position w:val="-18"/>
        </w:rPr>
        <w:object w:dxaOrig="6340" w:dyaOrig="480" w14:anchorId="5E693B5A">
          <v:shape id="_x0000_i1226" type="#_x0000_t75" style="width:317pt;height:24pt" o:ole="">
            <v:imagedata r:id="rId409" o:title=""/>
          </v:shape>
          <o:OLEObject Type="Embed" ProgID="Equation.DSMT4" ShapeID="_x0000_i1226" DrawAspect="Content" ObjectID="_1459433966" r:id="rId410"/>
        </w:object>
      </w:r>
      <w:r>
        <w:rPr>
          <w:rFonts w:cstheme="minorHAnsi"/>
        </w:rPr>
        <w:t>.</w:t>
      </w:r>
    </w:p>
    <w:p w14:paraId="1E82A442" w14:textId="6631C6C1" w:rsidR="00DC4F7E" w:rsidRDefault="00AB1D26" w:rsidP="005C114F">
      <w:pPr>
        <w:tabs>
          <w:tab w:val="left" w:pos="3240"/>
          <w:tab w:val="left" w:pos="3870"/>
        </w:tabs>
        <w:rPr>
          <w:rFonts w:cstheme="minorHAnsi"/>
        </w:rPr>
      </w:pPr>
      <w:r>
        <w:rPr>
          <w:noProof/>
        </w:rPr>
        <w:lastRenderedPageBreak/>
        <mc:AlternateContent>
          <mc:Choice Requires="wpg">
            <w:drawing>
              <wp:anchor distT="0" distB="0" distL="114300" distR="114300" simplePos="0" relativeHeight="251817984" behindDoc="0" locked="0" layoutInCell="1" allowOverlap="1" wp14:anchorId="2E00C913" wp14:editId="386714F5">
                <wp:simplePos x="0" y="0"/>
                <wp:positionH relativeFrom="column">
                  <wp:posOffset>4887595</wp:posOffset>
                </wp:positionH>
                <wp:positionV relativeFrom="paragraph">
                  <wp:posOffset>-51435</wp:posOffset>
                </wp:positionV>
                <wp:extent cx="276860" cy="556260"/>
                <wp:effectExtent l="25400" t="25400" r="78740" b="0"/>
                <wp:wrapSquare wrapText="bothSides"/>
                <wp:docPr id="301" name="Group 301"/>
                <wp:cNvGraphicFramePr/>
                <a:graphic xmlns:a="http://schemas.openxmlformats.org/drawingml/2006/main">
                  <a:graphicData uri="http://schemas.microsoft.com/office/word/2010/wordprocessingGroup">
                    <wpg:wgp>
                      <wpg:cNvGrpSpPr/>
                      <wpg:grpSpPr>
                        <a:xfrm>
                          <a:off x="0" y="0"/>
                          <a:ext cx="276860" cy="556260"/>
                          <a:chOff x="0" y="0"/>
                          <a:chExt cx="276860" cy="556260"/>
                        </a:xfrm>
                        <a:extLst>
                          <a:ext uri="{0CCBE362-F206-4b92-989A-16890622DB6E}">
                            <ma14:wrappingTextBoxFlag xmlns:ma14="http://schemas.microsoft.com/office/mac/drawingml/2011/main"/>
                          </a:ext>
                        </a:extLst>
                      </wpg:grpSpPr>
                      <wps:wsp>
                        <wps:cNvPr id="313" name="Isosceles Triangle 313"/>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Straight Connector 314"/>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5" name="Arc 315"/>
                        <wps:cNvSpPr/>
                        <wps:spPr>
                          <a:xfrm>
                            <a:off x="175260" y="279400"/>
                            <a:ext cx="101600" cy="27432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Arc 1088"/>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1" o:spid="_x0000_s1026" style="position:absolute;margin-left:384.85pt;margin-top:-4pt;width:21.8pt;height:43.8pt;z-index:251817984;mso-width-relative:margin;mso-height-relative:margin" coordsize="276860,5562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">
                <v:shape id="Isosceles Triangle 313" o:spid="_x0000_s1027"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GmVUxQAA&#10;ANwAAAAPAAAAZHJzL2Rvd25yZXYueG1sRI/BasMwEETvgf6D2EJviZwY2sSNHJpAIJce6vaQ42Jt&#10;LGNrZSQldvP1VaHQ4zAzb5jtbrK9uJEPrWMFy0UGgrh2uuVGwdfncb4GESKyxt4xKfimALvyYbbF&#10;QruRP+hWxUYkCIcCFZgYh0LKUBuyGBZuIE7exXmLMUnfSO1xTHDby1WWPUuLLacFgwMdDNVddbUK&#10;RpzyrtrsT3c+G7qfV766vL8o9fQ4vb2CiDTF//Bf+6QV5Mscfs+kIyD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YaZVT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314" o:spid="_x0000_s1028"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0x0rMUAAADcAAAADwAAAGRycy9kb3ducmV2LnhtbESPQWvCQBSE74X+h+UVvNVNVIpGVymW&#10;Fg/2YNof8Nh9ZkOzb0N2TVJ/vSsUehxmvhlmsxtdI3rqQu1ZQT7NQBBrb2quFHx/vT8vQYSIbLDx&#10;TAp+KcBu+/iwwcL4gU/Ul7ESqYRDgQpsjG0hZdCWHIapb4mTd/adw5hkV0nT4ZDKXSNnWfYiHdac&#10;Fiy2tLekf8qLUzA/9jpftbYe9Oq0/1iU18One1Nq8jS+rkFEGuN/+I8+mMTlC7ifSUdAbm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0x0rMUAAADcAAAADwAAAAAAAAAA&#10;AAAAAAChAgAAZHJzL2Rvd25yZXYueG1sUEsFBgAAAAAEAAQA+QAAAJMDAAAAAA==&#10;" strokecolor="#4f81bd [3204]" strokeweight="2pt">
                  <v:shadow on="t" opacity="24903f" mv:blur="40000f" origin=",.5" offset="0,20000emu"/>
                </v:line>
                <v:shape id="Arc 315" o:spid="_x0000_s1029" style="position:absolute;left:175260;top:27940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OC0+wgAA&#10;ANwAAAAPAAAAZHJzL2Rvd25yZXYueG1sRI9Ra8JAEITfhf6HYwu+6UXFEqKnFKXQh0Kp5gcsuTUX&#10;mtsLuTXGf98ThD4OM/MNs92PvlUD9bEJbGAxz0ARV8E2XBsozx+zHFQUZIttYDJwpwj73ctki4UN&#10;N/6h4SS1ShCOBRpwIl2hdawceYzz0BEn7xJ6j5JkX2vb4y3BfauXWfamPTacFhx2dHBU/Z6u3sDR&#10;fsfaLWU9XO5Ykhzyr7GsjJm+ju8bUEKj/Ief7U9rYLVYw+NMOgJ69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4LT7CAAAA3AAAAA8AAAAAAAAAAAAAAAAAlwIAAGRycy9kb3du&#10;cmV2LnhtbFBLBQYAAAAABAAEAPUAAACGAw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shape id="Arc 1088" o:spid="_x0000_s1030"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IcPTwwAA&#10;AN0AAAAPAAAAZHJzL2Rvd25yZXYueG1sRI/BasNADETvhfzDokBvzTqBFuNmE0JCoYdCaeoPEF7F&#10;a+rVGq/iOH9fHQq9Scxo5mm7n2NvJhpzl9jBelWAIW6S77h1UH+/PZVgsiB77BOTgztl2O8WD1us&#10;fLrxF01naY2GcK7QQRAZKmtzEyhiXqWBWLVLGiOKrmNr/Yg3DY+93RTFi43YsTYEHOgYqPk5X6OD&#10;k//MbdjI83S5Y01yLD/munHucTkfXsEIzfJv/rt+94pflIqr3+gIdvc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IcPTwwAAAN0AAAAPAAAAAAAAAAAAAAAAAJcCAABkcnMvZG93&#10;bnJldi54bWxQSwUGAAAAAAQABAD1AAAAhwM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w10:wrap type="square"/>
              </v:group>
            </w:pict>
          </mc:Fallback>
        </mc:AlternateContent>
      </w:r>
      <w:r w:rsidR="008D2E7E">
        <w:rPr>
          <w:rFonts w:cstheme="minorHAnsi"/>
        </w:rPr>
        <w:t xml:space="preserve">The </w:t>
      </w:r>
      <w:r w:rsidR="008D2E7E">
        <w:rPr>
          <w:rFonts w:cstheme="minorHAnsi"/>
          <w:i/>
        </w:rPr>
        <w:t>n</w:t>
      </w:r>
      <w:r w:rsidR="00A40268">
        <w:rPr>
          <w:rFonts w:cstheme="minorHAnsi"/>
          <w:vertAlign w:val="superscript"/>
        </w:rPr>
        <w:t>3</w:t>
      </w:r>
      <w:r w:rsidR="00A40268">
        <w:rPr>
          <w:rFonts w:cstheme="minorHAnsi"/>
        </w:rPr>
        <w:t xml:space="preserve"> components </w:t>
      </w:r>
      <w:r w:rsidR="00FD29D8" w:rsidRPr="00202F3D">
        <w:rPr>
          <w:rFonts w:cstheme="minorHAnsi"/>
          <w:position w:val="-16"/>
        </w:rPr>
        <w:object w:dxaOrig="480" w:dyaOrig="440" w14:anchorId="7EA52313">
          <v:shape id="_x0000_i1227" type="#_x0000_t75" style="width:24pt;height:22pt" o:ole="">
            <v:imagedata r:id="rId411" o:title=""/>
          </v:shape>
          <o:OLEObject Type="Embed" ProgID="Equation.DSMT4" ShapeID="_x0000_i1227" DrawAspect="Content" ObjectID="_1459433967" r:id="rId412"/>
        </w:object>
      </w:r>
      <w:r w:rsidR="003B2B48">
        <w:rPr>
          <w:rFonts w:cstheme="minorHAnsi"/>
        </w:rPr>
        <w:t xml:space="preserve"> </w:t>
      </w:r>
      <w:r w:rsidR="00202F3D">
        <w:rPr>
          <w:rFonts w:cstheme="minorHAnsi"/>
        </w:rPr>
        <w:t xml:space="preserve">are called the </w:t>
      </w:r>
      <w:r w:rsidR="00202F3D">
        <w:rPr>
          <w:rFonts w:cstheme="minorHAnsi"/>
          <w:b/>
        </w:rPr>
        <w:t>structural constants for G</w:t>
      </w:r>
      <w:r w:rsidR="00A40268">
        <w:rPr>
          <w:rFonts w:cstheme="minorHAnsi"/>
        </w:rPr>
        <w:t xml:space="preserve"> and</w:t>
      </w:r>
      <w:r w:rsidR="00202F3D">
        <w:rPr>
          <w:rFonts w:cstheme="minorHAnsi"/>
        </w:rPr>
        <w:t xml:space="preserve"> </w:t>
      </w:r>
      <w:r w:rsidR="00A40268">
        <w:rPr>
          <w:rFonts w:cstheme="minorHAnsi"/>
        </w:rPr>
        <w:t>can be expressed in diagrammatic form as</w:t>
      </w:r>
      <w:r>
        <w:rPr>
          <w:rFonts w:cstheme="minorHAnsi"/>
        </w:rPr>
        <w:t xml:space="preserve"> shown</w:t>
      </w:r>
      <w:r w:rsidR="00A40268">
        <w:rPr>
          <w:rFonts w:cstheme="minorHAnsi"/>
        </w:rPr>
        <w:t>.</w:t>
      </w:r>
      <w:r w:rsidR="00202F3D">
        <w:rPr>
          <w:rFonts w:cstheme="minorHAnsi"/>
        </w:rPr>
        <w:t xml:space="preserve"> </w:t>
      </w:r>
    </w:p>
    <w:p w14:paraId="0FCE598A" w14:textId="77777777" w:rsidR="00DC4F7E" w:rsidRDefault="00DC4F7E" w:rsidP="005C114F">
      <w:pPr>
        <w:tabs>
          <w:tab w:val="left" w:pos="3240"/>
          <w:tab w:val="left" w:pos="3870"/>
        </w:tabs>
        <w:rPr>
          <w:rFonts w:cstheme="minorHAnsi"/>
        </w:rPr>
      </w:pPr>
    </w:p>
    <w:p w14:paraId="4E8CF5FC" w14:textId="6AE32272" w:rsidR="00BA16BB" w:rsidRDefault="006A7B17" w:rsidP="005C114F">
      <w:pPr>
        <w:tabs>
          <w:tab w:val="left" w:pos="3240"/>
          <w:tab w:val="left" w:pos="3870"/>
        </w:tabs>
        <w:rPr>
          <w:rFonts w:cstheme="minorHAnsi"/>
        </w:rPr>
      </w:pPr>
      <w:r>
        <w:rPr>
          <w:rFonts w:cstheme="minorHAnsi"/>
        </w:rPr>
        <w:t xml:space="preserve">The </w:t>
      </w:r>
      <w:r w:rsidR="00B62DCF" w:rsidRPr="006A7B17">
        <w:rPr>
          <w:rFonts w:cstheme="minorHAnsi"/>
          <w:position w:val="-16"/>
        </w:rPr>
        <w:object w:dxaOrig="540" w:dyaOrig="440" w14:anchorId="333E30D0">
          <v:shape id="_x0000_i1228" type="#_x0000_t75" style="width:27pt;height:22pt" o:ole="">
            <v:imagedata r:id="rId413" o:title=""/>
          </v:shape>
          <o:OLEObject Type="Embed" ProgID="Equation.DSMT4" ShapeID="_x0000_i1228" DrawAspect="Content" ObjectID="_1459433968" r:id="rId414"/>
        </w:object>
      </w:r>
      <w:r w:rsidR="00BA16BB">
        <w:rPr>
          <w:rFonts w:cstheme="minorHAnsi"/>
        </w:rPr>
        <w:t xml:space="preserve"> are not all independent because they satisfy relations in the next theorem.</w:t>
      </w:r>
      <w:r w:rsidR="005942F1" w:rsidRPr="005942F1">
        <w:rPr>
          <w:noProof/>
        </w:rPr>
        <w:t xml:space="preserve"> </w:t>
      </w:r>
    </w:p>
    <w:p w14:paraId="0BA167E1" w14:textId="4B60BEE9" w:rsidR="00BA16BB" w:rsidRDefault="005942F1" w:rsidP="005C114F">
      <w:pPr>
        <w:tabs>
          <w:tab w:val="left" w:pos="3240"/>
          <w:tab w:val="left" w:pos="3870"/>
        </w:tabs>
        <w:rPr>
          <w:rFonts w:cstheme="minorHAnsi"/>
        </w:rPr>
      </w:pPr>
      <w:r>
        <w:rPr>
          <w:rFonts w:cstheme="minorHAnsi"/>
          <w:noProof/>
        </w:rPr>
        <mc:AlternateContent>
          <mc:Choice Requires="wpg">
            <w:drawing>
              <wp:anchor distT="0" distB="0" distL="114300" distR="114300" simplePos="0" relativeHeight="251838464" behindDoc="0" locked="0" layoutInCell="1" allowOverlap="1" wp14:anchorId="5988BF8B" wp14:editId="75EEBB59">
                <wp:simplePos x="0" y="0"/>
                <wp:positionH relativeFrom="column">
                  <wp:posOffset>3808095</wp:posOffset>
                </wp:positionH>
                <wp:positionV relativeFrom="paragraph">
                  <wp:posOffset>12700</wp:posOffset>
                </wp:positionV>
                <wp:extent cx="1043305" cy="556260"/>
                <wp:effectExtent l="76200" t="25400" r="74295" b="129540"/>
                <wp:wrapThrough wrapText="bothSides">
                  <wp:wrapPolygon edited="0">
                    <wp:start x="526" y="-986"/>
                    <wp:lineTo x="-1578" y="0"/>
                    <wp:lineTo x="-1578" y="22685"/>
                    <wp:lineTo x="2103" y="25644"/>
                    <wp:lineTo x="4207" y="25644"/>
                    <wp:lineTo x="5785" y="23671"/>
                    <wp:lineTo x="22612" y="16767"/>
                    <wp:lineTo x="22612" y="15781"/>
                    <wp:lineTo x="20509" y="986"/>
                    <wp:lineTo x="20509" y="-986"/>
                    <wp:lineTo x="526" y="-986"/>
                  </wp:wrapPolygon>
                </wp:wrapThrough>
                <wp:docPr id="1124" name="Group 1124"/>
                <wp:cNvGraphicFramePr/>
                <a:graphic xmlns:a="http://schemas.openxmlformats.org/drawingml/2006/main">
                  <a:graphicData uri="http://schemas.microsoft.com/office/word/2010/wordprocessingGroup">
                    <wpg:wgp>
                      <wpg:cNvGrpSpPr/>
                      <wpg:grpSpPr>
                        <a:xfrm>
                          <a:off x="0" y="0"/>
                          <a:ext cx="1043305" cy="556260"/>
                          <a:chOff x="0" y="0"/>
                          <a:chExt cx="1043305" cy="556260"/>
                        </a:xfrm>
                      </wpg:grpSpPr>
                      <wpg:grpSp>
                        <wpg:cNvPr id="1118" name="Group 1118"/>
                        <wpg:cNvGrpSpPr/>
                        <wpg:grpSpPr>
                          <a:xfrm>
                            <a:off x="307975" y="0"/>
                            <a:ext cx="735330" cy="556260"/>
                            <a:chOff x="358140" y="0"/>
                            <a:chExt cx="734060" cy="556260"/>
                          </a:xfrm>
                        </wpg:grpSpPr>
                        <wpg:grpSp>
                          <wpg:cNvPr id="1101" name="Group 1101"/>
                          <wpg:cNvGrpSpPr/>
                          <wpg:grpSpPr>
                            <a:xfrm>
                              <a:off x="815340" y="0"/>
                              <a:ext cx="276860" cy="556260"/>
                              <a:chOff x="0" y="0"/>
                              <a:chExt cx="276860" cy="556260"/>
                            </a:xfrm>
                            <a:extLst>
                              <a:ext uri="{0CCBE362-F206-4b92-989A-16890622DB6E}">
                                <ma14:wrappingTextBoxFlag xmlns:ma14="http://schemas.microsoft.com/office/mac/drawingml/2011/main"/>
                              </a:ext>
                            </a:extLst>
                          </wpg:grpSpPr>
                          <wps:wsp>
                            <wps:cNvPr id="1102" name="Isosceles Triangle 1102"/>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Straight Connector 1103"/>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04" name="Arc 1104"/>
                            <wps:cNvSpPr/>
                            <wps:spPr>
                              <a:xfrm>
                                <a:off x="175260" y="279400"/>
                                <a:ext cx="101600" cy="27432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 name="Arc 1105"/>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6" name="Equal 1106"/>
                          <wps:cNvSpPr/>
                          <wps:spPr>
                            <a:xfrm>
                              <a:off x="358140" y="187325"/>
                              <a:ext cx="111760" cy="119380"/>
                            </a:xfrm>
                            <a:prstGeom prst="mathEqua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Minus 1107"/>
                          <wps:cNvSpPr/>
                          <wps:spPr>
                            <a:xfrm>
                              <a:off x="599440" y="218440"/>
                              <a:ext cx="99060" cy="8636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9" name="Group 1119"/>
                        <wpg:cNvGrpSpPr/>
                        <wpg:grpSpPr>
                          <a:xfrm>
                            <a:off x="0" y="0"/>
                            <a:ext cx="165735" cy="537845"/>
                            <a:chOff x="0" y="0"/>
                            <a:chExt cx="165735" cy="537845"/>
                          </a:xfrm>
                        </wpg:grpSpPr>
                        <wps:wsp>
                          <wps:cNvPr id="1120" name="Isosceles Triangle 1120"/>
                          <wps:cNvSpPr/>
                          <wps:spPr>
                            <a:xfrm>
                              <a:off x="3175"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Straight Connector 1121"/>
                          <wps:cNvCnPr/>
                          <wps:spPr>
                            <a:xfrm flipV="1">
                              <a:off x="84455"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22" name="Arc 932"/>
                          <wps:cNvSpPr/>
                          <wps:spPr>
                            <a:xfrm>
                              <a:off x="0" y="271145"/>
                              <a:ext cx="159385" cy="26670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Arc 932"/>
                          <wps:cNvSpPr/>
                          <wps:spPr>
                            <a:xfrm>
                              <a:off x="2540" y="271145"/>
                              <a:ext cx="159385" cy="26670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1124" o:spid="_x0000_s1026" style="position:absolute;margin-left:299.85pt;margin-top:1pt;width:82.15pt;height:43.8pt;z-index:251838464" coordsize="1043305,5562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">
                <v:group id="Group 1118" o:spid="_x0000_s1027" style="position:absolute;left:307975;width:735330;height:556260" coordorigin="358140" coordsize="734060,5562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i1PwlxwAAAN0A&#10;AAAPAAAAAAAAAAAAAAAAAKkCAABkcnMvZG93bnJldi54bWxQSwUGAAAAAAQABAD6AAAAnQMAAAAA&#10;">
                  <v:group id="Group 1101" o:spid="_x0000_s1028" style="position:absolute;left:815340;width:276860;height:556260" coordsize="276860,5562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Y3w2XDAAAA3QAAAA8A&#10;AAAAAAAAAAAAAAAAqQIAAGRycy9kb3ducmV2LnhtbFBLBQYAAAAABAAEAPoAAACZAwAAAAA=&#10;">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02" o:spid="_x0000_s1029"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6cYvwgAA&#10;AN0AAAAPAAAAZHJzL2Rvd25yZXYueG1sRE9NawIxEL0X+h/CFLzVrCu0dmsUFQQvHrp68Dhsxs3i&#10;ZrIk0V399aZQ6G0e73Pmy8G24kY+NI4VTMYZCOLK6YZrBcfD9n0GIkRkja1jUnCnAMvF68scC+16&#10;/qFbGWuRQjgUqMDE2BVShsqQxTB2HXHizs5bjAn6WmqPfQq3rcyz7ENabDg1GOxoY6i6lFeroMdh&#10;eim/1rsHnww9Trkvz/tPpUZvw+obRKQh/ov/3Dud5k+yHH6/SSfIx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Dpxi/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shape>
                    <v:line id="Straight Connector 1103" o:spid="_x0000_s1030"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zGOdcQAAADdAAAADwAAAGRycy9kb3ducmV2LnhtbERPzWrCQBC+C32HZQq96SYqRaOrFEuL&#10;B3sw7QMMu2M2NDsbsmuS9uldodDbfHy/s92PrhE9daH2rCCfZSCItTc1Vwq+Pt+mKxAhIhtsPJOC&#10;Hwqw3z1MtlgYP/CZ+jJWIoVwKFCBjbEtpAzaksMw8y1x4i6+cxgT7CppOhxSuGvkPMuepcOaU4PF&#10;lg6W9Hd5dQoWp17n69bWg16fD+/L8vf44V6VenocXzYgIo3xX/znPpo0P88WcP8mnSB3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7MY51xAAAAN0AAAAPAAAAAAAAAAAA&#10;AAAAAKECAABkcnMvZG93bnJldi54bWxQSwUGAAAAAAQABAD5AAAAkgMAAAAA&#10;" strokecolor="#4f81bd [3204]" strokeweight="2pt">
                      <v:shadow on="t" opacity="24903f" mv:blur="40000f" origin=",.5" offset="0,20000emu"/>
                    </v:line>
                    <v:shape id="Arc 1104" o:spid="_x0000_s1031" style="position:absolute;left:175260;top:27940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XsURwQAA&#10;AN0AAAAPAAAAZHJzL2Rvd25yZXYueG1sRE/NasJAEL4X+g7LFLzVjWJLiK5SFMGDUKp5gCE7ZoPZ&#10;2ZCdxvj2rlDobT6+31ltRt+qgfrYBDYwm2agiKtgG64NlOf9ew4qCrLFNjAZuFOEzfr1ZYWFDTf+&#10;oeEktUohHAs04ES6QutYOfIYp6EjTtwl9B4lwb7WtsdbCvetnmfZp/bYcGpw2NHWUXU9/XoDO/sd&#10;azeXj+Fyx5Jkmx/HsjJm8jZ+LUEJjfIv/nMfbJo/yxbw/CadoN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1l7FEcEAAADdAAAADwAAAAAAAAAAAAAAAACXAgAAZHJzL2Rvd25y&#10;ZXYueG1sUEsFBgAAAAAEAAQA9QAAAIUDA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shape id="Arc 1105" o:spid="_x0000_s1032"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EmCKwAAA&#10;AN0AAAAPAAAAZHJzL2Rvd25yZXYueG1sRE/NisIwEL4L+w5hFrxpquAi1SjiIngQltU+wNCMTbGZ&#10;lGa21rc3woK3+fh+Z70dfKN66mId2MBsmoEiLoOtuTJQXA6TJagoyBabwGTgQRG2m4/RGnMb7vxL&#10;/VkqlUI45mjAibS51rF05DFOQ0ucuGvoPEqCXaVth/cU7hs9z7Iv7bHm1OCwpb2j8nb+8wa+7U+s&#10;3FwW/fWBBcl+eRqK0pjx57BbgRIa5C3+dx9tmj/LFvD6Jp2gN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5EmCKwAAAAN0AAAAPAAAAAAAAAAAAAAAAAJcCAABkcnMvZG93bnJl&#10;di54bWxQSwUGAAAAAAQABAD1AAAAhAM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group>
                  <v:shape id="Equal 1106" o:spid="_x0000_s1033" style="position:absolute;left:358140;top:187325;width:111760;height:119380;visibility:visible;mso-wrap-style:square;v-text-anchor:middle" coordsize="111760,119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E5zkwgAA&#10;AN0AAAAPAAAAZHJzL2Rvd25yZXYueG1sRE9Na8JAEL0X+h+WKXgpuomlQaJrCG0tXtUgHofsmASz&#10;s2F3q/HfdwtCb/N4n7MqRtOLKznfWVaQzhIQxLXVHTcKqsNmugDhA7LG3jIpuJOHYv38tMJc2xvv&#10;6LoPjYgh7HNU0IYw5FL6uiWDfmYH4sidrTMYInSN1A5vMdz0cp4kmTTYcWxocaCPlurL/scokEf9&#10;Xtldenorv79eP10t096elZq8jOUSRKAx/Isf7q2O89Mkg79v4gly/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0TnOTCAAAA3QAAAA8AAAAAAAAAAAAAAAAAlwIAAGRycy9kb3du&#10;cmV2LnhtbFBLBQYAAAAABAAEAPUAAACGAwAAAAA=&#10;" path="m14814,24592l96946,24592,96946,52670,14814,52670,14814,24592xm14814,66710l96946,66710,96946,94788,14814,94788,14814,66710xe" fillcolor="#4f81bd [3204]" strokecolor="#4579b8 [3044]">
                    <v:fill color2="#a7bfde [1620]" rotate="t" type="gradient">
                      <o:fill v:ext="view" type="gradientUnscaled"/>
                    </v:fill>
                    <v:shadow on="t" opacity="22937f" mv:blur="40000f" origin=",.5" offset="0,23000emu"/>
                    <v:path arrowok="t" o:connecttype="custom" o:connectlocs="14814,24592;96946,24592;96946,52670;14814,52670;14814,24592;14814,66710;96946,66710;96946,94788;14814,94788;14814,66710" o:connectangles="0,0,0,0,0,0,0,0,0,0"/>
                  </v:shape>
                  <v:shape id="Minus 1107" o:spid="_x0000_s1034" style="position:absolute;left:599440;top:218440;width:99060;height:86360;visibility:visible;mso-wrap-style:square;v-text-anchor:middle" coordsize="99060,863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f0EwwAA&#10;AN0AAAAPAAAAZHJzL2Rvd25yZXYueG1sRE/fa8IwEH4X/B/CCXvTtINtrjOKDGSyF5m697O5pmXN&#10;JTax1v9+GQx8u4/v5y1Wg21FT11oHCvIZxkI4tLpho2C42EznYMIEVlj65gU3CjAajkeLbDQ7spf&#10;1O+jESmEQ4EK6hh9IWUoa7IYZs4TJ65yncWYYGek7vCawm0rH7PsWVpsODXU6Om9pvJnf7EKKvOq&#10;d6dPc/bfTx+n6rbdDbnvlXqYDOs3EJGGeBf/u7c6zc+zF/j7Jp0gl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f0EwwAAAN0AAAAPAAAAAAAAAAAAAAAAAJcCAABkcnMvZG93&#10;bnJldi54bWxQSwUGAAAAAAQABAD1AAAAhwMAAAAA&#10;" path="m13130,33024l85930,33024,85930,53336,13130,53336,13130,33024xe" fillcolor="#4f81bd [3204]" strokecolor="#4579b8 [3044]">
                    <v:fill color2="#a7bfde [1620]" rotate="t" type="gradient">
                      <o:fill v:ext="view" type="gradientUnscaled"/>
                    </v:fill>
                    <v:shadow on="t" opacity="22937f" mv:blur="40000f" origin=",.5" offset="0,23000emu"/>
                    <v:path arrowok="t" o:connecttype="custom" o:connectlocs="13130,33024;85930,33024;85930,53336;13130,53336;13130,33024" o:connectangles="0,0,0,0,0"/>
                  </v:shape>
                </v:group>
                <v:group id="Group 1119" o:spid="_x0000_s1035" style="position:absolute;width:165735;height:537845" coordsize="165735,5378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NmFm+xAAAAN0AAAAP&#10;AAAAAAAAAAAAAAAAAKkCAABkcnMvZG93bnJldi54bWxQSwUGAAAAAAQABAD6AAAAmgMAAAAA&#10;">
                  <v:shape id="Isosceles Triangle 1120" o:spid="_x0000_s1036" type="#_x0000_t5" style="position:absolute;left:3175;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wqGjxgAA&#10;AN0AAAAPAAAAZHJzL2Rvd25yZXYueG1sRI9Pa8MwDMXvg34Ho8Juq9MM9ietW7rBoJcdlu3Qo4jV&#10;ODSWg+01aT99dRjsJvGe3vtpvZ18r84UUxfYwHJRgCJugu24NfDz/fHwAiplZIt9YDJwoQTbzexu&#10;jZUNI3/Ruc6tkhBOFRpwOQ+V1qlx5DEtwkAs2jFEj1nW2GobcZRw3+uyKJ60x46lweFA746aU/3r&#10;DYw4PZ7q17f9lQ+Orocy1sfPZ2Pu59NuBSrTlP/Nf9d7K/jLUvjlGxlBb2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wqGjxgAAAN0AAAAPAAAAAAAAAAAAAAAAAJcCAABkcnMv&#10;ZG93bnJldi54bWxQSwUGAAAAAAQABAD1AAAAigMAAAAA&#10;" fillcolor="#4f81bd [3204]" strokecolor="#4579b8 [3044]">
                    <v:fill color2="#a7bfde [1620]" rotate="t" type="gradient">
                      <o:fill v:ext="view" type="gradientUnscaled"/>
                    </v:fill>
                    <v:shadow on="t" opacity="22937f" mv:blur="40000f" origin=",.5" offset="0,23000emu"/>
                  </v:shape>
                  <v:line id="Straight Connector 1121" o:spid="_x0000_s1037" style="position:absolute;flip:y;visibility:visible;mso-wrap-style:square" from="84455,0" to="84455,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xrp+cQAAADdAAAADwAAAGRycy9kb3ducmV2LnhtbERPzWrCQBC+F3yHZYTe6iZaikZXEYvF&#10;Q3sw+gDD7pgNZmdDdpukffpuodDbfHy/s9mNrhE9daH2rCCfZSCItTc1Vwqul+PTEkSIyAYbz6Tg&#10;iwLstpOHDRbGD3ymvoyVSCEcClRgY2wLKYO25DDMfEucuJvvHMYEu0qaDocU7ho5z7IX6bDm1GCx&#10;pYMlfS8/nYLFe6/zVWvrQa/Oh7fn8vv04V6VepyO+zWISGP8F/+5TybNz+c5/H6TTpDb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vGun5xAAAAN0AAAAPAAAAAAAAAAAA&#10;AAAAAKECAABkcnMvZG93bnJldi54bWxQSwUGAAAAAAQABAD5AAAAkgMAAAAA&#10;" strokecolor="#4f81bd [3204]" strokeweight="2pt">
                    <v:shadow on="t" opacity="24903f" mv:blur="40000f" origin=",.5" offset="0,20000emu"/>
                  </v:line>
                  <v:shape id="Arc 932" o:spid="_x0000_s1038" style="position:absolute;top:271145;width:159385;height:266700;visibility:visible;mso-wrap-style:square;v-text-anchor:middle" coordsize="227965,4292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SEKNwwAA&#10;AN0AAAAPAAAAZHJzL2Rvd25yZXYueG1sRE9Na8JAEL0X/A/LCF5K3SRKWlJXEdG2V6PteciOSdrs&#10;bNjdavz33YLgbR7vcxarwXTiTM63lhWk0wQEcWV1y7WC42H39ALCB2SNnWVScCUPq+XoYYGFthfe&#10;07kMtYgh7AtU0ITQF1L6qiGDfmp74sidrDMYInS11A4vMdx0MkuSXBpsOTY02NOmoeqn/DUKDvrx&#10;LZ+V/funPW2/vnfhOc3nTqnJeFi/ggg0hLv45v7QcX6aZfD/TTxBL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SEKNwwAAAN0AAAAPAAAAAAAAAAAAAAAAAJcCAABkcnMvZG93&#10;bnJldi54bWxQSwUGAAAAAAQABAD1AAAAhwMAAAAA&#10;" path="m0,0nsc125902,,227965,192186,227965,429260l0,429260,,0xem0,0nfc14288,5503,29766,158221,73025,170180,101706,205317,141182,200660,167005,243840,192828,287020,218652,392853,227965,429260e" filled="f" strokecolor="#4f81bd [3204]" strokeweight="2pt">
                    <v:shadow on="t" opacity="24903f" mv:blur="40000f" origin=",.5" offset="0,20000emu"/>
                    <v:path arrowok="t" o:connecttype="custom" o:connectlocs="0,0;51056,105733;116764,151498;159385,266700" o:connectangles="0,0,0,0"/>
                  </v:shape>
                  <v:shape id="Arc 932" o:spid="_x0000_s1039" style="position:absolute;left:2540;top:271145;width:159385;height:266700;visibility:visible;mso-wrap-style:square;v-text-anchor:middle" coordsize="227965,4292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BOcWwwAA&#10;AN0AAAAPAAAAZHJzL2Rvd25yZXYueG1sRE9Na8JAEL0X/A/LCF6KbqIllugqUqrttVF7HrJjEs3O&#10;ht1V47/vFgq9zeN9znLdm1bcyPnGsoJ0koAgLq1uuFJw2G/HryB8QNbYWiYFD/KwXg2elphre+cv&#10;uhWhEjGEfY4K6hC6XEpf1mTQT2xHHLmTdQZDhK6S2uE9hptWTpMkkwYbjg01dvRWU3kprkbBXj/v&#10;slnRfRzt6f37vA3zNHtxSo2G/WYBIlAf/sV/7k8d56fTGfx+E0+Qq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BOcWwwAAAN0AAAAPAAAAAAAAAAAAAAAAAJcCAABkcnMvZG93&#10;bnJldi54bWxQSwUGAAAAAAQABAD1AAAAhwMAAAAA&#10;" path="m0,0nsc125902,,227965,192186,227965,429260l0,429260,,0xem0,0nfc14288,5503,29766,158221,73025,170180,101706,205317,141182,200660,167005,243840,192828,287020,218652,392853,227965,429260e" filled="f" strokecolor="#4f81bd [3204]" strokeweight="2pt">
                    <v:shadow on="t" opacity="24903f" mv:blur="40000f" origin=",.5" offset="0,20000emu"/>
                    <v:path arrowok="t" o:connecttype="custom" o:connectlocs="0,0;51056,105733;116764,151498;159385,266700" o:connectangles="0,0,0,0"/>
                  </v:shape>
                </v:group>
                <w10:wrap type="through"/>
              </v:group>
            </w:pict>
          </mc:Fallback>
        </mc:AlternateContent>
      </w:r>
      <w:r w:rsidRPr="005942F1">
        <w:rPr>
          <w:rFonts w:cstheme="minorHAnsi"/>
          <w:noProof/>
        </w:rPr>
        <mc:AlternateContent>
          <mc:Choice Requires="wpg">
            <w:drawing>
              <wp:anchor distT="0" distB="0" distL="114300" distR="114300" simplePos="0" relativeHeight="251834368" behindDoc="0" locked="0" layoutInCell="1" allowOverlap="1" wp14:anchorId="36A865F2" wp14:editId="46B8527E">
                <wp:simplePos x="0" y="0"/>
                <wp:positionH relativeFrom="column">
                  <wp:posOffset>-12011025</wp:posOffset>
                </wp:positionH>
                <wp:positionV relativeFrom="paragraph">
                  <wp:posOffset>-12839700</wp:posOffset>
                </wp:positionV>
                <wp:extent cx="165735" cy="433705"/>
                <wp:effectExtent l="76200" t="25400" r="88265" b="125095"/>
                <wp:wrapNone/>
                <wp:docPr id="1108" name="Group 1108"/>
                <wp:cNvGraphicFramePr/>
                <a:graphic xmlns:a="http://schemas.openxmlformats.org/drawingml/2006/main">
                  <a:graphicData uri="http://schemas.microsoft.com/office/word/2010/wordprocessingGroup">
                    <wpg:wgp>
                      <wpg:cNvGrpSpPr/>
                      <wpg:grpSpPr>
                        <a:xfrm>
                          <a:off x="0" y="0"/>
                          <a:ext cx="165735" cy="433705"/>
                          <a:chOff x="0" y="0"/>
                          <a:chExt cx="165735" cy="433705"/>
                        </a:xfrm>
                      </wpg:grpSpPr>
                      <wps:wsp>
                        <wps:cNvPr id="1109" name="Isosceles Triangle 1109"/>
                        <wps:cNvSpPr/>
                        <wps:spPr>
                          <a:xfrm>
                            <a:off x="3175"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Straight Connector 1110"/>
                        <wps:cNvCnPr/>
                        <wps:spPr>
                          <a:xfrm flipV="1">
                            <a:off x="84455"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11" name="Arc 932"/>
                        <wps:cNvSpPr/>
                        <wps:spPr>
                          <a:xfrm>
                            <a:off x="0" y="271145"/>
                            <a:ext cx="159385" cy="16256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2" name="Arc 932"/>
                        <wps:cNvSpPr/>
                        <wps:spPr>
                          <a:xfrm>
                            <a:off x="2540" y="271145"/>
                            <a:ext cx="159385" cy="16256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108" o:spid="_x0000_s1026" style="position:absolute;margin-left:-945.7pt;margin-top:-1010.95pt;width:13.05pt;height:34.15pt;z-index:251834368" coordsize="165735,4337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">
                <v:shape id="Isosceles Triangle 1109" o:spid="_x0000_s1027" type="#_x0000_t5" style="position:absolute;left:3175;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VRewgAA&#10;AN0AAAAPAAAAZHJzL2Rvd25yZXYueG1sRE9Ni8IwEL0v+B/CCN7WVIVdrUZRQfDiYbt78Dg0Y1Ns&#10;JiWJtvrrzcLC3ubxPme16W0j7uRD7VjBZJyBIC6drrlS8PN9eJ+DCBFZY+OYFDwowGY9eFthrl3H&#10;X3QvYiVSCIccFZgY21zKUBqyGMauJU7cxXmLMUFfSe2xS+G2kdMs+5AWa04NBlvaGyqvxc0q6LCf&#10;XYvF7vjks6HneeqLy+lTqdGw3y5BROrjv/jPfdRp/iRbwO836QS5f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5NVF7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shape>
                <v:line id="Straight Connector 1110" o:spid="_x0000_s1028" style="position:absolute;flip:y;visibility:visible;mso-wrap-style:square" from="84455,0" to="84455,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jqG38YAAADdAAAADwAAAGRycy9kb3ducmV2LnhtbESPQU/DMAyF70j7D5GRuLG0gNBWlk3T&#10;EGgHOKzbD7AS01Q0TtWEtvDr8QGJm633/N7nzW4OnRppSG1kA+WyAEVso2u5MXA5v9yuQKWM7LCL&#10;TAa+KcFuu7jaYOXixCca69woCeFUoQGfc19pnayngGkZe2LRPuIQMMs6NNoNOEl46PRdUTzqgC1L&#10;g8eeDp7sZ/0VDNy/jbZc976d7Pp0eH2of47v4dmYm+t5/wQq05z/zX/XRyf4ZSn88o2MoL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46ht/GAAAA3QAAAA8AAAAAAAAA&#10;AAAAAAAAoQIAAGRycy9kb3ducmV2LnhtbFBLBQYAAAAABAAEAPkAAACUAwAAAAA=&#10;" strokecolor="#4f81bd [3204]" strokeweight="2pt">
                  <v:shadow on="t" opacity="24903f" mv:blur="40000f" origin=",.5" offset="0,20000emu"/>
                </v:line>
                <v:shape id="Arc 932" o:spid="_x0000_s1029" style="position:absolute;top:271145;width:159385;height:162560;visibility:visible;mso-wrap-style:square;v-text-anchor:middle" coordsize="227965,4292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9hZHxAAA&#10;AN0AAAAPAAAAZHJzL2Rvd25yZXYueG1sRE/RbsIwDHxH2j9ERuIFQQqbOlRIq2kaG68rg2erMW2h&#10;caokg+7vF6RJuydb57vzbYrBdOJKzreWFSzmCQjiyuqWawVf++1sBcIHZI2dZVLwQx6K/GG0wUzb&#10;G3/StQy1iCbsM1TQhNBnUvqqIYN+bnviyJ2sMxji6mqpHd6iuenkMklSabDlmNBgT68NVZfy2yjY&#10;6+l7+lj2Hwd7ejuet+F5kT45pSbj4WUNItAQ/o//1Dsd34+Ae5s4gs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vYWR8QAAADdAAAADwAAAAAAAAAAAAAAAACXAgAAZHJzL2Rv&#10;d25yZXYueG1sUEsFBgAAAAAEAAQA9QAAAIgDAAAAAA==&#10;" path="m0,0nsc125902,,227965,192186,227965,429260l0,429260,,0xem0,0nfc14288,5503,29766,158221,73025,170180,101706,205317,141182,200660,167005,243840,192828,287020,218652,392853,227965,429260e" filled="f" strokecolor="#4f81bd [3204]" strokeweight="2pt">
                  <v:shadow on="t" opacity="24903f" mv:blur="40000f" origin=",.5" offset="0,20000emu"/>
                  <v:path arrowok="t" o:connecttype="custom" o:connectlocs="0,0;51056,64447;116764,92342;159385,162560" o:connectangles="0,0,0,0"/>
                </v:shape>
                <v:shape id="Arc 932" o:spid="_x0000_s1030" style="position:absolute;left:2540;top:271145;width:159385;height:162560;visibility:visible;mso-wrap-style:square;v-text-anchor:middle" coordsize="227965,4292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IgwwwAA&#10;AN0AAAAPAAAAZHJzL2Rvd25yZXYueG1sRE9Na8JAEL0L/odlhF5EN7ElSnSVUmrttbF6HrJjEs3O&#10;ht2tpv/eLRS8zeN9zmrTm1ZcyfnGsoJ0moAgLq1uuFLwvd9OFiB8QNbYWiYFv+Rhsx4OVphre+Mv&#10;uhahEjGEfY4K6hC6XEpf1mTQT21HHLmTdQZDhK6S2uEthptWzpIkkwYbjg01dvRWU3kpfoyCvR5/&#10;ZM9FtzvY0/vxvA3zNHtxSj2N+tcliEB9eIj/3Z86zk/TGfx9E0+Q6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JIgwwwAAAN0AAAAPAAAAAAAAAAAAAAAAAJcCAABkcnMvZG93&#10;bnJldi54bWxQSwUGAAAAAAQABAD1AAAAhwMAAAAA&#10;" path="m0,0nsc125902,,227965,192186,227965,429260l0,429260,,0xem0,0nfc14288,5503,29766,158221,73025,170180,101706,205317,141182,200660,167005,243840,192828,287020,218652,392853,227965,429260e" filled="f" strokecolor="#4f81bd [3204]" strokeweight="2pt">
                  <v:shadow on="t" opacity="24903f" mv:blur="40000f" origin=",.5" offset="0,20000emu"/>
                  <v:path arrowok="t" o:connecttype="custom" o:connectlocs="0,0;51056,64447;116764,92342;159385,162560" o:connectangles="0,0,0,0"/>
                </v:shape>
              </v:group>
            </w:pict>
          </mc:Fallback>
        </mc:AlternateContent>
      </w:r>
    </w:p>
    <w:p w14:paraId="78DE425D" w14:textId="58386824" w:rsidR="00BA16BB" w:rsidRDefault="00BA16BB" w:rsidP="005C114F">
      <w:pPr>
        <w:tabs>
          <w:tab w:val="left" w:pos="3240"/>
          <w:tab w:val="left" w:pos="3870"/>
        </w:tabs>
        <w:rPr>
          <w:rFonts w:cstheme="minorHAnsi"/>
        </w:rPr>
      </w:pPr>
      <w:r>
        <w:rPr>
          <w:rFonts w:cstheme="minorHAnsi"/>
          <w:color w:val="0000FF"/>
        </w:rPr>
        <w:t>Theorem.</w:t>
      </w:r>
      <w:r>
        <w:rPr>
          <w:rFonts w:cstheme="minorHAnsi"/>
        </w:rPr>
        <w:t xml:space="preserve"> [13.36] </w:t>
      </w:r>
      <w:r w:rsidRPr="00BA16BB">
        <w:rPr>
          <w:rFonts w:cstheme="minorHAnsi"/>
          <w:position w:val="-16"/>
        </w:rPr>
        <w:object w:dxaOrig="3340" w:dyaOrig="440" w14:anchorId="70EA2884">
          <v:shape id="_x0000_i1229" type="#_x0000_t75" style="width:167pt;height:22pt" o:ole="">
            <v:imagedata r:id="rId415" o:title=""/>
          </v:shape>
          <o:OLEObject Type="Embed" ProgID="Equation.DSMT4" ShapeID="_x0000_i1229" DrawAspect="Content" ObjectID="_1459433969" r:id="rId416"/>
        </w:object>
      </w:r>
    </w:p>
    <w:p w14:paraId="006B26BF" w14:textId="2E235B06" w:rsidR="00BA16BB" w:rsidRDefault="006F075F" w:rsidP="005C114F">
      <w:pPr>
        <w:tabs>
          <w:tab w:val="left" w:pos="3240"/>
          <w:tab w:val="left" w:pos="3870"/>
        </w:tabs>
        <w:rPr>
          <w:rFonts w:cstheme="minorHAnsi"/>
        </w:rPr>
      </w:pPr>
      <w:r>
        <w:rPr>
          <w:rFonts w:cstheme="minorHAnsi"/>
          <w:noProof/>
          <w:color w:val="0000FF"/>
        </w:rPr>
        <mc:AlternateContent>
          <mc:Choice Requires="wpg">
            <w:drawing>
              <wp:anchor distT="0" distB="0" distL="114300" distR="114300" simplePos="0" relativeHeight="251824128" behindDoc="0" locked="0" layoutInCell="1" allowOverlap="1" wp14:anchorId="30A7B7B6" wp14:editId="33C6C7AA">
                <wp:simplePos x="0" y="0"/>
                <wp:positionH relativeFrom="column">
                  <wp:posOffset>2692400</wp:posOffset>
                </wp:positionH>
                <wp:positionV relativeFrom="paragraph">
                  <wp:posOffset>86360</wp:posOffset>
                </wp:positionV>
                <wp:extent cx="2824480" cy="1539875"/>
                <wp:effectExtent l="0" t="0" r="0" b="0"/>
                <wp:wrapSquare wrapText="bothSides"/>
                <wp:docPr id="1100" name="Group 1100"/>
                <wp:cNvGraphicFramePr/>
                <a:graphic xmlns:a="http://schemas.openxmlformats.org/drawingml/2006/main">
                  <a:graphicData uri="http://schemas.microsoft.com/office/word/2010/wordprocessingGroup">
                    <wpg:wgp>
                      <wpg:cNvGrpSpPr/>
                      <wpg:grpSpPr>
                        <a:xfrm>
                          <a:off x="0" y="0"/>
                          <a:ext cx="2824480" cy="1539875"/>
                          <a:chOff x="0" y="0"/>
                          <a:chExt cx="2824480" cy="1539875"/>
                        </a:xfrm>
                        <a:extLst>
                          <a:ext uri="{0CCBE362-F206-4b92-989A-16890622DB6E}">
                            <ma14:wrappingTextBoxFlag xmlns:ma14="http://schemas.microsoft.com/office/mac/drawingml/2011/main"/>
                          </a:ext>
                        </a:extLst>
                      </wpg:grpSpPr>
                      <wpg:grpSp>
                        <wpg:cNvPr id="1141" name="Group 1141"/>
                        <wpg:cNvGrpSpPr/>
                        <wpg:grpSpPr>
                          <a:xfrm>
                            <a:off x="0" y="241935"/>
                            <a:ext cx="2824480" cy="1297940"/>
                            <a:chOff x="0" y="0"/>
                            <a:chExt cx="2824480" cy="1297940"/>
                          </a:xfrm>
                          <a:extLst>
                            <a:ext uri="{0CCBE362-F206-4b92-989A-16890622DB6E}">
                              <ma14:wrappingTextBoxFlag xmlns:ma14="http://schemas.microsoft.com/office/mac/drawingml/2011/main"/>
                            </a:ext>
                          </a:extLst>
                        </wpg:grpSpPr>
                        <wpg:grpSp>
                          <wpg:cNvPr id="1142" name="Group 1142"/>
                          <wpg:cNvGrpSpPr/>
                          <wpg:grpSpPr>
                            <a:xfrm>
                              <a:off x="838200" y="0"/>
                              <a:ext cx="388620" cy="1295400"/>
                              <a:chOff x="0" y="0"/>
                              <a:chExt cx="388620" cy="1295400"/>
                            </a:xfrm>
                          </wpg:grpSpPr>
                          <wpg:grpSp>
                            <wpg:cNvPr id="1143" name="Group 1143"/>
                            <wpg:cNvGrpSpPr/>
                            <wpg:grpSpPr>
                              <a:xfrm>
                                <a:off x="0" y="375920"/>
                                <a:ext cx="276860" cy="660400"/>
                                <a:chOff x="0" y="0"/>
                                <a:chExt cx="276860" cy="660400"/>
                              </a:xfrm>
                              <a:extLst>
                                <a:ext uri="{0CCBE362-F206-4b92-989A-16890622DB6E}">
                                  <ma14:wrappingTextBoxFlag xmlns:ma14="http://schemas.microsoft.com/office/mac/drawingml/2011/main"/>
                                </a:ext>
                              </a:extLst>
                            </wpg:grpSpPr>
                            <wps:wsp>
                              <wps:cNvPr id="1144" name="Isosceles Triangle 1144"/>
                              <wps:cNvSpPr/>
                              <wps:spPr>
                                <a:xfrm>
                                  <a:off x="83820" y="1524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Straight Connector 1145"/>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46" name="Arc 1146"/>
                              <wps:cNvSpPr/>
                              <wps:spPr>
                                <a:xfrm>
                                  <a:off x="175260" y="157480"/>
                                  <a:ext cx="101600" cy="50038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 name="Arc 1147"/>
                              <wps:cNvSpPr/>
                              <wps:spPr>
                                <a:xfrm>
                                  <a:off x="0" y="16002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8" name="Group 1148"/>
                            <wpg:cNvGrpSpPr/>
                            <wpg:grpSpPr>
                              <a:xfrm>
                                <a:off x="111760" y="0"/>
                                <a:ext cx="276860" cy="1295400"/>
                                <a:chOff x="0" y="0"/>
                                <a:chExt cx="276860" cy="1295400"/>
                              </a:xfrm>
                              <a:extLst>
                                <a:ext uri="{0CCBE362-F206-4b92-989A-16890622DB6E}">
                                  <ma14:wrappingTextBoxFlag xmlns:ma14="http://schemas.microsoft.com/office/mac/drawingml/2011/main"/>
                                </a:ext>
                              </a:extLst>
                            </wpg:grpSpPr>
                            <wps:wsp>
                              <wps:cNvPr id="1149" name="Isosceles Triangle 1149"/>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Straight Connector 1150"/>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51" name="Arc 1151"/>
                              <wps:cNvSpPr/>
                              <wps:spPr>
                                <a:xfrm>
                                  <a:off x="175260" y="279400"/>
                                  <a:ext cx="101600" cy="101600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Arc 1152"/>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153" name="Group 1153"/>
                          <wpg:cNvGrpSpPr/>
                          <wpg:grpSpPr>
                            <a:xfrm>
                              <a:off x="0" y="0"/>
                              <a:ext cx="693420" cy="1295400"/>
                              <a:chOff x="66040" y="0"/>
                              <a:chExt cx="693420" cy="1295400"/>
                            </a:xfrm>
                            <a:extLst>
                              <a:ext uri="{0CCBE362-F206-4b92-989A-16890622DB6E}">
                                <ma14:wrappingTextBoxFlag xmlns:ma14="http://schemas.microsoft.com/office/mac/drawingml/2011/main"/>
                              </a:ext>
                            </a:extLst>
                          </wpg:grpSpPr>
                          <wpg:grpSp>
                            <wpg:cNvPr id="1154" name="Group 1154"/>
                            <wpg:cNvGrpSpPr/>
                            <wpg:grpSpPr>
                              <a:xfrm>
                                <a:off x="144780" y="0"/>
                                <a:ext cx="505460" cy="1295400"/>
                                <a:chOff x="0" y="0"/>
                                <a:chExt cx="505460" cy="1295400"/>
                              </a:xfrm>
                            </wpg:grpSpPr>
                            <wpg:grpSp>
                              <wpg:cNvPr id="1155" name="Group 1155"/>
                              <wpg:cNvGrpSpPr/>
                              <wpg:grpSpPr>
                                <a:xfrm>
                                  <a:off x="33020" y="0"/>
                                  <a:ext cx="388620" cy="1295400"/>
                                  <a:chOff x="0" y="0"/>
                                  <a:chExt cx="388620" cy="1295400"/>
                                </a:xfrm>
                              </wpg:grpSpPr>
                              <wpg:grpSp>
                                <wpg:cNvPr id="1156" name="Group 1156"/>
                                <wpg:cNvGrpSpPr/>
                                <wpg:grpSpPr>
                                  <a:xfrm>
                                    <a:off x="0" y="375920"/>
                                    <a:ext cx="276860" cy="660400"/>
                                    <a:chOff x="0" y="0"/>
                                    <a:chExt cx="276860" cy="660400"/>
                                  </a:xfrm>
                                  <a:extLst>
                                    <a:ext uri="{0CCBE362-F206-4b92-989A-16890622DB6E}">
                                      <ma14:wrappingTextBoxFlag xmlns:ma14="http://schemas.microsoft.com/office/mac/drawingml/2011/main"/>
                                    </a:ext>
                                  </a:extLst>
                                </wpg:grpSpPr>
                                <wps:wsp>
                                  <wps:cNvPr id="1157" name="Isosceles Triangle 1157"/>
                                  <wps:cNvSpPr/>
                                  <wps:spPr>
                                    <a:xfrm>
                                      <a:off x="83820" y="1524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Straight Connector 1158"/>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59" name="Arc 1159"/>
                                  <wps:cNvSpPr/>
                                  <wps:spPr>
                                    <a:xfrm>
                                      <a:off x="175260" y="157480"/>
                                      <a:ext cx="101600" cy="50038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Arc 1160"/>
                                  <wps:cNvSpPr/>
                                  <wps:spPr>
                                    <a:xfrm>
                                      <a:off x="0" y="16002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61" name="Group 1161"/>
                                <wpg:cNvGrpSpPr/>
                                <wpg:grpSpPr>
                                  <a:xfrm>
                                    <a:off x="111760" y="0"/>
                                    <a:ext cx="276860" cy="1295400"/>
                                    <a:chOff x="0" y="0"/>
                                    <a:chExt cx="276860" cy="1295400"/>
                                  </a:xfrm>
                                  <a:extLst>
                                    <a:ext uri="{0CCBE362-F206-4b92-989A-16890622DB6E}">
                                      <ma14:wrappingTextBoxFlag xmlns:ma14="http://schemas.microsoft.com/office/mac/drawingml/2011/main"/>
                                    </a:ext>
                                  </a:extLst>
                                </wpg:grpSpPr>
                                <wps:wsp>
                                  <wps:cNvPr id="1162" name="Isosceles Triangle 1162"/>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Straight Connector 1163"/>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64" name="Arc 1164"/>
                                  <wps:cNvSpPr/>
                                  <wps:spPr>
                                    <a:xfrm>
                                      <a:off x="175260" y="279400"/>
                                      <a:ext cx="101600" cy="101600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Arc 1165"/>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66" name="Straight Connector 1166"/>
                              <wps:cNvCnPr/>
                              <wps:spPr>
                                <a:xfrm>
                                  <a:off x="0" y="657860"/>
                                  <a:ext cx="50546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167" name="Text Box 1167"/>
                            <wps:cNvSpPr txBox="1"/>
                            <wps:spPr>
                              <a:xfrm>
                                <a:off x="66040" y="723901"/>
                                <a:ext cx="256540" cy="259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F02776" w14:textId="77777777" w:rsidR="004C0B97" w:rsidRPr="00624695" w:rsidRDefault="004C0B97" w:rsidP="00D06D7E">
                                  <w:pPr>
                                    <w:rPr>
                                      <w:rFonts w:ascii="Symbol" w:hAnsi="Symbol"/>
                                      <w:i/>
                                    </w:rPr>
                                  </w:pPr>
                                  <w:r w:rsidRPr="00624695">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8" name="Text Box 1168"/>
                            <wps:cNvSpPr txBox="1"/>
                            <wps:spPr>
                              <a:xfrm>
                                <a:off x="311574" y="723901"/>
                                <a:ext cx="256540" cy="259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26C6AA" w14:textId="77777777" w:rsidR="004C0B97" w:rsidRPr="00624695" w:rsidRDefault="004C0B97" w:rsidP="00D06D7E">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9" name="Text Box 1169"/>
                            <wps:cNvSpPr txBox="1"/>
                            <wps:spPr>
                              <a:xfrm>
                                <a:off x="137160" y="175260"/>
                                <a:ext cx="256540" cy="259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A037B5" w14:textId="77777777" w:rsidR="004C0B97" w:rsidRPr="00624695" w:rsidRDefault="004C0B97" w:rsidP="00D06D7E">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Text Box 1170"/>
                            <wps:cNvSpPr txBox="1"/>
                            <wps:spPr>
                              <a:xfrm>
                                <a:off x="502920" y="261620"/>
                                <a:ext cx="256540" cy="2870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85ED52" w14:textId="77777777" w:rsidR="004C0B97" w:rsidRPr="00624695" w:rsidRDefault="004C0B97" w:rsidP="00D06D7E">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71" name="Group 1171"/>
                          <wpg:cNvGrpSpPr/>
                          <wpg:grpSpPr>
                            <a:xfrm>
                              <a:off x="1358900" y="0"/>
                              <a:ext cx="563880" cy="1290320"/>
                              <a:chOff x="-38100" y="0"/>
                              <a:chExt cx="563880" cy="1290320"/>
                            </a:xfrm>
                          </wpg:grpSpPr>
                          <wpg:grpSp>
                            <wpg:cNvPr id="1172" name="Group 1172"/>
                            <wpg:cNvGrpSpPr/>
                            <wpg:grpSpPr>
                              <a:xfrm>
                                <a:off x="-38100" y="375920"/>
                                <a:ext cx="563880" cy="690880"/>
                                <a:chOff x="-38100" y="0"/>
                                <a:chExt cx="563880" cy="690880"/>
                              </a:xfrm>
                              <a:extLst>
                                <a:ext uri="{0CCBE362-F206-4b92-989A-16890622DB6E}">
                                  <ma14:wrappingTextBoxFlag xmlns:ma14="http://schemas.microsoft.com/office/mac/drawingml/2011/main"/>
                                </a:ext>
                              </a:extLst>
                            </wpg:grpSpPr>
                            <wps:wsp>
                              <wps:cNvPr id="1173" name="Isosceles Triangle 1173"/>
                              <wps:cNvSpPr/>
                              <wps:spPr>
                                <a:xfrm>
                                  <a:off x="83820" y="1524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Straight Connector 1174"/>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75" name="Arc 1175"/>
                              <wps:cNvSpPr/>
                              <wps:spPr>
                                <a:xfrm>
                                  <a:off x="-38100" y="157480"/>
                                  <a:ext cx="563880" cy="533400"/>
                                </a:xfrm>
                                <a:prstGeom prst="arc">
                                  <a:avLst>
                                    <a:gd name="adj1" fmla="val 16200000"/>
                                    <a:gd name="adj2" fmla="val 21119533"/>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Arc 1176"/>
                              <wps:cNvSpPr/>
                              <wps:spPr>
                                <a:xfrm>
                                  <a:off x="0" y="16002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77" name="Group 1177"/>
                            <wpg:cNvGrpSpPr/>
                            <wpg:grpSpPr>
                              <a:xfrm>
                                <a:off x="111760" y="0"/>
                                <a:ext cx="279400" cy="1290320"/>
                                <a:chOff x="0" y="0"/>
                                <a:chExt cx="279400" cy="1290320"/>
                              </a:xfrm>
                              <a:extLst>
                                <a:ext uri="{0CCBE362-F206-4b92-989A-16890622DB6E}">
                                  <ma14:wrappingTextBoxFlag xmlns:ma14="http://schemas.microsoft.com/office/mac/drawingml/2011/main"/>
                                </a:ext>
                              </a:extLst>
                            </wpg:grpSpPr>
                            <wps:wsp>
                              <wps:cNvPr id="1178" name="Isosceles Triangle 1178"/>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Straight Connector 1179"/>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0" name="Arc 1180"/>
                              <wps:cNvSpPr/>
                              <wps:spPr>
                                <a:xfrm>
                                  <a:off x="200660" y="279400"/>
                                  <a:ext cx="78740" cy="101092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 name="Arc 1181"/>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182" name="Group 1182"/>
                          <wpg:cNvGrpSpPr/>
                          <wpg:grpSpPr>
                            <a:xfrm>
                              <a:off x="2054860" y="0"/>
                              <a:ext cx="370840" cy="1297940"/>
                              <a:chOff x="0" y="0"/>
                              <a:chExt cx="370840" cy="1297940"/>
                            </a:xfrm>
                          </wpg:grpSpPr>
                          <wps:wsp>
                            <wps:cNvPr id="1183" name="Isosceles Triangle 1183"/>
                            <wps:cNvSpPr/>
                            <wps:spPr>
                              <a:xfrm>
                                <a:off x="170180" y="391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Straight Connector 1184"/>
                            <wps:cNvCnPr/>
                            <wps:spPr>
                              <a:xfrm flipV="1">
                                <a:off x="251460" y="27432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5" name="Arc 1185"/>
                            <wps:cNvSpPr/>
                            <wps:spPr>
                              <a:xfrm>
                                <a:off x="269240" y="533400"/>
                                <a:ext cx="101600" cy="50038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 name="Arc 1186"/>
                            <wps:cNvSpPr/>
                            <wps:spPr>
                              <a:xfrm>
                                <a:off x="76200" y="53848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Isosceles Triangle 1187"/>
                            <wps:cNvSpPr/>
                            <wps:spPr>
                              <a:xfrm>
                                <a:off x="8890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Straight Connector 1188"/>
                            <wps:cNvCnPr/>
                            <wps:spPr>
                              <a:xfrm flipV="1">
                                <a:off x="17018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9" name="Arc 1189"/>
                            <wps:cNvSpPr/>
                            <wps:spPr>
                              <a:xfrm>
                                <a:off x="0" y="281940"/>
                                <a:ext cx="101600" cy="101600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90" name="Equal 1190"/>
                          <wps:cNvSpPr/>
                          <wps:spPr>
                            <a:xfrm>
                              <a:off x="709930" y="420370"/>
                              <a:ext cx="111760" cy="119380"/>
                            </a:xfrm>
                            <a:prstGeom prst="mathEqua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Minus 1191"/>
                          <wps:cNvSpPr/>
                          <wps:spPr>
                            <a:xfrm>
                              <a:off x="1301115" y="436880"/>
                              <a:ext cx="99060" cy="8636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Minus 1192"/>
                          <wps:cNvSpPr/>
                          <wps:spPr>
                            <a:xfrm>
                              <a:off x="1939290" y="436880"/>
                              <a:ext cx="99060" cy="8636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Equal 1193"/>
                          <wps:cNvSpPr/>
                          <wps:spPr>
                            <a:xfrm>
                              <a:off x="2442210" y="434340"/>
                              <a:ext cx="111760" cy="119380"/>
                            </a:xfrm>
                            <a:prstGeom prst="mathEqua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Text Box 1194"/>
                          <wps:cNvSpPr txBox="1"/>
                          <wps:spPr>
                            <a:xfrm>
                              <a:off x="2570480" y="377190"/>
                              <a:ext cx="254000" cy="2622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EE6970" w14:textId="77777777" w:rsidR="004C0B97" w:rsidRDefault="004C0B97" w:rsidP="00D06D7E">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99" name="Text Box 1099"/>
                        <wps:cNvSpPr txBox="1"/>
                        <wps:spPr>
                          <a:xfrm>
                            <a:off x="257175" y="0"/>
                            <a:ext cx="256540" cy="2870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C80D5F" w14:textId="2906394F" w:rsidR="004C0B97" w:rsidRPr="00624695" w:rsidRDefault="004C0B97" w:rsidP="006A7B17">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00" o:spid="_x0000_s1355" style="position:absolute;margin-left:212pt;margin-top:6.8pt;width:222.4pt;height:121.25pt;z-index:251824128;mso-position-horizontal-relative:text;mso-position-vertical-relative:text;mso-width-relative:margin;mso-height-relative:margin" coordsize="2824480,15398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">
                <v:group id="Group 1141" o:spid="_x0000_s1356" style="position:absolute;top:241935;width:2824480;height:1297940" coordsize="2824480,12979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gXXqlxAAAAN0AAAAP&#10;AAAAAAAAAAAAAAAAAKkCAABkcnMvZG93bnJldi54bWxQSwUGAAAAAAQABAD6AAAAmgMAAAAA&#10;">
                  <v:group id="Group 1142" o:spid="_x0000_s1357" style="position:absolute;left:838200;width:388620;height:1295400" coordsize="38862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j+TSxQAAAN0AAAAPAAAAZHJzL2Rvd25yZXYueG1sRE9La8JAEL4X/A/LCL3V&#10;TWIrJXUVES09SMFEKL0N2TEJZmdDds3j33cLhd7m43vOejuaRvTUudqygngRgSAurK65VHDJj0+v&#10;IJxH1thYJgUTOdhuZg9rTLUd+Ex95ksRQtilqKDyvk2ldEVFBt3CtsSBu9rOoA+wK6XucAjhppFJ&#10;FK2kwZpDQ4Ut7SsqbtndKHgfcNgt40N/ul3303f+8vl1ikmpx/m4ewPhafT/4j/3hw7z4+cE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I/k0sUAAADdAAAA&#10;DwAAAAAAAAAAAAAAAACpAgAAZHJzL2Rvd25yZXYueG1sUEsFBgAAAAAEAAQA+gAAAJsDAAAAAA==&#10;">
                    <v:group id="Group 1143" o:spid="_x0000_s1358" style="position:absolute;top:375920;width:276860;height:660400" coordsize="276860,660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DQUnDAAAA3QAAAA8A&#10;AAAAAAAAAAAAAAAAqQIAAGRycy9kb3ducmV2LnhtbFBLBQYAAAAABAAEAPoAAACZAwAAAAA=&#10;">
                      <v:shape id="Isosceles Triangle 1144" o:spid="_x0000_s1359" type="#_x0000_t5" style="position:absolute;left:83820;top:1524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JkIAwwAA&#10;AN0AAAAPAAAAZHJzL2Rvd25yZXYueG1sRE9LawIxEL4X/A9hCr3VrA+qbo2iQsFLD109eBw242Zx&#10;M1mS6G799U1B8DYf33OW69424kY+1I4VjIYZCOLS6ZorBcfD1/scRIjIGhvHpOCXAqxXg5cl5tp1&#10;/EO3IlYihXDIUYGJsc2lDKUhi2HoWuLEnZ23GBP0ldQeuxRuGznOsg9psebUYLClnaHyUlytgg77&#10;yaVYbPd3Phm6n8a+OH/PlHp77TefICL18Sl+uPc6zR9Np/D/TTpBr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JkIA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45" o:spid="_x0000_s1360"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4KWsQAAADdAAAADwAAAGRycy9kb3ducmV2LnhtbERPzU7CQBC+m/gOmzHxJtsqGigsxEA0&#10;HPRA4QEmu0O3oTvbdJe2+vQsiYm3+fL9znI9ukb01IXas4J8koEg1t7UXCk4Hj6eZiBCRDbYeCYF&#10;PxRgvbq/W2Jh/MB76stYiRTCoUAFNsa2kDJoSw7DxLfEiTv5zmFMsKuk6XBI4a6Rz1n2Jh3WnBos&#10;trSxpM/lxSl4+ep1Pm9tPej5fvM5LX93326r1OPD+L4AEWmM/+I/986k+fn0FW7fpBPk6go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N/gpaxAAAAN0AAAAPAAAAAAAAAAAA&#10;AAAAAKECAABkcnMvZG93bnJldi54bWxQSwUGAAAAAAQABAD5AAAAkgMAAAAA&#10;" strokecolor="#4f81bd [3204]" strokeweight="2pt">
                        <v:shadow on="t" opacity="24903f" mv:blur="40000f" origin=",.5" offset="0,20000emu"/>
                      </v:line>
                      <v:shape id="Arc 1146" o:spid="_x0000_s1361" style="position:absolute;left:175260;top:15748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PSpoxQAA&#10;AN0AAAAPAAAAZHJzL2Rvd25yZXYueG1sRE9Na8JAEL0L/Q/LFHoRs7HUGFJXEaEQeilGIXgbsmMS&#10;mp0N2a1J++u7hYK3ebzP2ewm04kbDa61rGAZxSCIK6tbrhWcT2+LFITzyBo7y6Tgmxzstg+zDWba&#10;jnykW+FrEULYZaig8b7PpHRVQwZdZHviwF3tYNAHONRSDziGcNPJ5zhOpMGWQ0ODPR0aqj6LL6Pg&#10;etHlx2r+M39fj9Wku2OZt2mp1NPjtH8F4Wnyd/G/O9dh/vIlgb9vwgly+w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E9KmjFAAAA3QAAAA8AAAAAAAAAAAAAAAAAlwIAAGRycy9k&#10;b3ducmV2LnhtbFBLBQYAAAAABAAEAPUAAACJAw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shape id="Arc 1147" o:spid="_x0000_s1362" style="position:absolute;top:16002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cY/zxQAA&#10;AN0AAAAPAAAAZHJzL2Rvd25yZXYueG1sRE9Na8JAEL0L/Q/LFHqRZmOpJkRXEaEQeilGIfQ2ZMck&#10;mJ0N2a1J++u7hYK3ebzP2ewm04kbDa61rGARxSCIK6tbrhWcT2/PKQjnkTV2lknBNznYbR9mG8y0&#10;HflIt8LXIoSwy1BB432fSemqhgy6yPbEgbvYwaAPcKilHnAM4aaTL3G8kgZbDg0N9nRoqLoWX0bB&#10;5VOXH8v5z/w9GatJd8cyb9NSqafHab8G4Wnyd/G/O9dh/uI1gb9vwgly+w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5xj/PFAAAA3QAAAA8AAAAAAAAAAAAAAAAAlwIAAGRycy9k&#10;b3ducmV2LnhtbFBLBQYAAAAABAAEAPUAAACJAw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group>
                    <v:group id="Group 1148" o:spid="_x0000_s1363" style="position:absolute;left:111760;width:276860;height:1295400" coordsize="27686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xZ9M4xwAAAN0A&#10;AAAPAAAAAAAAAAAAAAAAAKkCAABkcnMvZG93bnJldi54bWxQSwUGAAAAAAQABAD6AAAAnQMAAAAA&#10;">
                      <v:shape id="Isosceles Triangle 1149" o:spid="_x0000_s1364"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J+2ewwAA&#10;AN0AAAAPAAAAZHJzL2Rvd25yZXYueG1sRE9NawIxEL0X/A9hhN5qVluqrkaxBcFLD109eBw242Zx&#10;M1mS6K7++qYgeJvH+5zlureNuJIPtWMF41EGgrh0uuZKwWG/fZuBCBFZY+OYFNwowHo1eFlirl3H&#10;v3QtYiVSCIccFZgY21zKUBqyGEauJU7cyXmLMUFfSe2xS+G2kZMs+5QWa04NBlv6NlSei4tV0GH/&#10;fi7mX7s7Hw3djxNfnH6mSr0O+80CRKQ+PsUP906n+eOPOfx/k06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J+2e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50" o:spid="_x0000_s1365"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FA/H8YAAADdAAAADwAAAGRycy9kb3ducmV2LnhtbESPQU/DMAyF70j8h8hIu7G0GyBWlk3T&#10;EGgHOKzwA6zENBWNUzWhLfx6fEDiZus9v/d5u59Dp0YaUhvZQLksQBHb6FpuDLy/PV3fg0oZ2WEX&#10;mQx8U4L97vJii5WLE59prHOjJIRThQZ8zn2ldbKeAqZl7IlF+4hDwCzr0Gg34CThodOrorjTAVuW&#10;Bo89HT3Zz/orGFi/jLbc9L6d7OZ8fL6pf06v4dGYxdV8eACVac7/5r/rkxP88lb45RsZQe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hQPx/GAAAA3QAAAA8AAAAAAAAA&#10;AAAAAAAAoQIAAGRycy9kb3ducmV2LnhtbFBLBQYAAAAABAAEAPkAAACUAwAAAAA=&#10;" strokecolor="#4f81bd [3204]" strokeweight="2pt">
                        <v:shadow on="t" opacity="24903f" mv:blur="40000f" origin=",.5" offset="0,20000emu"/>
                      </v:line>
                      <v:shape id="Arc 1151" o:spid="_x0000_s1366" style="position:absolute;left:175260;top:279400;width:101600;height:1016000;visibility:visible;mso-wrap-style:square;v-text-anchor:middle" coordsize="101600,1016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Zns4xAAA&#10;AN0AAAAPAAAAZHJzL2Rvd25yZXYueG1sRE9Na8JAEL0L/Q/LCL1I3cRSkegqpbRWpD1o9T5kx00w&#10;OxuyaxL/vSsUvM3jfc5i1dtKtNT40rGCdJyAIM6dLtkoOPx9vcxA+ICssXJMCq7kYbV8Giww067j&#10;HbX7YEQMYZ+hgiKEOpPS5wVZ9GNXE0fu5BqLIcLGSN1gF8NtJSdJMpUWS44NBdb0UVB+3l+sgp/T&#10;dbQefZ/z7Wd7/J0YY2avplPqedi/z0EE6sND/O/e6Dg/fUvh/k08QS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WZ7OMQAAADdAAAADwAAAAAAAAAAAAAAAACXAgAAZHJzL2Rv&#10;d25yZXYueG1sUEsFBgAAAAAEAAQA9QAAAIgDAAAAAA==&#10;" path="m50800,0nsc78856,,101600,227439,101600,508000l50800,508000,50800,0xem50800,0nfc78856,,101600,227439,101600,508000e" filled="f" strokecolor="#4f81bd [3204]" strokeweight="2pt">
                        <v:shadow on="t" opacity="24903f" mv:blur="40000f" origin=",.5" offset="0,20000emu"/>
                        <v:path arrowok="t" o:connecttype="custom" o:connectlocs="50800,0;101600,508000" o:connectangles="0,0"/>
                      </v:shape>
                      <v:shape id="Arc 1152" o:spid="_x0000_s1367"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SNfjwQAA&#10;AN0AAAAPAAAAZHJzL2Rvd25yZXYueG1sRE/NasMwDL4P+g5Ghd0Wp4GOktYJo2Oww6CsywOIWI3D&#10;YjnEWpq+/Two7KaP71eHevGDmmmKfWADmywHRdwG23NnoPl6e9qBioJscQhMBm4Uoa5WDwcsbbjy&#10;J81n6VQK4ViiAScyllrH1pHHmIWROHGXMHmUBKdO2wmvKdwPusjzZ+2x59TgcKSjo/b7/OMNvNpT&#10;7Fwh2/lyw4bkuPtYmtaYx/XysgcltMi/+O5+t2n+ZlvA3zfpBF39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JUjX48EAAADdAAAADwAAAAAAAAAAAAAAAACXAgAAZHJzL2Rvd25y&#10;ZXYueG1sUEsFBgAAAAAEAAQA9QAAAIUDA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group>
                  </v:group>
                  <v:group id="Group 1153" o:spid="_x0000_s1368" style="position:absolute;width:693420;height:1295400" coordorigin="66040" coordsize="69342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oa15TDAAAA3QAAAA8A&#10;AAAAAAAAAAAAAAAAqQIAAGRycy9kb3ducmV2LnhtbFBLBQYAAAAABAAEAPoAAACZAwAAAAA=&#10;">
                    <v:group id="Group 1154" o:spid="_x0000_s1369" style="position:absolute;left:144780;width:505460;height:1295400" coordsize="50546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180/gwwAAAN0AAAAPAAAAZHJzL2Rvd25yZXYueG1sRE9Li8IwEL4L/ocwgrc1&#10;ra6ydI0iouJBFnzAsrehGdtiMylNbOu/3wiCt/n4njNfdqYUDdWusKwgHkUgiFOrC84UXM7bjy8Q&#10;ziNrLC2Tggc5WC76vTkm2rZ8pObkMxFC2CWoIPe+SqR0aU4G3chWxIG72tqgD7DOpK6xDeGmlOMo&#10;mkmDBYeGHCta55TeTnejYNdiu5rEm+Zwu64ff+fpz+8hJqWGg271DcJT59/il3uvw/x4+gn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XzT+DDAAAA3QAAAA8A&#10;AAAAAAAAAAAAAAAAqQIAAGRycy9kb3ducmV2LnhtbFBLBQYAAAAABAAEAPoAAACZAwAAAAA=&#10;">
                      <v:group id="Group 1155" o:spid="_x0000_s1370" style="position:absolute;left:33020;width:388620;height:1295400" coordsize="38862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av+p7xAAAAN0AAAAP&#10;AAAAAAAAAAAAAAAAAKkCAABkcnMvZG93bnJldi54bWxQSwUGAAAAAAQABAD6AAAAmgMAAAAA&#10;">
                        <v:group id="Group 1156" o:spid="_x0000_s1371" style="position:absolute;top:375920;width:276860;height:660400" coordsize="276860,660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ptdAzDAAAA3QAAAA8A&#10;AAAAAAAAAAAAAAAAqQIAAGRycy9kb3ducmV2LnhtbFBLBQYAAAAABAAEAPoAAACZAwAAAAA=&#10;">
                          <v:shape id="Isosceles Triangle 1157" o:spid="_x0000_s1372" type="#_x0000_t5" style="position:absolute;left:83820;top:1524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LUqqwwAA&#10;AN0AAAAPAAAAZHJzL2Rvd25yZXYueG1sRE9NawIxEL0X/A9hhN5qVkurrkaxBcFLD109eBw242Zx&#10;M1mS6K7++qYgeJvH+5zlureNuJIPtWMF41EGgrh0uuZKwWG/fZuBCBFZY+OYFNwowHo1eFlirl3H&#10;v3QtYiVSCIccFZgY21zKUBqyGEauJU7cyXmLMUFfSe2xS+G2kZMs+5QWa04NBlv6NlSei4tV0GH/&#10;fi7mX7s7Hw3djxNfnH6mSr0O+80CRKQ+PsUP906n+eOPKfx/k06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LUqq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58" o:spid="_x0000_s1373"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iYzGcYAAADdAAAADwAAAGRycy9kb3ducmV2LnhtbESPQU/DMAyF70j8h8hIu7G0GyBWlk3T&#10;EGgHOKzwA6zENBWNUzWhLfx6fEDiZus9v/d5u59Dp0YaUhvZQLksQBHb6FpuDLy/PV3fg0oZ2WEX&#10;mQx8U4L97vJii5WLE59prHOjJIRThQZ8zn2ldbKeAqZl7IlF+4hDwCzr0Gg34CThodOrorjTAVuW&#10;Bo89HT3Zz/orGFi/jLbc9L6d7OZ8fL6pf06v4dGYxdV8eACVac7/5r/rkxP88lZw5RsZQe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mMxnGAAAA3QAAAA8AAAAAAAAA&#10;AAAAAAAAoQIAAGRycy9kb3ducmV2LnhtbFBLBQYAAAAABAAEAPkAAACUAwAAAAA=&#10;" strokecolor="#4f81bd [3204]" strokeweight="2pt">
                            <v:shadow on="t" opacity="24903f" mv:blur="40000f" origin=",.5" offset="0,20000emu"/>
                          </v:line>
                          <v:shape id="Arc 1159" o:spid="_x0000_s1374" style="position:absolute;left:175260;top:15748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eyjHwwAA&#10;AN0AAAAPAAAAZHJzL2Rvd25yZXYueG1sRE9Li8IwEL4L/ocwghfRVMHHdo0igiB7EV2heBuasS02&#10;k9JEW/fXG0HY23x8z1muW1OKB9WusKxgPIpAEKdWF5wpOP/uhgsQziNrLC2Tgic5WK+6nSXG2jZ8&#10;pMfJZyKEsItRQe59FUvp0pwMupGtiAN3tbVBH2CdSV1jE8JNKSdRNJMGCw4NOVa0zSm9ne5GwfWi&#10;k8N08Df4mTdpq8tjsi8WiVL9Xrv5BuGp9f/ij3uvw/zx9Ave34QT5O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eyjHwwAAAN0AAAAPAAAAAAAAAAAAAAAAAJcCAABkcnMvZG93&#10;bnJldi54bWxQSwUGAAAAAAQABAD1AAAAhwM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shape id="Arc 1160" o:spid="_x0000_s1375" style="position:absolute;top:16002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LUvnxgAA&#10;AN0AAAAPAAAAZHJzL2Rvd25yZXYueG1sRI9Ba8JAEIXvQv/DMgUvUjcKWkldpQiCeBFtIfQ2ZMck&#10;NDsbsquJ/nrnIHib4b1575vlune1ulIbKs8GJuMEFHHubcWFgd+f7ccCVIjIFmvPZOBGAdart8ES&#10;U+s7PtL1FAslIRxSNFDG2KRah7wkh2HsG2LRzr51GGVtC21b7CTc1XqaJHPtsGJpKLGhTUn5/+ni&#10;DJz/bHaYje6j/WeX97Y+ZrtqkRkzfO+/v0BF6uPL/LzeWcGfzIVfvpER9Oo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LUvnxgAAAN0AAAAPAAAAAAAAAAAAAAAAAJcCAABkcnMv&#10;ZG93bnJldi54bWxQSwUGAAAAAAQABAD1AAAAigM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group>
                        <v:group id="Group 1161" o:spid="_x0000_s1376" style="position:absolute;left:111760;width:276860;height:1295400" coordsize="27686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voJsXDAAAA3QAAAA8A&#10;AAAAAAAAAAAAAAAAqQIAAGRycy9kb3ducmV2LnhtbFBLBQYAAAAABAAEAPoAAACZAwAAAAA=&#10;">
                          <v:shape id="Isosceles Triangle 1162" o:spid="_x0000_s1377"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NiOPwwAA&#10;AN0AAAAPAAAAZHJzL2Rvd25yZXYueG1sRE9NawIxEL0X/A9hBG816wq2XY1iBcGLB7c9eBw242Zx&#10;M1mS1N366xtB6G0e73NWm8G24kY+NI4VzKYZCOLK6YZrBd9f+9d3ECEia2wdk4JfCrBZj15WWGjX&#10;84luZaxFCuFQoAITY1dIGSpDFsPUdcSJuzhvMSboa6k99inctjLPsoW02HBqMNjRzlB1LX+sgh6H&#10;+bX8+Dzc+Wzofs59eTm+KTUZD9sliEhD/Bc/3Qed5s8WOTy+SSfI9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NiOP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63" o:spid="_x0000_s1378"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u5r1cQAAADdAAAADwAAAGRycy9kb3ducmV2LnhtbERPzWrCQBC+F/oOyxR6q5tUkZq6SlEq&#10;HuzBtA8w7I7ZYHY2ZNck9um7gtDbfHy/s1yPrhE9daH2rCCfZCCItTc1Vwp+vj9f3kCEiGyw8UwK&#10;rhRgvXp8WGJh/MBH6stYiRTCoUAFNsa2kDJoSw7DxLfEiTv5zmFMsKuk6XBI4a6Rr1k2lw5rTg0W&#10;W9pY0ufy4hRMD73OF62tB704bnaz8nf/5bZKPT+NH+8gIo3xX3x3702an8+ncPsmnSBX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m7mvVxAAAAN0AAAAPAAAAAAAAAAAA&#10;AAAAAKECAABkcnMvZG93bnJldi54bWxQSwUGAAAAAAQABAD5AAAAkgMAAAAA&#10;" strokecolor="#4f81bd [3204]" strokeweight="2pt">
                            <v:shadow on="t" opacity="24903f" mv:blur="40000f" origin=",.5" offset="0,20000emu"/>
                          </v:line>
                          <v:shape id="Arc 1164" o:spid="_x0000_s1379" style="position:absolute;left:175260;top:279400;width:101600;height:1016000;visibility:visible;mso-wrap-style:square;v-text-anchor:middle" coordsize="101600,1016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fRIdxAAA&#10;AN0AAAAPAAAAZHJzL2Rvd25yZXYueG1sRE9La8JAEL4X/A/LCF5EN1oRia4ipbal6MHXfciOm2B2&#10;NmS3Sfz33YLQ23x8z1ltOluKhmpfOFYwGScgiDOnCzYKLufdaAHCB2SNpWNS8CAPm3XvZYWpdi0f&#10;qTkFI2II+xQV5CFUqZQ+y8miH7uKOHI3V1sMEdZG6hrbGG5LOU2SubRYcGzIsaK3nLL76ccq2N8e&#10;w4/h5z37fm+uh6kxZvFqWqUG/W67BBGoC//ip/tLx/mT+Qz+vokny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30SHcQAAADdAAAADwAAAAAAAAAAAAAAAACXAgAAZHJzL2Rv&#10;d25yZXYueG1sUEsFBgAAAAAEAAQA9QAAAIgDAAAAAA==&#10;" path="m50800,0nsc78856,,101600,227439,101600,508000l50800,508000,50800,0xem50800,0nfc78856,,101600,227439,101600,508000e" filled="f" strokecolor="#4f81bd [3204]" strokeweight="2pt">
                            <v:shadow on="t" opacity="24903f" mv:blur="40000f" origin=",.5" offset="0,20000emu"/>
                            <v:path arrowok="t" o:connecttype="custom" o:connectlocs="50800,0;101600,508000" o:connectangles="0,0"/>
                          </v:shape>
                          <v:shape id="Arc 1165" o:spid="_x0000_s1380"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zYUqwAAA&#10;AN0AAAAPAAAAZHJzL2Rvd25yZXYueG1sRE/NisIwEL4L+w5hFrxpqqBINcrisuBBELUPMDRjU2wm&#10;pZmt9e2NsLC3+fh+Z7MbfKN66mId2MBsmoEiLoOtuTJQXH8mK1BRkC02gcnAkyLsth+jDeY2PPhM&#10;/UUqlUI45mjAibS51rF05DFOQ0ucuFvoPEqCXaVth48U7hs9z7Kl9lhzanDY0t5Reb/8egPf9hQr&#10;N5dFf3tiQbJfHYeiNGb8OXytQQkN8i/+cx9smj9bLuD9TTpBb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kzYUqwAAAAN0AAAAPAAAAAAAAAAAAAAAAAJcCAABkcnMvZG93bnJl&#10;di54bWxQSwUGAAAAAAQABAD1AAAAhAM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group>
                      </v:group>
                      <v:line id="Straight Connector 1166" o:spid="_x0000_s1381" style="position:absolute;visibility:visible;mso-wrap-style:square" from="0,657860" to="505460,6578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Y6KVsAAAADdAAAADwAAAGRycy9kb3ducmV2LnhtbERPS4vCMBC+L/gfwgh7W1P3ULQaRQRh&#10;TwVfeB2SsSk2k9pktbu/3giCt/n4njNf9q4RN+pC7VnBeJSBINbe1FwpOOw3XxMQISIbbDyTgj8K&#10;sFwMPuZYGH/nLd12sRIphEOBCmyMbSFl0JYchpFviRN39p3DmGBXSdPhPYW7Rn5nWS4d1pwaLLa0&#10;tqQvu1+nQB9O1fG64nK7nx71P5amdNYo9TnsVzMQkfr4Fr/cPybNH+c5PL9JJ8jF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GOilbAAAAA3QAAAA8AAAAAAAAAAAAAAAAA&#10;oQIAAGRycy9kb3ducmV2LnhtbFBLBQYAAAAABAAEAPkAAACOAwAAAAA=&#10;" strokecolor="#4f81bd [3204]" strokeweight="2pt">
                        <v:shadow on="t" opacity="24903f" mv:blur="40000f" origin=",.5" offset="0,20000emu"/>
                      </v:line>
                    </v:group>
                    <v:shapetype id="_x0000_t202" coordsize="21600,21600" o:spt="202" path="m0,0l0,21600,21600,21600,21600,0xe">
                      <v:stroke joinstyle="miter"/>
                      <v:path gradientshapeok="t" o:connecttype="rect"/>
                    </v:shapetype>
                    <v:shape id="Text Box 1167" o:spid="_x0000_s1382" type="#_x0000_t202" style="position:absolute;left:66040;top:723901;width:2565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hViwwAA&#10;AN0AAAAPAAAAZHJzL2Rvd25yZXYueG1sRE9La8JAEL4X/A/LCL3VXYu1GrMRqQieLPUF3obsmASz&#10;syG7Nem/dwuF3ubje0667G0t7tT6yrGG8UiBIM6dqbjQcDxsXmYgfEA2WDsmDT/kYZkNnlJMjOv4&#10;i+77UIgYwj5BDWUITSKlz0uy6EeuIY7c1bUWQ4RtIU2LXQy3tXxVaiotVhwbSmzoo6T8tv+2Gk67&#10;6+U8UZ/F2r41neuVZDuXWj8P+9UCRKA+/Iv/3FsT54+n7/D7TTxBZg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hViwwAAAN0AAAAPAAAAAAAAAAAAAAAAAJcCAABkcnMvZG93&#10;bnJldi54bWxQSwUGAAAAAAQABAD1AAAAhwMAAAAA&#10;" filled="f" stroked="f">
                      <v:textbox>
                        <w:txbxContent>
                          <w:p w14:paraId="66F02776" w14:textId="77777777" w:rsidR="009B24E5" w:rsidRPr="00624695" w:rsidRDefault="009B24E5" w:rsidP="00D06D7E">
                            <w:pPr>
                              <w:rPr>
                                <w:rFonts w:ascii="Symbol" w:hAnsi="Symbol"/>
                                <w:i/>
                              </w:rPr>
                            </w:pPr>
                            <w:r w:rsidRPr="00624695">
                              <w:rPr>
                                <w:rFonts w:ascii="Symbol" w:hAnsi="Symbol"/>
                                <w:i/>
                              </w:rPr>
                              <w:t></w:t>
                            </w:r>
                          </w:p>
                        </w:txbxContent>
                      </v:textbox>
                    </v:shape>
                    <v:shape id="Text Box 1168" o:spid="_x0000_s1383" type="#_x0000_t202" style="position:absolute;left:311574;top:723901;width:2565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YYEQxQAA&#10;AN0AAAAPAAAAZHJzL2Rvd25yZXYueG1sRI9Ba8JAEIXvBf/DMoK3umuxUqOrSEXw1FKrgrchOybB&#10;7GzIrib9951DobcZ3pv3vlmue1+rB7WxCmxhMjagiPPgKi4sHL93z2+gYkJ2WAcmCz8UYb0aPC0x&#10;c6HjL3ocUqEkhGOGFsqUmkzrmJfkMY5DQyzaNbQek6xtoV2LnYT7Wr8YM9MeK5aGEht6Lym/He7e&#10;wunjejlPzWex9a9NF3qj2c+1taNhv1mAStSnf/Pf9d4J/mQmuPKNjK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VhgRDFAAAA3QAAAA8AAAAAAAAAAAAAAAAAlwIAAGRycy9k&#10;b3ducmV2LnhtbFBLBQYAAAAABAAEAPUAAACJAwAAAAA=&#10;" filled="f" stroked="f">
                      <v:textbox>
                        <w:txbxContent>
                          <w:p w14:paraId="2626C6AA" w14:textId="77777777" w:rsidR="009B24E5" w:rsidRPr="00624695" w:rsidRDefault="009B24E5" w:rsidP="00D06D7E">
                            <w:pPr>
                              <w:rPr>
                                <w:rFonts w:ascii="Symbol" w:hAnsi="Symbol"/>
                                <w:i/>
                              </w:rPr>
                            </w:pPr>
                            <w:r>
                              <w:rPr>
                                <w:rFonts w:ascii="Symbol" w:hAnsi="Symbol"/>
                                <w:i/>
                              </w:rPr>
                              <w:t></w:t>
                            </w:r>
                          </w:p>
                        </w:txbxContent>
                      </v:textbox>
                    </v:shape>
                    <v:shape id="Text Box 1169" o:spid="_x0000_s1384" type="#_x0000_t202" style="position:absolute;left:137160;top:175260;width:2565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LSSLwwAA&#10;AN0AAAAPAAAAZHJzL2Rvd25yZXYueG1sRE9Na8JAEL0X/A/LCL3VXYsNGt0EqQg9tTRVwduQHZNg&#10;djZkV5P++26h0Ns83uds8tG24k69bxxrmM8UCOLSmYYrDYev/dMShA/IBlvHpOGbPOTZ5GGDqXED&#10;f9K9CJWIIexT1FCH0KVS+rImi37mOuLIXVxvMUTYV9L0OMRw28pnpRJpseHYUGNHrzWV1+JmNRzf&#10;L+fTQn1UO/vSDW5Uku1Kav04HbdrEIHG8C/+c7+ZOH+erOD3m3iCz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LSSLwwAAAN0AAAAPAAAAAAAAAAAAAAAAAJcCAABkcnMvZG93&#10;bnJldi54bWxQSwUGAAAAAAQABAD1AAAAhwMAAAAA&#10;" filled="f" stroked="f">
                      <v:textbox>
                        <w:txbxContent>
                          <w:p w14:paraId="38A037B5" w14:textId="77777777" w:rsidR="009B24E5" w:rsidRPr="00624695" w:rsidRDefault="009B24E5" w:rsidP="00D06D7E">
                            <w:pPr>
                              <w:rPr>
                                <w:rFonts w:ascii="Symbol" w:hAnsi="Symbol"/>
                                <w:i/>
                              </w:rPr>
                            </w:pPr>
                            <w:r>
                              <w:rPr>
                                <w:rFonts w:ascii="Symbol" w:hAnsi="Symbol"/>
                                <w:i/>
                              </w:rPr>
                              <w:t></w:t>
                            </w:r>
                          </w:p>
                        </w:txbxContent>
                      </v:textbox>
                    </v:shape>
                    <v:shape id="Text Box 1170" o:spid="_x0000_s1385" type="#_x0000_t202" style="position:absolute;left:502920;top:261620;width:256540;height:287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zhvLxQAA&#10;AN0AAAAPAAAAZHJzL2Rvd25yZXYueG1sRI9Pa8JAEMXvQr/DMgVvuqtYbVNXKYrgqaL9A70N2TEJ&#10;zc6G7GrSb985CN5meG/e+81y3ftaXamNVWALk7EBRZwHV3Fh4fNjN3oGFROywzowWfijCOvVw2CJ&#10;mQsdH+l6SoWSEI4ZWihTajKtY16SxzgODbFo59B6TLK2hXYtdhLuaz01Zq49ViwNJTa0KSn/PV28&#10;ha/388/3zByKrX9qutAbzf5FWzt87N9eQSXq0918u947wZ8shF++kRH06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7OG8vFAAAA3QAAAA8AAAAAAAAAAAAAAAAAlwIAAGRycy9k&#10;b3ducmV2LnhtbFBLBQYAAAAABAAEAPUAAACJAwAAAAA=&#10;" filled="f" stroked="f">
                      <v:textbox>
                        <w:txbxContent>
                          <w:p w14:paraId="7585ED52" w14:textId="77777777" w:rsidR="009B24E5" w:rsidRPr="00624695" w:rsidRDefault="009B24E5" w:rsidP="00D06D7E">
                            <w:pPr>
                              <w:rPr>
                                <w:rFonts w:ascii="Symbol" w:hAnsi="Symbol"/>
                                <w:i/>
                              </w:rPr>
                            </w:pPr>
                            <w:r>
                              <w:rPr>
                                <w:rFonts w:ascii="Symbol" w:hAnsi="Symbol"/>
                                <w:i/>
                              </w:rPr>
                              <w:t></w:t>
                            </w:r>
                          </w:p>
                        </w:txbxContent>
                      </v:textbox>
                    </v:shape>
                  </v:group>
                  <v:group id="Group 1171" o:spid="_x0000_s1386" style="position:absolute;left:1358900;width:563880;height:1290320" coordorigin="-38100" coordsize="563880,12903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uMbAYxAAAAN0AAAAP&#10;AAAAAAAAAAAAAAAAAKkCAABkcnMvZG93bnJldi54bWxQSwUGAAAAAAQABAD6AAAAmgMAAAAA&#10;">
                    <v:group id="Group 1172" o:spid="_x0000_s1387" style="position:absolute;left:-38100;top:375920;width:563880;height:690880" coordorigin="-38100" coordsize="563880,6908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4y5vxQAAAN0AAAAPAAAAZHJzL2Rvd25yZXYueG1sRE9La8JAEL4X/A/LCL3V&#10;TSKtJXUVES09SMFEKL0N2TEJZmdDds3j33cLhd7m43vOejuaRvTUudqygngRgSAurK65VHDJj0+v&#10;IJxH1thYJgUTOdhuZg9rTLUd+Ex95ksRQtilqKDyvk2ldEVFBt3CtsSBu9rOoA+wK6XucAjhppFJ&#10;FL1IgzWHhgpb2ldU3LK7UfA+4LBbxof+dLvup+/8+fPrFJNSj/Nx9wbC0+j/xX/uDx3mx6sE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3uMub8UAAADdAAAA&#10;DwAAAAAAAAAAAAAAAACpAgAAZHJzL2Rvd25yZXYueG1sUEsFBgAAAAAEAAQA+gAAAJsDAAAAAA==&#10;">
                      <v:shape id="Isosceles Triangle 1173" o:spid="_x0000_s1388" type="#_x0000_t5" style="position:absolute;left:83820;top:1524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oxDJwgAA&#10;AN0AAAAPAAAAZHJzL2Rvd25yZXYueG1sRE9Ni8IwEL0L+x/CLHjTVIVVq1F0QfCyB6sHj0MzNsVm&#10;UpKs7frrNwsL3ubxPme97W0jHuRD7VjBZJyBIC6drrlScDkfRgsQISJrbByTgh8KsN28DdaYa9fx&#10;iR5FrEQK4ZCjAhNjm0sZSkMWw9i1xIm7OW8xJugrqT12Kdw2cpplH9JizanBYEufhsp78W0VdNjP&#10;7sVyf3zy1dDzOvXF7Wuu1PC9361AROrjS/zvPuo0fzKfwd836QS5+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ejEMn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shape>
                      <v:line id="Straight Connector 1174" o:spid="_x0000_s1389"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N5lfMQAAADdAAAADwAAAGRycy9kb3ducmV2LnhtbERPzU7CQBC+m/gOmzHxJtsqUSgsxEA0&#10;HPRA4QEmu0O3oTvbdJe2+vQsiYm3+fL9znI9ukb01IXas4J8koEg1t7UXCk4Hj6eZiBCRDbYeCYF&#10;PxRgvbq/W2Jh/MB76stYiRTCoUAFNsa2kDJoSw7DxLfEiTv5zmFMsKuk6XBI4a6Rz1n2Kh3WnBos&#10;trSxpM/lxSl4+ep1Pm9tPej5fvM5LX93326r1OPD+L4AEWmM/+I/986k+fnbFG7fpBPk6go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3mV8xAAAAN0AAAAPAAAAAAAAAAAA&#10;AAAAAKECAABkcnMvZG93bnJldi54bWxQSwUGAAAAAAQABAD5AAAAkgMAAAAA&#10;" strokecolor="#4f81bd [3204]" strokeweight="2pt">
                        <v:shadow on="t" opacity="24903f" mv:blur="40000f" origin=",.5" offset="0,20000emu"/>
                      </v:line>
                      <v:shape id="Arc 1175" o:spid="_x0000_s1390" style="position:absolute;left:-38100;top:157480;width:563880;height:533400;visibility:visible;mso-wrap-style:square;v-text-anchor:middle" coordsize="563880,5334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rnUKwwAA&#10;AN0AAAAPAAAAZHJzL2Rvd25yZXYueG1sRE9Na8JAEL0X/A/LFHqrmxSqkrpKEAqCB1EjXsfsNAnd&#10;nQ3Z1cT++q4geJvH+5z5crBGXKnzjWMF6TgBQVw63XCloDh8v89A+ICs0TgmBTfysFyMXuaYadfz&#10;jq77UIkYwj5DBXUIbSalL2uy6MeuJY7cj+sshgi7SuoO+xhujfxIkom02HBsqLGlVU3l7/5iFeR5&#10;Yf825eG8LSabftcac5LpUam31yH/AhFoCE/xw73WcX46/YT7N/EEufg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rnUKwwAAAN0AAAAPAAAAAAAAAAAAAAAAAJcCAABkcnMvZG93&#10;bnJldi54bWxQSwUGAAAAAAQABAD1AAAAhwMAAAAA&#10;" path="m281940,0nsc421633,,540264,96763,560813,227468l281940,266700,281940,0xem281940,0nfc421633,,540264,96763,560813,227468e" filled="f" strokecolor="#4f81bd [3204]" strokeweight="2pt">
                        <v:shadow on="t" opacity="24903f" mv:blur="40000f" origin=",.5" offset="0,20000emu"/>
                        <v:path arrowok="t" o:connecttype="custom" o:connectlocs="281940,0;560813,227468" o:connectangles="0,0"/>
                      </v:shape>
                      <v:shape id="Arc 1176" o:spid="_x0000_s1391" style="position:absolute;top:16002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eDVxQAA&#10;AN0AAAAPAAAAZHJzL2Rvd25yZXYueG1sRE9Na4NAEL0X8h+WCfQSkjWFqljXUAqF0EsxCUhugztR&#10;qTsr7jba/PpsodDbPN7n5LvZ9OJKo+ssK9huIhDEtdUdNwpOx/d1CsJ5ZI29ZVLwQw52xeIhx0zb&#10;iUu6HnwjQgi7DBW03g+ZlK5uyaDb2IE4cBc7GvQBjo3UI04h3PTyKYpiabDj0NDiQG8t1V+Hb6Pg&#10;ctbV5/PqtvpIpnrWfVntu7RS6nE5v76A8DT7f/Gfe6/D/G0Sw+834QRZ3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9R4NXFAAAA3QAAAA8AAAAAAAAAAAAAAAAAlwIAAGRycy9k&#10;b3ducmV2LnhtbFBLBQYAAAAABAAEAPUAAACJAw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group>
                    <v:group id="Group 1177" o:spid="_x0000_s1392" style="position:absolute;left:111760;width:279400;height:1290320" coordsize="279400,12903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lI33wwAAAN0AAAAPAAAAZHJzL2Rvd25yZXYueG1sRE9Li8IwEL4L/ocwgjdN&#10;q+y6dI0iouJBFnzAsrehGdtiMylNbOu/3wiCt/n4njNfdqYUDdWusKwgHkcgiFOrC84UXM7b0RcI&#10;55E1lpZJwYMcLBf93hwTbVs+UnPymQgh7BJUkHtfJVK6NCeDbmwr4sBdbW3QB1hnUtfYhnBTykkU&#10;fUqDBYeGHCta55TeTnejYNdiu5rGm+Zwu64ff+ePn99DTEoNB93qG4Snzr/FL/deh/nxbA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6UjffDAAAA3QAAAA8A&#10;AAAAAAAAAAAAAAAAqQIAAGRycy9kb3ducmV2LnhtbFBLBQYAAAAABAAEAPoAAACZAwAAAAA=&#10;">
                      <v:shape id="Isosceles Triangle 1178" o:spid="_x0000_s1393"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B4K4xgAA&#10;AN0AAAAPAAAAZHJzL2Rvd25yZXYueG1sRI9Bb8IwDIXvk/gPkZF2GylMGqwjIJg0icsOKxw4Wo1p&#10;KhqnSjLa8evnw6TdbL3n9z6vt6Pv1I1iagMbmM8KUMR1sC03Bk7Hj6cVqJSRLXaBycAPJdhuJg9r&#10;LG0Y+ItuVW6UhHAq0YDLuS+1TrUjj2kWemLRLiF6zLLGRtuIg4T7Ti+K4kV7bFkaHPb07qi+Vt/e&#10;wIDj87V63R/ufHZ0Py9idflcGvM4HXdvoDKN+d/8d32wgj9fCq58IyPoz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5B4K4xgAAAN0AAAAPAAAAAAAAAAAAAAAAAJcCAABkcnMv&#10;ZG93bnJldi54bWxQSwUGAAAAAAQABAD1AAAAigMAAAAA&#10;" fillcolor="#4f81bd [3204]" strokecolor="#4579b8 [3044]">
                        <v:fill color2="#a7bfde [1620]" rotate="t" type="gradient">
                          <o:fill v:ext="view" type="gradientUnscaled"/>
                        </v:fill>
                        <v:shadow on="t" opacity="22937f" mv:blur="40000f" origin=",.5" offset="0,23000emu"/>
                      </v:shape>
                      <v:line id="Straight Connector 1179" o:spid="_x0000_s1394"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t/K4sQAAADdAAAADwAAAGRycy9kb3ducmV2LnhtbERPzUrDQBC+F3yHZQRv7SZVqondFqko&#10;PbSHRh9g2B2zwexsyG6T6NO7QqG3+fh+Z72dXCsG6kPjWUG+yEAQa28arhV8frzNn0CEiGyw9UwK&#10;fijAdnMzW2Np/MgnGqpYixTCoUQFNsaulDJoSw7DwnfEifvyvcOYYF9L0+OYwl0rl1m2kg4bTg0W&#10;O9pZ0t/V2Sm4Pww6LzrbjLo47d4fqt/90b0qdXc7vTyDiDTFq/ji3ps0P38s4P+bdILc/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C38rixAAAAN0AAAAPAAAAAAAAAAAA&#10;AAAAAKECAABkcnMvZG93bnJldi54bWxQSwUGAAAAAAQABAD5AAAAkgMAAAAA&#10;" strokecolor="#4f81bd [3204]" strokeweight="2pt">
                        <v:shadow on="t" opacity="24903f" mv:blur="40000f" origin=",.5" offset="0,20000emu"/>
                      </v:line>
                      <v:shape id="Arc 1180" o:spid="_x0000_s1395" style="position:absolute;left:200660;top:279400;width:78740;height:1010920;visibility:visible;mso-wrap-style:square;v-text-anchor:middle" coordsize="78740,10109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xIWNxgAA&#10;AN0AAAAPAAAAZHJzL2Rvd25yZXYueG1sRI/RasJAEEXfC/7DMkLf6kYhEqOr2EKxUCjU5AOG7JhE&#10;s7NpdhvTv+88FPo2w71z75ndYXKdGmkIrWcDy0UCirjytuXaQFm8PmWgQkS22HkmAz8U4LCfPeww&#10;t/7OnzSeY60khEOOBpoY+1zrUDXkMCx8TyzaxQ8Oo6xDre2Adwl3nV4lyVo7bFkaGuzppaHqdv52&#10;BtJQfJ0278UqfKTr5zJLb9fTWBrzOJ+OW1CRpvhv/rt+s4K/zIRfvpER9P4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xIWNxgAAAN0AAAAPAAAAAAAAAAAAAAAAAJcCAABkcnMv&#10;ZG93bnJldi54bWxQSwUGAAAAAAQABAD1AAAAigMAAAAA&#10;" path="m39370,0nsc61113,,78740,226302,78740,505460l39370,505460,39370,0xem39370,0nfc61113,,78740,226302,78740,505460e" filled="f" strokecolor="#4f81bd [3204]" strokeweight="2pt">
                        <v:shadow on="t" opacity="24903f" mv:blur="40000f" origin=",.5" offset="0,20000emu"/>
                        <v:path arrowok="t" o:connecttype="custom" o:connectlocs="39370,0;78740,505460" o:connectangles="0,0"/>
                      </v:shape>
                      <v:shape id="Arc 1181" o:spid="_x0000_s1396"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mXTwQAA&#10;AN0AAAAPAAAAZHJzL2Rvd25yZXYueG1sRE/NasMwDL4P9g5Ghd1WJ4WVkNUNJaOww2C0ywOIWI3D&#10;YjnEapq+/TwY7KaP71e7avGDmmmKfWAD+ToDRdwG23NnoPk6PhegoiBbHAKTgTtFqPaPDzssbbjx&#10;ieazdCqFcCzRgBMZS61j68hjXIeROHGXMHmUBKdO2wlvKdwPepNlW+2x59TgcKTaUft9vnoDb/Yz&#10;dm4jL/Pljg1JXXwsTWvM02o5vIISWuRf/Od+t2l+XuTw+006Qe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pl08EAAADdAAAADwAAAAAAAAAAAAAAAACXAgAAZHJzL2Rvd25y&#10;ZXYueG1sUEsFBgAAAAAEAAQA9QAAAIUDA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group>
                  </v:group>
                  <v:group id="Group 1182" o:spid="_x0000_s1397" style="position:absolute;left:2054860;width:370840;height:1297940" coordsize="370840,12979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s2XkjDAAAA3QAAAA8A&#10;AAAAAAAAAAAAAAAAqQIAAGRycy9kb3ducmV2LnhtbFBLBQYAAAAABAAEAPoAAACZAwAAAAA=&#10;">
                    <v:shape id="Isosceles Triangle 1183" o:spid="_x0000_s1398" type="#_x0000_t5" style="position:absolute;left:170180;top:391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dmDuwwAA&#10;AN0AAAAPAAAAZHJzL2Rvd25yZXYueG1sRE9Na8JAEL0L/Q/LFHrTjQqtpm6kCoKXHho9eByyYzYk&#10;Oxt2V5P667uFQm/zeJ+z2Y62E3fyoXGsYD7LQBBXTjdcKzifDtMViBCRNXaOScE3BdgWT5MN5toN&#10;/EX3MtYihXDIUYGJsc+lDJUhi2HmeuLEXZ23GBP0tdQehxRuO7nIsldpseHUYLCnvaGqLW9WwYDj&#10;si3Xu+ODL4Yel4Uvr59vSr08jx/vICKN8V/85z7qNH++WsLvN+kEWf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dmDu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84" o:spid="_x0000_s1399" style="position:absolute;flip:y;visibility:visible;mso-wrap-style:square" from="251460,274320" to="251460,4216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QsVW8QAAADdAAAADwAAAGRycy9kb3ducmV2LnhtbERPzWrCQBC+F/oOywje6iZViqauUiwt&#10;HuzBtA8w7E6zwexsyG6T1Kd3BcHbfHy/s96OrhE9daH2rCCfZSCItTc1Vwp+vj+eliBCRDbYeCYF&#10;/xRgu3l8WGNh/MBH6stYiRTCoUAFNsa2kDJoSw7DzLfEifv1ncOYYFdJ0+GQwl0jn7PsRTqsOTVY&#10;bGlnSZ/KP6dgfuh1vmptPejVcfe5KM/7L/eu1HQyvr2CiDTGu/jm3ps0P18u4PpNOkFuL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CxVbxAAAAN0AAAAPAAAAAAAAAAAA&#10;AAAAAKECAABkcnMvZG93bnJldi54bWxQSwUGAAAAAAQABAD5AAAAkgMAAAAA&#10;" strokecolor="#4f81bd [3204]" strokeweight="2pt">
                      <v:shadow on="t" opacity="24903f" mv:blur="40000f" origin=",.5" offset="0,20000emu"/>
                    </v:line>
                    <v:shape id="Arc 1185" o:spid="_x0000_s1400" style="position:absolute;left:269240;top:53340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Vg6FwwAA&#10;AN0AAAAPAAAAZHJzL2Rvd25yZXYueG1sRE9Li8IwEL4L/ocwghfRVEEt1SgiLMhexAcUb0MztsVm&#10;Upqs7e6v3wiCt/n4nrPedqYST2pcaVnBdBKBIM6sLjlXcL18jWMQziNrrCyTgl9ysN30e2tMtG35&#10;RM+zz0UIYZeggsL7OpHSZQUZdBNbEwfubhuDPsAml7rBNoSbSs6iaCENlhwaCqxpX1D2OP8YBfeb&#10;To/z0d/oe9lmna5O6aGMU6WGg263AuGp8x/x233QYf40nsPrm3CC3P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6Vg6FwwAAAN0AAAAPAAAAAAAAAAAAAAAAAJcCAABkcnMvZG93&#10;bnJldi54bWxQSwUGAAAAAAQABAD1AAAAhwM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shape id="Arc 1186" o:spid="_x0000_s1401" style="position:absolute;left:76200;top:53848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hJDywwAA&#10;AN0AAAAPAAAAZHJzL2Rvd25yZXYueG1sRE9Li8IwEL4L/ocwghfRVEEt1SgiLMhexAcUb0MztsVm&#10;Upqs7e6v3wiCt/n4nrPedqYST2pcaVnBdBKBIM6sLjlXcL18jWMQziNrrCyTgl9ysN30e2tMtG35&#10;RM+zz0UIYZeggsL7OpHSZQUZdBNbEwfubhuDPsAml7rBNoSbSs6iaCENlhwaCqxpX1D2OP8YBfeb&#10;To/z0d/oe9lmna5O6aGMU6WGg263AuGp8x/x233QYf40XsDrm3CC3P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hJDywwAAAN0AAAAPAAAAAAAAAAAAAAAAAJcCAABkcnMvZG93&#10;bnJldi54bWxQSwUGAAAAAAQABAD1AAAAhwM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shape id="Isosceles Triangle 1187" o:spid="_x0000_s1402" type="#_x0000_t5" style="position:absolute;left:8890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TWbtwgAA&#10;AN0AAAAPAAAAZHJzL2Rvd25yZXYueG1sRE9Ni8IwEL0v7H8Is+BtTVVYtWuUVRC87GGrB49DMzbF&#10;ZlKSaKu/3gjC3ubxPmex6m0jruRD7VjBaJiBIC6drrlScNhvP2cgQkTW2DgmBTcKsFq+vy0w167j&#10;P7oWsRIphEOOCkyMbS5lKA1ZDEPXEifu5LzFmKCvpPbYpXDbyHGWfUmLNacGgy1tDJXn4mIVdNhP&#10;zsV8vbvz0dD9OPbF6Xeq1OCj//kGEamP/+KXe6fT/NFsCs9v0gl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1NZu3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shape>
                    <v:line id="Straight Connector 1188" o:spid="_x0000_s1403" style="position:absolute;flip:y;visibility:visible;mso-wrap-style:square" from="170180,0" to="17018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EYfXsYAAADdAAAADwAAAGRycy9kb3ducmV2LnhtbESPQU/DMAyF70j7D5GRuLG0gNBWlk3T&#10;pqEd4LDCD7AS01Q0TtWEtvDr8QGJm633/N7nzW4OnRppSG1kA+WyAEVso2u5MfD+drpdgUoZ2WEX&#10;mQx8U4LddnG1wcrFiS801rlREsKpQgM+577SOllPAdMy9sSifcQhYJZ1aLQbcJLw0Om7onjUAVuW&#10;Bo89HTzZz/orGLh/GW257n072fXl8PxQ/5xfw9GYm+t5/wQq05z/zX/XZyf45Upw5RsZQW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hGH17GAAAA3QAAAA8AAAAAAAAA&#10;AAAAAAAAoQIAAGRycy9kb3ducmV2LnhtbFBLBQYAAAAABAAEAPkAAACUAwAAAAA=&#10;" strokecolor="#4f81bd [3204]" strokeweight="2pt">
                      <v:shadow on="t" opacity="24903f" mv:blur="40000f" origin=",.5" offset="0,20000emu"/>
                    </v:line>
                    <v:shape id="Arc 1189" o:spid="_x0000_s1404" style="position:absolute;top:281940;width:101600;height:1016000;visibility:visible;mso-wrap-style:square;v-text-anchor:middle" coordsize="101600,1016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cFt5xAAA&#10;AN0AAAAPAAAAZHJzL2Rvd25yZXYueG1sRE9La8JAEL4X/A/LCF5EN1qQGF1FSm1LaQ++7kN23ASz&#10;syG7TeK/7xaE3ubje85629tKtNT40rGC2TQBQZw7XbJRcD7tJykIH5A1Vo5JwZ08bDeDpzVm2nV8&#10;oPYYjIgh7DNUUIRQZ1L6vCCLfupq4shdXWMxRNgYqRvsYrit5DxJFtJiybGhwJpeCspvxx+r4Ot6&#10;H7+N32/552t7+Z4bY9Jn0yk1Gva7FYhAffgXP9wfOs6fpUv4+yaeID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XBbecQAAADdAAAADwAAAAAAAAAAAAAAAACXAgAAZHJzL2Rv&#10;d25yZXYueG1sUEsFBgAAAAAEAAQA9QAAAIgDAAAAAA==&#10;" path="m50800,0nsc78856,,101600,227439,101600,508000l50800,508000,50800,0xem50800,0nfc78856,,101600,227439,101600,508000e" filled="f" strokecolor="#4f81bd [3204]" strokeweight="2pt">
                      <v:shadow on="t" opacity="24903f" mv:blur="40000f" origin=",.5" offset="0,20000emu"/>
                      <v:path arrowok="t" o:connecttype="custom" o:connectlocs="50800,0;101600,508000" o:connectangles="0,0"/>
                    </v:shape>
                  </v:group>
                  <v:shape id="Equal 1190" o:spid="_x0000_s1405" style="position:absolute;left:709930;top:420370;width:111760;height:119380;visibility:visible;mso-wrap-style:square;v-text-anchor:middle" coordsize="111760,119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DSMxQAA&#10;AN0AAAAPAAAAZHJzL2Rvd25yZXYueG1sRI9Ba8JAEIXvBf/DMoVeim7SUrGpq4i10mtUxOOQHZPQ&#10;7GzY3Wr8986h0NsM781738yXg+vUhUJsPRvIJxko4srblmsDh/3XeAYqJmSLnWcycKMIy8XoYY6F&#10;9Vcu6bJLtZIQjgUaaFLqC61j1ZDDOPE9sWhnHxwmWUOtbcCrhLtOv2TZVDtsWRoa7GndUPWz+3UG&#10;9NG+HXyZn15X283zZ6h03vmzMU+Pw+oDVKIh/Zv/rr+t4Ofvwi/fyAh6c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W8NIzFAAAA3QAAAA8AAAAAAAAAAAAAAAAAlwIAAGRycy9k&#10;b3ducmV2LnhtbFBLBQYAAAAABAAEAPUAAACJAwAAAAA=&#10;" path="m14814,24592l96946,24592,96946,52670,14814,52670,14814,24592xm14814,66710l96946,66710,96946,94788,14814,94788,14814,66710xe" fillcolor="#4f81bd [3204]" strokecolor="#4579b8 [3044]">
                    <v:fill color2="#a7bfde [1620]" rotate="t" type="gradient">
                      <o:fill v:ext="view" type="gradientUnscaled"/>
                    </v:fill>
                    <v:shadow on="t" opacity="22937f" mv:blur="40000f" origin=",.5" offset="0,23000emu"/>
                    <v:path arrowok="t" o:connecttype="custom" o:connectlocs="14814,24592;96946,24592;96946,52670;14814,52670;14814,24592;14814,66710;96946,66710;96946,94788;14814,94788;14814,66710" o:connectangles="0,0,0,0,0,0,0,0,0,0"/>
                  </v:shape>
                  <v:shape id="Minus 1191" o:spid="_x0000_s1406" style="position:absolute;left:1301115;top:436880;width:99060;height:86360;visibility:visible;mso-wrap-style:square;v-text-anchor:middle" coordsize="99060,863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rlVswwAA&#10;AN0AAAAPAAAAZHJzL2Rvd25yZXYueG1sRE/fa8IwEH4f+D+EE/Y20w4mazWKCGOyF5mb72dzTYvN&#10;JTZZrf/9Igz2dh/fz1uuR9uJgfrQOlaQzzIQxJXTLRsF319vT68gQkTW2DkmBTcKsF5NHpZYanfl&#10;TxoO0YgUwqFEBU2MvpQyVA1ZDDPniRNXu95iTLA3Uvd4TeG2k89ZNpcWW04NDXraNlSdDz9WQW0K&#10;vT99mIs/vryf6ttuP+Z+UOpxOm4WICKN8V/8597pND8vcrh/k06Q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rlVswwAAAN0AAAAPAAAAAAAAAAAAAAAAAJcCAABkcnMvZG93&#10;bnJldi54bWxQSwUGAAAAAAQABAD1AAAAhwMAAAAA&#10;" path="m13130,33024l85930,33024,85930,53336,13130,53336,13130,33024xe" fillcolor="#4f81bd [3204]" strokecolor="#4579b8 [3044]">
                    <v:fill color2="#a7bfde [1620]" rotate="t" type="gradient">
                      <o:fill v:ext="view" type="gradientUnscaled"/>
                    </v:fill>
                    <v:shadow on="t" opacity="22937f" mv:blur="40000f" origin=",.5" offset="0,23000emu"/>
                    <v:path arrowok="t" o:connecttype="custom" o:connectlocs="13130,33024;85930,33024;85930,53336;13130,53336;13130,33024" o:connectangles="0,0,0,0,0"/>
                  </v:shape>
                  <v:shape id="Minus 1192" o:spid="_x0000_s1407" style="position:absolute;left:1939290;top:436880;width:99060;height:86360;visibility:visible;mso-wrap-style:square;v-text-anchor:middle" coordsize="99060,863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fMsbwwAA&#10;AN0AAAAPAAAAZHJzL2Rvd25yZXYueG1sRE/fa8IwEH4f7H8IJ/g20wqK7YwigzHZi0y397O5pmXN&#10;JWuyWv/7RRj4dh/fz1tvR9uJgfrQOlaQzzIQxJXTLRsFn6fXpxWIEJE1do5JwZUCbDePD2sstbvw&#10;Bw3HaEQK4VCigiZGX0oZqoYshpnzxImrXW8xJtgbqXu8pHDbyXmWLaXFllNDg55eGqq+j79WQW0K&#10;fTi/mx//tXg719f9Ycz9oNR0Mu6eQUQa4138797rND8v5nD7Jp0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fMsbwwAAAN0AAAAPAAAAAAAAAAAAAAAAAJcCAABkcnMvZG93&#10;bnJldi54bWxQSwUGAAAAAAQABAD1AAAAhwMAAAAA&#10;" path="m13130,33024l85930,33024,85930,53336,13130,53336,13130,33024xe" fillcolor="#4f81bd [3204]" strokecolor="#4579b8 [3044]">
                    <v:fill color2="#a7bfde [1620]" rotate="t" type="gradient">
                      <o:fill v:ext="view" type="gradientUnscaled"/>
                    </v:fill>
                    <v:shadow on="t" opacity="22937f" mv:blur="40000f" origin=",.5" offset="0,23000emu"/>
                    <v:path arrowok="t" o:connecttype="custom" o:connectlocs="13130,33024;85930,33024;85930,53336;13130,53336;13130,33024" o:connectangles="0,0,0,0,0"/>
                  </v:shape>
                  <v:shape id="Equal 1193" o:spid="_x0000_s1408" style="position:absolute;left:2442210;top:434340;width:111760;height:119380;visibility:visible;mso-wrap-style:square;v-text-anchor:middle" coordsize="111760,119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bqr7wwAA&#10;AN0AAAAPAAAAZHJzL2Rvd25yZXYueG1sRE9La8JAEL4L/odlhF5EN2mw1NRVxD7wmjSIxyE7JqHZ&#10;2bC7avrvu4VCb/PxPWezG00vbuR8Z1lBukxAENdWd9woqD7fF88gfEDW2FsmBd/kYbedTjaYa3vn&#10;gm5laEQMYZ+jgjaEIZfS1y0Z9Es7EEfuYp3BEKFrpHZ4j+Gml49J8iQNdhwbWhzo0FL9VV6NAnnS&#10;q8oW6Tnbf7zNX10t095elHqYjfsXEIHG8C/+cx91nJ+uM/j9Jp4gt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bqr7wwAAAN0AAAAPAAAAAAAAAAAAAAAAAJcCAABkcnMvZG93&#10;bnJldi54bWxQSwUGAAAAAAQABAD1AAAAhwMAAAAA&#10;" path="m14814,24592l96946,24592,96946,52670,14814,52670,14814,24592xm14814,66710l96946,66710,96946,94788,14814,94788,14814,66710xe" fillcolor="#4f81bd [3204]" strokecolor="#4579b8 [3044]">
                    <v:fill color2="#a7bfde [1620]" rotate="t" type="gradient">
                      <o:fill v:ext="view" type="gradientUnscaled"/>
                    </v:fill>
                    <v:shadow on="t" opacity="22937f" mv:blur="40000f" origin=",.5" offset="0,23000emu"/>
                    <v:path arrowok="t" o:connecttype="custom" o:connectlocs="14814,24592;96946,24592;96946,52670;14814,52670;14814,24592;14814,66710;96946,66710;96946,94788;14814,94788;14814,66710" o:connectangles="0,0,0,0,0,0,0,0,0,0"/>
                  </v:shape>
                  <v:shape id="Text Box 1194" o:spid="_x0000_s1409" type="#_x0000_t202" style="position:absolute;left:2570480;top:377190;width:254000;height:2622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fsywwAA&#10;AN0AAAAPAAAAZHJzL2Rvd25yZXYueG1sRE9Na8JAEL0L/Q/LFLyZXYtKE92EUhF6sqhtwduQHZPQ&#10;7GzIrib9991Cwds83udsitG24ka9bxxrmCcKBHHpTMOVho/TbvYMwgdkg61j0vBDHor8YbLBzLiB&#10;D3Q7hkrEEPYZaqhD6DIpfVmTRZ+4jjhyF9dbDBH2lTQ9DjHctvJJqZW02HBsqLGj15rK7+PVavjc&#10;X85fC/Vebe2yG9yoJNtUaj19HF/WIAKN4S7+d7+ZOH+eLuDvm3iCzH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fsywwAAAN0AAAAPAAAAAAAAAAAAAAAAAJcCAABkcnMvZG93&#10;bnJldi54bWxQSwUGAAAAAAQABAD1AAAAhwMAAAAA&#10;" filled="f" stroked="f">
                    <v:textbox>
                      <w:txbxContent>
                        <w:p w14:paraId="2DEE6970" w14:textId="77777777" w:rsidR="009B24E5" w:rsidRDefault="009B24E5" w:rsidP="00D06D7E">
                          <w:r>
                            <w:t>0</w:t>
                          </w:r>
                        </w:p>
                      </w:txbxContent>
                    </v:textbox>
                  </v:shape>
                </v:group>
                <v:shape id="Text Box 1099" o:spid="_x0000_s1410" type="#_x0000_t202" style="position:absolute;left:257175;width:256540;height:287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GVsxwwAA&#10;AN0AAAAPAAAAZHJzL2Rvd25yZXYueG1sRE9Na8JAEL0X+h+WKfTW7FZaaaKriCL0VDG2BW9DdkxC&#10;s7Mhuybpv3cFwds83ufMl6NtRE+drx1reE0UCOLCmZpLDd+H7csHCB+QDTaOScM/eVguHh/mmBk3&#10;8J76PJQihrDPUEMVQptJ6YuKLPrEtcSRO7nOYoiwK6XpcIjhtpETpabSYs2xocKW1hUVf/nZavj5&#10;Oh1/39Su3Nj3dnCjkmxTqfXz07iagQg0hrv45v40cb5KU7h+E0+Qiw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GVsxwwAAAN0AAAAPAAAAAAAAAAAAAAAAAJcCAABkcnMvZG93&#10;bnJldi54bWxQSwUGAAAAAAQABAD1AAAAhwMAAAAA&#10;" filled="f" stroked="f">
                  <v:textbox>
                    <w:txbxContent>
                      <w:p w14:paraId="09C80D5F" w14:textId="2906394F" w:rsidR="009B24E5" w:rsidRPr="00624695" w:rsidRDefault="009B24E5" w:rsidP="006A7B17">
                        <w:pPr>
                          <w:rPr>
                            <w:rFonts w:ascii="Symbol" w:hAnsi="Symbol"/>
                            <w:i/>
                          </w:rPr>
                        </w:pPr>
                        <w:r>
                          <w:rPr>
                            <w:rFonts w:ascii="Symbol" w:hAnsi="Symbol"/>
                            <w:i/>
                          </w:rPr>
                          <w:t></w:t>
                        </w:r>
                      </w:p>
                    </w:txbxContent>
                  </v:textbox>
                </v:shape>
                <w10:wrap type="square"/>
              </v:group>
            </w:pict>
          </mc:Fallback>
        </mc:AlternateContent>
      </w:r>
      <w:r w:rsidR="00BA16BB">
        <w:rPr>
          <w:rFonts w:cstheme="minorHAnsi"/>
        </w:rPr>
        <w:t xml:space="preserve">Proof. This follows from Lie bracket antisymmetry and the Jacobi identity. </w:t>
      </w:r>
      <w:bookmarkStart w:id="319" w:name="OLE_LINK235"/>
      <w:bookmarkStart w:id="320" w:name="OLE_LINK236"/>
      <w:r w:rsidR="00BA16BB">
        <w:rPr>
          <w:rFonts w:cstheme="minorHAnsi"/>
        </w:rPr>
        <w:t xml:space="preserve"> </w:t>
      </w:r>
      <w:r w:rsidR="00BA16BB">
        <w:rPr>
          <w:rFonts w:ascii="Wingdings" w:hAnsi="Wingdings"/>
          <w:color w:val="0000FF"/>
        </w:rPr>
        <w:t></w:t>
      </w:r>
      <w:bookmarkEnd w:id="319"/>
      <w:bookmarkEnd w:id="320"/>
    </w:p>
    <w:p w14:paraId="63B0C826" w14:textId="77777777" w:rsidR="00BA16BB" w:rsidRDefault="00BA16BB" w:rsidP="005C114F">
      <w:pPr>
        <w:tabs>
          <w:tab w:val="left" w:pos="3240"/>
          <w:tab w:val="left" w:pos="3870"/>
        </w:tabs>
        <w:rPr>
          <w:rFonts w:cstheme="minorHAnsi"/>
        </w:rPr>
      </w:pPr>
    </w:p>
    <w:p w14:paraId="37152348" w14:textId="59F853A9" w:rsidR="00BA16BB" w:rsidRDefault="00605595" w:rsidP="005C114F">
      <w:pPr>
        <w:tabs>
          <w:tab w:val="left" w:pos="3240"/>
          <w:tab w:val="left" w:pos="3870"/>
        </w:tabs>
        <w:rPr>
          <w:rFonts w:cstheme="minorHAnsi"/>
        </w:rPr>
      </w:pPr>
      <w:r>
        <w:rPr>
          <w:rFonts w:cstheme="minorHAnsi"/>
        </w:rPr>
        <w:t>This</w:t>
      </w:r>
      <w:r w:rsidR="005C114F">
        <w:rPr>
          <w:rFonts w:cstheme="minorHAnsi"/>
        </w:rPr>
        <w:t xml:space="preserve"> theorem can be expressed in diagrammatic form as shown.</w:t>
      </w:r>
      <w:r w:rsidR="006A7B17" w:rsidRPr="006A7B17">
        <w:rPr>
          <w:noProof/>
        </w:rPr>
        <w:t xml:space="preserve"> </w:t>
      </w:r>
    </w:p>
    <w:p w14:paraId="2A5402AE" w14:textId="77777777" w:rsidR="00515456" w:rsidRDefault="00515456" w:rsidP="005C114F">
      <w:pPr>
        <w:tabs>
          <w:tab w:val="left" w:pos="3240"/>
          <w:tab w:val="left" w:pos="3870"/>
        </w:tabs>
        <w:rPr>
          <w:rFonts w:cstheme="minorHAnsi"/>
        </w:rPr>
      </w:pPr>
    </w:p>
    <w:p w14:paraId="6BE686B1" w14:textId="77777777" w:rsidR="00A75E4F" w:rsidRDefault="00A75E4F" w:rsidP="005C114F">
      <w:pPr>
        <w:tabs>
          <w:tab w:val="left" w:pos="3240"/>
          <w:tab w:val="left" w:pos="3870"/>
        </w:tabs>
        <w:rPr>
          <w:ins w:id="321" w:author="Bud" w:date="2018-04-17T20:19:00Z"/>
          <w:rFonts w:cstheme="minorHAnsi"/>
        </w:rPr>
      </w:pPr>
    </w:p>
    <w:p w14:paraId="6BDD9751" w14:textId="77777777" w:rsidR="00A75E4F" w:rsidRDefault="00A75E4F" w:rsidP="005C114F">
      <w:pPr>
        <w:tabs>
          <w:tab w:val="left" w:pos="3240"/>
          <w:tab w:val="left" w:pos="3870"/>
        </w:tabs>
        <w:rPr>
          <w:ins w:id="322" w:author="Bud" w:date="2018-04-17T20:18:00Z"/>
          <w:rFonts w:asciiTheme="majorHAnsi" w:eastAsiaTheme="majorEastAsia" w:hAnsiTheme="majorHAnsi" w:cstheme="majorBidi"/>
          <w:b/>
          <w:bCs/>
          <w:color w:val="345A8A" w:themeColor="accent1" w:themeShade="B5"/>
          <w:sz w:val="32"/>
          <w:szCs w:val="32"/>
        </w:rPr>
      </w:pPr>
    </w:p>
    <w:p w14:paraId="1D3AF849" w14:textId="77777777" w:rsidR="003A2BD5" w:rsidRDefault="003860AD" w:rsidP="005C114F">
      <w:pPr>
        <w:tabs>
          <w:tab w:val="left" w:pos="3240"/>
          <w:tab w:val="left" w:pos="3870"/>
        </w:tabs>
        <w:rPr>
          <w:rFonts w:cstheme="minorHAnsi"/>
        </w:rPr>
      </w:pPr>
      <w:r>
        <w:rPr>
          <w:rFonts w:cstheme="minorHAnsi"/>
          <w:color w:val="0000FF"/>
        </w:rPr>
        <w:t>D</w:t>
      </w:r>
      <w:r w:rsidR="004A00C9">
        <w:rPr>
          <w:rFonts w:cstheme="minorHAnsi"/>
          <w:color w:val="0000FF"/>
        </w:rPr>
        <w:t xml:space="preserve">efinition. </w:t>
      </w:r>
      <w:r w:rsidR="004A00C9">
        <w:rPr>
          <w:rFonts w:cstheme="minorHAnsi"/>
        </w:rPr>
        <w:t xml:space="preserve">Let V be a vector space. The </w:t>
      </w:r>
      <w:r w:rsidR="004A00C9">
        <w:rPr>
          <w:rFonts w:cstheme="minorHAnsi"/>
          <w:b/>
        </w:rPr>
        <w:t>dual space V*</w:t>
      </w:r>
      <w:r w:rsidR="004A00C9">
        <w:rPr>
          <w:rFonts w:cstheme="minorHAnsi"/>
        </w:rPr>
        <w:t xml:space="preserve"> is defined to be </w:t>
      </w:r>
      <w:r w:rsidR="00D9201D" w:rsidRPr="00D0329E">
        <w:rPr>
          <w:rFonts w:cstheme="minorHAnsi"/>
          <w:position w:val="-16"/>
        </w:rPr>
        <w:object w:dxaOrig="4080" w:dyaOrig="440" w14:anchorId="121D1BD3">
          <v:shape id="_x0000_i1230" type="#_x0000_t75" style="width:204pt;height:22pt" o:ole="">
            <v:imagedata r:id="rId417" o:title=""/>
          </v:shape>
          <o:OLEObject Type="Embed" ProgID="Equation.DSMT4" ShapeID="_x0000_i1230" DrawAspect="Content" ObjectID="_1459433970" r:id="rId418"/>
        </w:object>
      </w:r>
      <w:r w:rsidR="000255AE">
        <w:rPr>
          <w:rFonts w:cstheme="minorHAnsi"/>
        </w:rPr>
        <w:t>.</w:t>
      </w:r>
      <w:r w:rsidR="00271938">
        <w:rPr>
          <w:rFonts w:cstheme="minorHAnsi"/>
        </w:rPr>
        <w:t xml:space="preserve"> By convention the vector space consists of column vectors </w:t>
      </w:r>
      <w:r w:rsidR="00453CE3" w:rsidRPr="00453CE3">
        <w:rPr>
          <w:rFonts w:cstheme="minorHAnsi"/>
          <w:position w:val="-62"/>
        </w:rPr>
        <w:object w:dxaOrig="1080" w:dyaOrig="1360" w14:anchorId="1E8A1FD8">
          <v:shape id="_x0000_i1231" type="#_x0000_t75" style="width:54pt;height:68pt" o:ole="">
            <v:imagedata r:id="rId419" o:title=""/>
          </v:shape>
          <o:OLEObject Type="Embed" ProgID="Equation.DSMT4" ShapeID="_x0000_i1231" DrawAspect="Content" ObjectID="_1459433971" r:id="rId420"/>
        </w:object>
      </w:r>
      <w:r w:rsidR="003A2BD5">
        <w:rPr>
          <w:rFonts w:cstheme="minorHAnsi"/>
        </w:rPr>
        <w:t xml:space="preserve">. The next theorem says that </w:t>
      </w:r>
      <w:r w:rsidR="00271938">
        <w:rPr>
          <w:rFonts w:cstheme="minorHAnsi"/>
        </w:rPr>
        <w:t xml:space="preserve">the dual space consists of row vectors </w:t>
      </w:r>
      <w:r w:rsidR="00597710" w:rsidRPr="00597710">
        <w:rPr>
          <w:rFonts w:cstheme="minorHAnsi"/>
          <w:position w:val="-16"/>
        </w:rPr>
        <w:object w:dxaOrig="1340" w:dyaOrig="440" w14:anchorId="7017478F">
          <v:shape id="_x0000_i1232" type="#_x0000_t75" style="width:67pt;height:22pt" o:ole="">
            <v:imagedata r:id="rId421" o:title=""/>
          </v:shape>
          <o:OLEObject Type="Embed" ProgID="Equation.DSMT4" ShapeID="_x0000_i1232" DrawAspect="Content" ObjectID="_1459433972" r:id="rId422"/>
        </w:object>
      </w:r>
      <w:r w:rsidR="003A2BD5">
        <w:rPr>
          <w:rFonts w:cstheme="minorHAnsi"/>
        </w:rPr>
        <w:t xml:space="preserve">. </w:t>
      </w:r>
    </w:p>
    <w:p w14:paraId="01B18449" w14:textId="77777777" w:rsidR="007D6D5D" w:rsidRDefault="007D6D5D" w:rsidP="005C114F">
      <w:pPr>
        <w:tabs>
          <w:tab w:val="left" w:pos="3240"/>
          <w:tab w:val="left" w:pos="3870"/>
        </w:tabs>
        <w:rPr>
          <w:rFonts w:cstheme="minorHAnsi"/>
          <w:color w:val="008000"/>
        </w:rPr>
      </w:pPr>
    </w:p>
    <w:p w14:paraId="71168A7F" w14:textId="0F7DE522" w:rsidR="008711C9" w:rsidRDefault="007D6D5D" w:rsidP="005C114F">
      <w:pPr>
        <w:tabs>
          <w:tab w:val="left" w:pos="3240"/>
          <w:tab w:val="left" w:pos="3870"/>
        </w:tabs>
        <w:rPr>
          <w:rFonts w:cstheme="minorHAnsi"/>
        </w:rPr>
      </w:pPr>
      <w:r>
        <w:rPr>
          <w:rFonts w:cstheme="minorHAnsi"/>
          <w:color w:val="008000"/>
        </w:rPr>
        <w:t>Theorem.</w:t>
      </w:r>
      <w:r>
        <w:rPr>
          <w:rFonts w:cstheme="minorHAnsi"/>
        </w:rPr>
        <w:t xml:space="preserve"> </w:t>
      </w:r>
      <w:r w:rsidR="003A2BD5">
        <w:rPr>
          <w:rFonts w:cstheme="minorHAnsi"/>
        </w:rPr>
        <w:t>Let V be a vector space</w:t>
      </w:r>
      <w:r w:rsidR="00A64718">
        <w:rPr>
          <w:rFonts w:cstheme="minorHAnsi"/>
        </w:rPr>
        <w:t xml:space="preserve"> (of column vectors)</w:t>
      </w:r>
      <w:r w:rsidR="008967AE">
        <w:rPr>
          <w:rFonts w:cstheme="minorHAnsi"/>
        </w:rPr>
        <w:t xml:space="preserve"> and</w:t>
      </w:r>
      <w:r w:rsidR="00EF3013" w:rsidRPr="00EF3013">
        <w:rPr>
          <w:rFonts w:cstheme="minorHAnsi"/>
          <w:position w:val="-18"/>
        </w:rPr>
        <w:object w:dxaOrig="4000" w:dyaOrig="480" w14:anchorId="781EC6CC">
          <v:shape id="_x0000_i1233" type="#_x0000_t75" style="width:200pt;height:24pt" o:ole="">
            <v:imagedata r:id="rId423" o:title=""/>
          </v:shape>
          <o:OLEObject Type="Embed" ProgID="Equation.DSMT4" ShapeID="_x0000_i1233" DrawAspect="Content" ObjectID="_1459433973" r:id="rId424"/>
        </w:object>
      </w:r>
      <w:r w:rsidR="00EF3013">
        <w:rPr>
          <w:rFonts w:cstheme="minorHAnsi"/>
        </w:rPr>
        <w:t xml:space="preserve"> where the superscript T means transpose.</w:t>
      </w:r>
      <w:r w:rsidR="006771EF">
        <w:rPr>
          <w:rFonts w:cstheme="minorHAnsi"/>
        </w:rPr>
        <w:t xml:space="preserve"> Then</w:t>
      </w:r>
      <w:r w:rsidR="006F2DE4">
        <w:rPr>
          <w:rFonts w:cstheme="minorHAnsi"/>
        </w:rPr>
        <w:t xml:space="preserve"> </w:t>
      </w:r>
      <w:bookmarkStart w:id="323" w:name="OLE_LINK218"/>
      <w:bookmarkStart w:id="324" w:name="OLE_LINK237"/>
      <w:r w:rsidR="00EF3013">
        <w:rPr>
          <w:rFonts w:cstheme="minorHAnsi"/>
        </w:rPr>
        <w:t xml:space="preserve"> </w:t>
      </w:r>
    </w:p>
    <w:p w14:paraId="37E68DAC" w14:textId="77777777" w:rsidR="008711C9" w:rsidRDefault="008711C9" w:rsidP="008711C9">
      <w:pPr>
        <w:tabs>
          <w:tab w:val="left" w:pos="720"/>
          <w:tab w:val="left" w:pos="3240"/>
          <w:tab w:val="left" w:pos="3870"/>
        </w:tabs>
        <w:rPr>
          <w:rFonts w:cstheme="minorHAnsi"/>
        </w:rPr>
      </w:pPr>
      <w:r>
        <w:rPr>
          <w:rFonts w:cstheme="minorHAnsi"/>
        </w:rPr>
        <w:tab/>
      </w:r>
      <w:r w:rsidR="00EF3013">
        <w:rPr>
          <w:rFonts w:cstheme="minorHAnsi"/>
        </w:rPr>
        <w:t xml:space="preserve">(1) </w:t>
      </w:r>
      <w:r w:rsidR="00EF3013" w:rsidRPr="007D6D5D">
        <w:rPr>
          <w:rFonts w:cstheme="minorHAnsi"/>
          <w:position w:val="-18"/>
        </w:rPr>
        <w:object w:dxaOrig="5860" w:dyaOrig="480" w14:anchorId="2F35BADF">
          <v:shape id="_x0000_i1234" type="#_x0000_t75" style="width:293pt;height:24pt" o:ole="">
            <v:imagedata r:id="rId425" o:title=""/>
          </v:shape>
          <o:OLEObject Type="Embed" ProgID="Equation.DSMT4" ShapeID="_x0000_i1234" DrawAspect="Content" ObjectID="_1459433974" r:id="rId426"/>
        </w:object>
      </w:r>
      <w:bookmarkEnd w:id="323"/>
      <w:bookmarkEnd w:id="324"/>
      <w:r w:rsidR="002E7CBE">
        <w:rPr>
          <w:rFonts w:cstheme="minorHAnsi"/>
        </w:rPr>
        <w:t xml:space="preserve"> </w:t>
      </w:r>
    </w:p>
    <w:p w14:paraId="7E027939" w14:textId="77777777" w:rsidR="008711C9" w:rsidRDefault="00116AED" w:rsidP="008711C9">
      <w:pPr>
        <w:tabs>
          <w:tab w:val="left" w:pos="720"/>
          <w:tab w:val="left" w:pos="3240"/>
          <w:tab w:val="left" w:pos="3870"/>
        </w:tabs>
        <w:rPr>
          <w:rFonts w:cstheme="minorHAnsi"/>
        </w:rPr>
      </w:pPr>
      <w:r>
        <w:rPr>
          <w:rFonts w:cstheme="minorHAnsi"/>
        </w:rPr>
        <w:t>and</w:t>
      </w:r>
      <w:r w:rsidR="007D6D5D">
        <w:rPr>
          <w:rFonts w:cstheme="minorHAnsi"/>
        </w:rPr>
        <w:t xml:space="preserve"> </w:t>
      </w:r>
    </w:p>
    <w:p w14:paraId="449400F4" w14:textId="3218E3C5" w:rsidR="004B7E1F" w:rsidRDefault="008711C9" w:rsidP="008711C9">
      <w:pPr>
        <w:tabs>
          <w:tab w:val="left" w:pos="720"/>
          <w:tab w:val="left" w:pos="3240"/>
          <w:tab w:val="left" w:pos="3870"/>
        </w:tabs>
        <w:rPr>
          <w:rFonts w:cstheme="minorHAnsi"/>
        </w:rPr>
      </w:pPr>
      <w:r>
        <w:rPr>
          <w:rFonts w:cstheme="minorHAnsi"/>
        </w:rPr>
        <w:tab/>
      </w:r>
      <w:r w:rsidR="00EF3013">
        <w:rPr>
          <w:rFonts w:cstheme="minorHAnsi"/>
        </w:rPr>
        <w:t xml:space="preserve">(2) </w:t>
      </w:r>
      <w:r w:rsidR="00863F6D" w:rsidRPr="00863F6D">
        <w:rPr>
          <w:rFonts w:cstheme="minorHAnsi"/>
        </w:rPr>
        <w:t>V*</w:t>
      </w:r>
      <w:bookmarkStart w:id="325" w:name="OLE_LINK313"/>
      <w:bookmarkStart w:id="326" w:name="OLE_LINK314"/>
      <w:r w:rsidR="00A64718">
        <w:rPr>
          <w:rFonts w:cstheme="minorHAnsi"/>
        </w:rPr>
        <w:t xml:space="preserve"> </w:t>
      </w:r>
      <w:r w:rsidR="007D6D5D" w:rsidRPr="007D6D5D">
        <w:rPr>
          <w:rFonts w:cstheme="minorHAnsi"/>
          <w:position w:val="-6"/>
        </w:rPr>
        <w:object w:dxaOrig="560" w:dyaOrig="340" w14:anchorId="0397ED4B">
          <v:shape id="_x0000_i1235" type="#_x0000_t75" style="width:28pt;height:17pt" o:ole="">
            <v:imagedata r:id="rId427" o:title=""/>
          </v:shape>
          <o:OLEObject Type="Embed" ProgID="Equation.DSMT4" ShapeID="_x0000_i1235" DrawAspect="Content" ObjectID="_1459433975" r:id="rId428"/>
        </w:object>
      </w:r>
      <w:bookmarkEnd w:id="325"/>
      <w:bookmarkEnd w:id="326"/>
      <w:r w:rsidRPr="008711C9">
        <w:rPr>
          <w:rFonts w:cstheme="minorHAnsi"/>
        </w:rPr>
        <w:t>.</w:t>
      </w:r>
    </w:p>
    <w:p w14:paraId="373EA856" w14:textId="77777777" w:rsidR="007D6D5D" w:rsidRDefault="004B7E1F" w:rsidP="004B7E1F">
      <w:pPr>
        <w:tabs>
          <w:tab w:val="left" w:pos="0"/>
          <w:tab w:val="left" w:pos="3870"/>
        </w:tabs>
        <w:rPr>
          <w:rFonts w:cstheme="minorHAnsi"/>
        </w:rPr>
      </w:pPr>
      <w:r>
        <w:rPr>
          <w:rFonts w:cstheme="minorHAnsi"/>
        </w:rPr>
        <w:lastRenderedPageBreak/>
        <w:t>Proof.</w:t>
      </w:r>
      <w:r w:rsidR="00BD6651">
        <w:rPr>
          <w:rFonts w:cstheme="minorHAnsi"/>
        </w:rPr>
        <w:t xml:space="preserve"> </w:t>
      </w:r>
      <w:r>
        <w:rPr>
          <w:rFonts w:cstheme="minorHAnsi"/>
        </w:rPr>
        <w:t xml:space="preserve">Let </w:t>
      </w:r>
      <w:r>
        <w:rPr>
          <w:rFonts w:cstheme="minorHAnsi"/>
          <w:i/>
        </w:rPr>
        <w:t>x</w:t>
      </w:r>
      <w:r>
        <w:rPr>
          <w:rFonts w:cstheme="minorHAnsi"/>
        </w:rPr>
        <w:t xml:space="preserve"> </w:t>
      </w:r>
      <w:r w:rsidR="00A36978" w:rsidRPr="00A36978">
        <w:rPr>
          <w:rFonts w:cstheme="minorHAnsi"/>
          <w:position w:val="-6"/>
        </w:rPr>
        <w:object w:dxaOrig="200" w:dyaOrig="240" w14:anchorId="4082E118">
          <v:shape id="_x0000_i1236" type="#_x0000_t75" style="width:10pt;height:12pt" o:ole="">
            <v:imagedata r:id="rId429" o:title=""/>
          </v:shape>
          <o:OLEObject Type="Embed" ProgID="Equation.DSMT4" ShapeID="_x0000_i1236" DrawAspect="Content" ObjectID="_1459433976" r:id="rId430"/>
        </w:object>
      </w:r>
      <w:r w:rsidR="00A36978">
        <w:rPr>
          <w:rFonts w:cstheme="minorHAnsi"/>
        </w:rPr>
        <w:t xml:space="preserve"> </w:t>
      </w:r>
      <w:r>
        <w:rPr>
          <w:rFonts w:cstheme="minorHAnsi"/>
        </w:rPr>
        <w:t>V denote a column vector:</w:t>
      </w:r>
      <w:r w:rsidR="00A47FBA">
        <w:rPr>
          <w:rFonts w:cstheme="minorHAnsi"/>
        </w:rPr>
        <w:t xml:space="preserve">  </w:t>
      </w:r>
      <w:r w:rsidR="00AD0A09" w:rsidRPr="00AD0A09">
        <w:rPr>
          <w:rFonts w:cstheme="minorHAnsi"/>
          <w:position w:val="-62"/>
        </w:rPr>
        <w:object w:dxaOrig="1080" w:dyaOrig="1360" w14:anchorId="3A070457">
          <v:shape id="_x0000_i1237" type="#_x0000_t75" style="width:54pt;height:68pt" o:ole="">
            <v:imagedata r:id="rId431" o:title=""/>
          </v:shape>
          <o:OLEObject Type="Embed" ProgID="Equation.DSMT4" ShapeID="_x0000_i1237" DrawAspect="Content" ObjectID="_1459433977" r:id="rId432"/>
        </w:object>
      </w:r>
      <w:r>
        <w:rPr>
          <w:rFonts w:cstheme="minorHAnsi"/>
        </w:rPr>
        <w:t>. Consider the basis for V composed of {</w:t>
      </w:r>
      <w:r>
        <w:rPr>
          <w:rFonts w:cstheme="minorHAnsi"/>
          <w:i/>
        </w:rPr>
        <w:t>e</w:t>
      </w:r>
      <w:r w:rsidR="002D198B" w:rsidRPr="002D198B">
        <w:rPr>
          <w:rFonts w:cstheme="minorHAnsi"/>
          <w:vertAlign w:val="subscript"/>
        </w:rPr>
        <w:t>1</w:t>
      </w:r>
      <w:r>
        <w:rPr>
          <w:rFonts w:cstheme="minorHAnsi"/>
          <w:i/>
        </w:rPr>
        <w:t>, e</w:t>
      </w:r>
      <w:r w:rsidR="002D198B">
        <w:rPr>
          <w:rFonts w:cstheme="minorHAnsi"/>
          <w:vertAlign w:val="subscript"/>
        </w:rPr>
        <w:t>2</w:t>
      </w:r>
      <w:r>
        <w:rPr>
          <w:rFonts w:cstheme="minorHAnsi"/>
          <w:i/>
        </w:rPr>
        <w:t>,</w:t>
      </w:r>
      <w:r w:rsidR="002D198B">
        <w:rPr>
          <w:rFonts w:cstheme="minorHAnsi"/>
        </w:rPr>
        <w:t xml:space="preserve"> …,</w:t>
      </w:r>
      <w:r>
        <w:rPr>
          <w:rFonts w:cstheme="minorHAnsi"/>
          <w:i/>
        </w:rPr>
        <w:t> e</w:t>
      </w:r>
      <w:r w:rsidR="002D198B">
        <w:rPr>
          <w:rFonts w:cstheme="minorHAnsi"/>
          <w:i/>
          <w:vertAlign w:val="subscript"/>
        </w:rPr>
        <w:t>n</w:t>
      </w:r>
      <w:r>
        <w:rPr>
          <w:rFonts w:cstheme="minorHAnsi"/>
        </w:rPr>
        <w:t>}</w:t>
      </w:r>
      <w:r>
        <w:rPr>
          <w:rFonts w:cstheme="minorHAnsi"/>
          <w:i/>
        </w:rPr>
        <w:t xml:space="preserve"> where </w:t>
      </w:r>
      <w:r w:rsidR="00E9036E" w:rsidRPr="007F6B55">
        <w:rPr>
          <w:rFonts w:cstheme="minorHAnsi"/>
          <w:i/>
          <w:position w:val="-86"/>
        </w:rPr>
        <w:object w:dxaOrig="1140" w:dyaOrig="1840" w14:anchorId="667AFAF4">
          <v:shape id="_x0000_i1238" type="#_x0000_t75" style="width:57pt;height:92pt" o:ole="">
            <v:imagedata r:id="rId433" o:title=""/>
          </v:shape>
          <o:OLEObject Type="Embed" ProgID="Equation.DSMT4" ShapeID="_x0000_i1238" DrawAspect="Content" ObjectID="_1459433978" r:id="rId434"/>
        </w:object>
      </w:r>
      <w:r w:rsidR="00E9036E">
        <w:rPr>
          <w:rFonts w:cstheme="minorHAnsi"/>
        </w:rPr>
        <w:t>.</w:t>
      </w:r>
    </w:p>
    <w:p w14:paraId="7CF57857" w14:textId="33F03644" w:rsidR="004B7E1F" w:rsidRDefault="00E9036E" w:rsidP="004B7E1F">
      <w:pPr>
        <w:tabs>
          <w:tab w:val="left" w:pos="0"/>
          <w:tab w:val="left" w:pos="3870"/>
        </w:tabs>
        <w:rPr>
          <w:rFonts w:cstheme="minorHAnsi"/>
        </w:rPr>
      </w:pPr>
      <w:r>
        <w:rPr>
          <w:rFonts w:cstheme="minorHAnsi"/>
        </w:rPr>
        <w:t xml:space="preserve"> Let </w:t>
      </w:r>
      <w:r w:rsidRPr="00E9036E">
        <w:rPr>
          <w:rFonts w:cstheme="minorHAnsi"/>
          <w:position w:val="-6"/>
        </w:rPr>
        <w:object w:dxaOrig="680" w:dyaOrig="280" w14:anchorId="5F7CDB48">
          <v:shape id="_x0000_i1239" type="#_x0000_t75" style="width:34pt;height:14pt" o:ole="">
            <v:imagedata r:id="rId435" o:title=""/>
          </v:shape>
          <o:OLEObject Type="Embed" ProgID="Equation.DSMT4" ShapeID="_x0000_i1239" DrawAspect="Content" ObjectID="_1459433979" r:id="rId436"/>
        </w:object>
      </w:r>
      <w:r>
        <w:rPr>
          <w:rFonts w:cstheme="minorHAnsi"/>
        </w:rPr>
        <w:t xml:space="preserve">. Define </w:t>
      </w:r>
      <w:r w:rsidR="007C5B21" w:rsidRPr="007C5B21">
        <w:rPr>
          <w:rFonts w:cstheme="minorHAnsi"/>
          <w:position w:val="-16"/>
        </w:rPr>
        <w:object w:dxaOrig="1120" w:dyaOrig="440" w14:anchorId="3A1A05E1">
          <v:shape id="_x0000_i1240" type="#_x0000_t75" style="width:56pt;height:22pt" o:ole="">
            <v:imagedata r:id="rId437" o:title=""/>
          </v:shape>
          <o:OLEObject Type="Embed" ProgID="Equation.DSMT4" ShapeID="_x0000_i1240" DrawAspect="Content" ObjectID="_1459433980" r:id="rId438"/>
        </w:object>
      </w:r>
      <w:r w:rsidR="007C5B21">
        <w:rPr>
          <w:rFonts w:cstheme="minorHAnsi"/>
        </w:rPr>
        <w:t xml:space="preserve"> </w:t>
      </w:r>
      <w:r w:rsidR="007D6D5D">
        <w:rPr>
          <w:rFonts w:cstheme="minorHAnsi"/>
        </w:rPr>
        <w:t xml:space="preserve">for all </w:t>
      </w:r>
      <w:r w:rsidR="007D6D5D">
        <w:rPr>
          <w:rFonts w:cstheme="minorHAnsi"/>
          <w:i/>
        </w:rPr>
        <w:t>k</w:t>
      </w:r>
      <w:r w:rsidR="007D6D5D">
        <w:rPr>
          <w:rFonts w:cstheme="minorHAnsi"/>
        </w:rPr>
        <w:t xml:space="preserve"> </w:t>
      </w:r>
      <w:r w:rsidR="00015E86">
        <w:rPr>
          <w:rFonts w:cstheme="minorHAnsi"/>
        </w:rPr>
        <w:t xml:space="preserve">and set </w:t>
      </w:r>
      <w:r w:rsidR="006771EF" w:rsidRPr="00116EE0">
        <w:rPr>
          <w:rFonts w:cstheme="minorHAnsi"/>
          <w:position w:val="-16"/>
        </w:rPr>
        <w:object w:dxaOrig="1540" w:dyaOrig="440" w14:anchorId="507A64F2">
          <v:shape id="_x0000_i1241" type="#_x0000_t75" style="width:77pt;height:22pt" o:ole="">
            <v:imagedata r:id="rId439" o:title=""/>
          </v:shape>
          <o:OLEObject Type="Embed" ProgID="Equation.DSMT4" ShapeID="_x0000_i1241" DrawAspect="Content" ObjectID="_1459433981" r:id="rId440"/>
        </w:object>
      </w:r>
      <w:r w:rsidR="00015E86">
        <w:rPr>
          <w:rFonts w:cstheme="minorHAnsi"/>
        </w:rPr>
        <w:t>.</w:t>
      </w:r>
      <w:r w:rsidR="00E300A8">
        <w:rPr>
          <w:rFonts w:cstheme="minorHAnsi"/>
        </w:rPr>
        <w:t xml:space="preserve"> Then </w:t>
      </w:r>
    </w:p>
    <w:p w14:paraId="11382107" w14:textId="0B1C1A14" w:rsidR="00863F6D" w:rsidRPr="001B1685" w:rsidRDefault="00324A30" w:rsidP="001B1685">
      <w:pPr>
        <w:tabs>
          <w:tab w:val="left" w:pos="3870"/>
        </w:tabs>
        <w:ind w:left="450"/>
        <w:rPr>
          <w:rFonts w:cstheme="minorHAnsi"/>
          <w:position w:val="-84"/>
        </w:rPr>
      </w:pPr>
      <w:r w:rsidRPr="00324A30">
        <w:rPr>
          <w:rFonts w:cstheme="minorHAnsi"/>
          <w:position w:val="-106"/>
        </w:rPr>
        <w:object w:dxaOrig="5920" w:dyaOrig="2560" w14:anchorId="44B710A9">
          <v:shape id="_x0000_i1242" type="#_x0000_t75" style="width:296pt;height:128pt" o:ole="">
            <v:imagedata r:id="rId441" o:title=""/>
          </v:shape>
          <o:OLEObject Type="Embed" ProgID="Equation.DSMT4" ShapeID="_x0000_i1242" DrawAspect="Content" ObjectID="_1459433982" r:id="rId442"/>
        </w:object>
      </w:r>
    </w:p>
    <w:p w14:paraId="7C989140" w14:textId="204D6CC7" w:rsidR="00A6753D" w:rsidRDefault="00D9201D" w:rsidP="005C114F">
      <w:pPr>
        <w:tabs>
          <w:tab w:val="left" w:pos="3240"/>
          <w:tab w:val="left" w:pos="3870"/>
        </w:tabs>
        <w:rPr>
          <w:rFonts w:cstheme="minorHAnsi"/>
        </w:rPr>
      </w:pPr>
      <w:r w:rsidRPr="00D9201D">
        <w:rPr>
          <w:rFonts w:cstheme="minorHAnsi"/>
        </w:rPr>
        <w:t>Thus</w:t>
      </w:r>
      <w:r>
        <w:rPr>
          <w:rFonts w:cstheme="minorHAnsi"/>
        </w:rPr>
        <w:t xml:space="preserve"> every linear map </w:t>
      </w:r>
      <w:r w:rsidRPr="00D9201D">
        <w:rPr>
          <w:rFonts w:cstheme="minorHAnsi"/>
          <w:position w:val="-4"/>
        </w:rPr>
        <w:object w:dxaOrig="1540" w:dyaOrig="260" w14:anchorId="6AD3B2B5">
          <v:shape id="_x0000_i1243" type="#_x0000_t75" style="width:77pt;height:13pt" o:ole="">
            <v:imagedata r:id="rId443" o:title=""/>
          </v:shape>
          <o:OLEObject Type="Embed" ProgID="Equation.DSMT4" ShapeID="_x0000_i1243" DrawAspect="Content" ObjectID="_1459433983" r:id="rId444"/>
        </w:object>
      </w:r>
      <w:r>
        <w:rPr>
          <w:rFonts w:cstheme="minorHAnsi"/>
        </w:rPr>
        <w:t xml:space="preserve"> equals </w:t>
      </w:r>
      <w:r w:rsidRPr="00D9201D">
        <w:rPr>
          <w:rFonts w:cstheme="minorHAnsi"/>
          <w:position w:val="-16"/>
        </w:rPr>
        <w:object w:dxaOrig="220" w:dyaOrig="420" w14:anchorId="155559EA">
          <v:shape id="_x0000_i1244" type="#_x0000_t75" style="width:11pt;height:21pt" o:ole="">
            <v:imagedata r:id="rId445" o:title=""/>
          </v:shape>
          <o:OLEObject Type="Embed" ProgID="Equation.DSMT4" ShapeID="_x0000_i1244" DrawAspect="Content" ObjectID="_1459433984" r:id="rId446"/>
        </w:object>
      </w:r>
      <w:r>
        <w:rPr>
          <w:rFonts w:cstheme="minorHAnsi"/>
        </w:rPr>
        <w:t xml:space="preserve"> for some </w:t>
      </w:r>
      <w:r w:rsidRPr="00D9201D">
        <w:rPr>
          <w:rFonts w:cstheme="minorHAnsi"/>
          <w:position w:val="-10"/>
        </w:rPr>
        <w:object w:dxaOrig="640" w:dyaOrig="320" w14:anchorId="7EA5F535">
          <v:shape id="_x0000_i1245" type="#_x0000_t75" style="width:32pt;height:16pt" o:ole="">
            <v:imagedata r:id="rId447" o:title=""/>
          </v:shape>
          <o:OLEObject Type="Embed" ProgID="Equation.DSMT4" ShapeID="_x0000_i1245" DrawAspect="Content" ObjectID="_1459433985" r:id="rId448"/>
        </w:object>
      </w:r>
      <w:r w:rsidR="008967AE">
        <w:rPr>
          <w:rFonts w:cstheme="minorHAnsi"/>
        </w:rPr>
        <w:t xml:space="preserve">, </w:t>
      </w:r>
      <w:r>
        <w:rPr>
          <w:rFonts w:cstheme="minorHAnsi"/>
        </w:rPr>
        <w:t xml:space="preserve">and this shows also that every map </w:t>
      </w:r>
      <w:r w:rsidR="00CD4299" w:rsidRPr="00CD4299">
        <w:rPr>
          <w:rFonts w:cstheme="minorHAnsi"/>
          <w:position w:val="-16"/>
        </w:rPr>
        <w:object w:dxaOrig="220" w:dyaOrig="420" w14:anchorId="710776E6">
          <v:shape id="_x0000_i1246" type="#_x0000_t75" style="width:11pt;height:21pt" o:ole="">
            <v:imagedata r:id="rId449" o:title=""/>
          </v:shape>
          <o:OLEObject Type="Embed" ProgID="Equation.DSMT4" ShapeID="_x0000_i1246" DrawAspect="Content" ObjectID="_1459433986" r:id="rId450"/>
        </w:object>
      </w:r>
      <w:r>
        <w:rPr>
          <w:rFonts w:cstheme="minorHAnsi"/>
        </w:rPr>
        <w:t xml:space="preserve"> is linear</w:t>
      </w:r>
      <w:r w:rsidR="00CD4299">
        <w:rPr>
          <w:rFonts w:cstheme="minorHAnsi"/>
        </w:rPr>
        <w:t xml:space="preserve"> and thus belongs to V*</w:t>
      </w:r>
      <w:r>
        <w:rPr>
          <w:rFonts w:cstheme="minorHAnsi"/>
        </w:rPr>
        <w:t xml:space="preserve">. </w:t>
      </w:r>
      <w:r w:rsidR="008967AE">
        <w:rPr>
          <w:rFonts w:cstheme="minorHAnsi"/>
        </w:rPr>
        <w:t xml:space="preserve">This proves (1)    </w:t>
      </w:r>
      <w:r w:rsidR="008967AE" w:rsidRPr="00F228F2">
        <w:rPr>
          <w:rFonts w:ascii="MS Gothic" w:eastAsia="MS Gothic" w:hAnsi="Lucida Handwriting" w:hint="eastAsia"/>
        </w:rPr>
        <w:t>✔</w:t>
      </w:r>
    </w:p>
    <w:p w14:paraId="05F4B04A" w14:textId="5BF8E8AE" w:rsidR="00E40009" w:rsidRDefault="008967AE" w:rsidP="005C114F">
      <w:pPr>
        <w:tabs>
          <w:tab w:val="left" w:pos="3240"/>
          <w:tab w:val="left" w:pos="3870"/>
        </w:tabs>
        <w:rPr>
          <w:rFonts w:cstheme="minorHAnsi"/>
        </w:rPr>
      </w:pPr>
      <w:r>
        <w:rPr>
          <w:rFonts w:cstheme="minorHAnsi"/>
        </w:rPr>
        <w:t>T</w:t>
      </w:r>
      <w:r w:rsidR="00CD4299">
        <w:rPr>
          <w:rFonts w:cstheme="minorHAnsi"/>
        </w:rPr>
        <w:t xml:space="preserve">he mapping </w:t>
      </w:r>
      <w:r w:rsidR="00AC63A0" w:rsidRPr="00AC63A0">
        <w:rPr>
          <w:rFonts w:cstheme="minorHAnsi"/>
          <w:position w:val="-16"/>
        </w:rPr>
        <w:object w:dxaOrig="2240" w:dyaOrig="440" w14:anchorId="4E97BD07">
          <v:shape id="_x0000_i1247" type="#_x0000_t75" style="width:112pt;height:22pt" o:ole="">
            <v:imagedata r:id="rId451" o:title=""/>
          </v:shape>
          <o:OLEObject Type="Embed" ProgID="Equation.DSMT4" ShapeID="_x0000_i1247" DrawAspect="Content" ObjectID="_1459433987" r:id="rId452"/>
        </w:object>
      </w:r>
      <w:r w:rsidR="00324A30">
        <w:rPr>
          <w:rFonts w:cstheme="minorHAnsi"/>
        </w:rPr>
        <w:t xml:space="preserve"> is a</w:t>
      </w:r>
      <w:r w:rsidR="00CD4299">
        <w:rPr>
          <w:rFonts w:cstheme="minorHAnsi"/>
        </w:rPr>
        <w:t>n iso</w:t>
      </w:r>
      <w:r w:rsidR="00E40009">
        <w:rPr>
          <w:rFonts w:cstheme="minorHAnsi"/>
        </w:rPr>
        <w:t>morphism</w:t>
      </w:r>
      <w:r>
        <w:rPr>
          <w:rFonts w:cstheme="minorHAnsi"/>
        </w:rPr>
        <w:t xml:space="preserve"> because</w:t>
      </w:r>
    </w:p>
    <w:p w14:paraId="0DFFB04D" w14:textId="385C8A11" w:rsidR="00CA6764" w:rsidRDefault="00E40009" w:rsidP="00E40009">
      <w:pPr>
        <w:tabs>
          <w:tab w:val="left" w:pos="630"/>
          <w:tab w:val="left" w:pos="3870"/>
        </w:tabs>
        <w:rPr>
          <w:rFonts w:cstheme="minorHAnsi"/>
        </w:rPr>
      </w:pPr>
      <w:r>
        <w:rPr>
          <w:rFonts w:cstheme="minorHAnsi"/>
        </w:rPr>
        <w:tab/>
      </w:r>
      <w:r w:rsidR="002E7CBE" w:rsidRPr="002E7CBE">
        <w:rPr>
          <w:rFonts w:cstheme="minorHAnsi"/>
          <w:position w:val="-18"/>
        </w:rPr>
        <w:object w:dxaOrig="7880" w:dyaOrig="480" w14:anchorId="470793CF">
          <v:shape id="_x0000_i1248" type="#_x0000_t75" style="width:394pt;height:24pt" o:ole="">
            <v:imagedata r:id="rId453" o:title=""/>
          </v:shape>
          <o:OLEObject Type="Embed" ProgID="Equation.DSMT4" ShapeID="_x0000_i1248" DrawAspect="Content" ObjectID="_1459433988" r:id="rId454"/>
        </w:object>
      </w:r>
      <w:r w:rsidR="00040F16">
        <w:rPr>
          <w:rFonts w:cstheme="minorHAnsi"/>
        </w:rPr>
        <w:t xml:space="preserve"> </w:t>
      </w:r>
      <w:r w:rsidR="00AC63A0">
        <w:rPr>
          <w:rFonts w:cstheme="minorHAnsi"/>
        </w:rPr>
        <w:t xml:space="preserve">for </w:t>
      </w:r>
      <w:r w:rsidR="008967AE">
        <w:rPr>
          <w:rFonts w:cstheme="minorHAnsi"/>
        </w:rPr>
        <w:t>y,</w:t>
      </w:r>
      <w:r w:rsidR="00AC63A0">
        <w:rPr>
          <w:rFonts w:cstheme="minorHAnsi"/>
        </w:rPr>
        <w:t xml:space="preserve"> </w:t>
      </w:r>
      <w:r w:rsidR="00AC63A0" w:rsidRPr="00AC63A0">
        <w:rPr>
          <w:rFonts w:cstheme="minorHAnsi"/>
          <w:i/>
        </w:rPr>
        <w:t>z</w:t>
      </w:r>
      <w:r w:rsidR="008967AE">
        <w:rPr>
          <w:rFonts w:cstheme="minorHAnsi"/>
        </w:rPr>
        <w:t xml:space="preserve"> </w:t>
      </w:r>
      <w:r w:rsidR="008967AE" w:rsidRPr="008967AE">
        <w:rPr>
          <w:rFonts w:cstheme="minorHAnsi"/>
          <w:position w:val="-6"/>
        </w:rPr>
        <w:object w:dxaOrig="520" w:dyaOrig="340" w14:anchorId="1E2C4C76">
          <v:shape id="_x0000_i1249" type="#_x0000_t75" style="width:26pt;height:17pt" o:ole="">
            <v:imagedata r:id="rId455" o:title=""/>
          </v:shape>
          <o:OLEObject Type="Embed" ProgID="Equation.DSMT4" ShapeID="_x0000_i1249" DrawAspect="Content" ObjectID="_1459433989" r:id="rId456"/>
        </w:object>
      </w:r>
      <w:r w:rsidR="00AC63A0">
        <w:rPr>
          <w:rFonts w:cstheme="minorHAnsi"/>
        </w:rPr>
        <w:t xml:space="preserve">, </w:t>
      </w:r>
      <w:r>
        <w:rPr>
          <w:rFonts w:cstheme="minorHAnsi"/>
        </w:rPr>
        <w:t>and</w:t>
      </w:r>
      <w:r w:rsidR="00CA6764">
        <w:rPr>
          <w:rFonts w:cstheme="minorHAnsi"/>
        </w:rPr>
        <w:t xml:space="preserve"> </w:t>
      </w:r>
    </w:p>
    <w:p w14:paraId="6603149D" w14:textId="1659412F" w:rsidR="003C16E3" w:rsidRPr="007D6D5D" w:rsidRDefault="00CA6764" w:rsidP="00E40009">
      <w:pPr>
        <w:tabs>
          <w:tab w:val="left" w:pos="630"/>
          <w:tab w:val="left" w:pos="3870"/>
        </w:tabs>
        <w:rPr>
          <w:rFonts w:cstheme="minorHAnsi"/>
        </w:rPr>
      </w:pPr>
      <w:r>
        <w:rPr>
          <w:rFonts w:cstheme="minorHAnsi"/>
        </w:rPr>
        <w:tab/>
      </w:r>
      <w:r w:rsidR="003C16E3" w:rsidRPr="00CA6764">
        <w:rPr>
          <w:rFonts w:cstheme="minorHAnsi"/>
          <w:position w:val="-18"/>
        </w:rPr>
        <w:object w:dxaOrig="5040" w:dyaOrig="480" w14:anchorId="3009AEBE">
          <v:shape id="_x0000_i1250" type="#_x0000_t75" style="width:252pt;height:24pt" o:ole="">
            <v:imagedata r:id="rId457" o:title=""/>
          </v:shape>
          <o:OLEObject Type="Embed" ProgID="Equation.DSMT4" ShapeID="_x0000_i1250" DrawAspect="Content" ObjectID="_1459433990" r:id="rId458"/>
        </w:object>
      </w:r>
      <w:r w:rsidR="008967AE">
        <w:rPr>
          <w:rFonts w:cstheme="minorHAnsi"/>
        </w:rPr>
        <w:t xml:space="preserve"> for a scalar </w:t>
      </w:r>
      <w:r w:rsidR="008967AE" w:rsidRPr="008967AE">
        <w:rPr>
          <w:rFonts w:ascii="Symbol" w:hAnsi="Symbol" w:cstheme="minorHAnsi"/>
          <w:i/>
        </w:rPr>
        <w:t></w:t>
      </w:r>
      <w:r w:rsidR="008967AE">
        <w:rPr>
          <w:rFonts w:cstheme="minorHAnsi"/>
        </w:rPr>
        <w:t>.</w:t>
      </w:r>
      <w:r w:rsidR="007D6D5D">
        <w:rPr>
          <w:rFonts w:cstheme="minorHAnsi"/>
        </w:rPr>
        <w:t xml:space="preserve">  </w:t>
      </w:r>
      <w:r w:rsidR="007D6D5D" w:rsidRPr="007D6D5D">
        <w:rPr>
          <w:rFonts w:ascii="Wingdings" w:hAnsi="Wingdings"/>
          <w:color w:val="0000FF"/>
        </w:rPr>
        <w:t></w:t>
      </w:r>
    </w:p>
    <w:p w14:paraId="40E469DF" w14:textId="77777777" w:rsidR="009158F7" w:rsidRDefault="009158F7" w:rsidP="00A36978">
      <w:pPr>
        <w:tabs>
          <w:tab w:val="left" w:pos="3240"/>
          <w:tab w:val="left" w:pos="3870"/>
        </w:tabs>
        <w:rPr>
          <w:rFonts w:cstheme="minorHAnsi"/>
          <w:color w:val="0000FF"/>
        </w:rPr>
      </w:pPr>
      <w:bookmarkStart w:id="327" w:name="OLE_LINK243"/>
      <w:bookmarkStart w:id="328" w:name="OLE_LINK244"/>
    </w:p>
    <w:p w14:paraId="12B72921" w14:textId="29B109A4" w:rsidR="007B211C" w:rsidRPr="00AA6CED" w:rsidRDefault="007B211C" w:rsidP="00A36978">
      <w:pPr>
        <w:tabs>
          <w:tab w:val="left" w:pos="3240"/>
          <w:tab w:val="left" w:pos="3870"/>
        </w:tabs>
        <w:rPr>
          <w:rFonts w:cstheme="minorHAnsi"/>
        </w:rPr>
      </w:pPr>
      <w:r>
        <w:rPr>
          <w:rFonts w:cstheme="minorHAnsi"/>
          <w:color w:val="0000FF"/>
        </w:rPr>
        <w:t>Note:</w:t>
      </w:r>
      <w:r>
        <w:rPr>
          <w:rFonts w:cstheme="minorHAnsi"/>
        </w:rPr>
        <w:t xml:space="preserve"> Is </w:t>
      </w:r>
      <w:r w:rsidRPr="007B211C">
        <w:rPr>
          <w:rFonts w:cstheme="minorHAnsi"/>
          <w:position w:val="-4"/>
        </w:rPr>
        <w:object w:dxaOrig="340" w:dyaOrig="320" w14:anchorId="0A06D54B">
          <v:shape id="_x0000_i1251" type="#_x0000_t75" style="width:17pt;height:16pt" o:ole="">
            <v:imagedata r:id="rId459" o:title=""/>
          </v:shape>
          <o:OLEObject Type="Embed" ProgID="Equation.DSMT4" ShapeID="_x0000_i1251" DrawAspect="Content" ObjectID="_1459433991" r:id="rId460"/>
        </w:object>
      </w:r>
      <w:r>
        <w:rPr>
          <w:rFonts w:cstheme="minorHAnsi"/>
        </w:rPr>
        <w:t xml:space="preserve"> isomorphic to V? Consider the natural map </w:t>
      </w:r>
      <w:r w:rsidR="00043279" w:rsidRPr="00043279">
        <w:rPr>
          <w:rFonts w:cstheme="minorHAnsi"/>
          <w:position w:val="-10"/>
        </w:rPr>
        <w:object w:dxaOrig="2080" w:dyaOrig="380" w14:anchorId="11CC608C">
          <v:shape id="_x0000_i1252" type="#_x0000_t75" style="width:104pt;height:19pt" o:ole="">
            <v:imagedata r:id="rId461" o:title=""/>
          </v:shape>
          <o:OLEObject Type="Embed" ProgID="Equation.DSMT4" ShapeID="_x0000_i1252" DrawAspect="Content" ObjectID="_1459433992" r:id="rId462"/>
        </w:object>
      </w:r>
      <w:r w:rsidR="00043279">
        <w:rPr>
          <w:rFonts w:cstheme="minorHAnsi"/>
        </w:rPr>
        <w:t xml:space="preserve"> </w:t>
      </w:r>
      <w:r>
        <w:rPr>
          <w:rFonts w:cstheme="minorHAnsi"/>
        </w:rPr>
        <w:t xml:space="preserve"> where </w:t>
      </w:r>
      <w:r w:rsidR="00043279">
        <w:rPr>
          <w:rFonts w:cstheme="minorHAnsi"/>
          <w:i/>
        </w:rPr>
        <w:t>y</w:t>
      </w:r>
      <w:r w:rsidR="00043279">
        <w:rPr>
          <w:rFonts w:cstheme="minorHAnsi"/>
        </w:rPr>
        <w:t xml:space="preserve"> is a row vector in </w:t>
      </w:r>
      <w:r w:rsidR="00043279" w:rsidRPr="00043279">
        <w:rPr>
          <w:rFonts w:cstheme="minorHAnsi"/>
          <w:position w:val="-4"/>
        </w:rPr>
        <w:object w:dxaOrig="340" w:dyaOrig="320" w14:anchorId="41A316DF">
          <v:shape id="_x0000_i1253" type="#_x0000_t75" style="width:17pt;height:16pt" o:ole="">
            <v:imagedata r:id="rId463" o:title=""/>
          </v:shape>
          <o:OLEObject Type="Embed" ProgID="Equation.DSMT4" ShapeID="_x0000_i1253" DrawAspect="Content" ObjectID="_1459433993" r:id="rId464"/>
        </w:object>
      </w:r>
      <w:r w:rsidR="00043279">
        <w:rPr>
          <w:rFonts w:cstheme="minorHAnsi"/>
        </w:rPr>
        <w:t xml:space="preserve"> and </w:t>
      </w:r>
      <w:r w:rsidR="00272629" w:rsidRPr="00272629">
        <w:rPr>
          <w:rFonts w:cstheme="minorHAnsi"/>
          <w:position w:val="-10"/>
        </w:rPr>
        <w:object w:dxaOrig="320" w:dyaOrig="380" w14:anchorId="2074C083">
          <v:shape id="_x0000_i1254" type="#_x0000_t75" style="width:16pt;height:19pt" o:ole="">
            <v:imagedata r:id="rId465" o:title=""/>
          </v:shape>
          <o:OLEObject Type="Embed" ProgID="Equation.DSMT4" ShapeID="_x0000_i1254" DrawAspect="Content" ObjectID="_1459433994" r:id="rId466"/>
        </w:object>
      </w:r>
      <w:r w:rsidR="00043279">
        <w:rPr>
          <w:rFonts w:cstheme="minorHAnsi"/>
        </w:rPr>
        <w:t xml:space="preserve"> is a column vector in V. </w:t>
      </w:r>
      <w:r w:rsidR="00272629">
        <w:rPr>
          <w:rFonts w:cstheme="minorHAnsi"/>
        </w:rPr>
        <w:t xml:space="preserve">Set </w:t>
      </w:r>
      <w:r w:rsidR="00332DCD" w:rsidRPr="00332DCD">
        <w:rPr>
          <w:rFonts w:cstheme="minorHAnsi"/>
          <w:position w:val="-12"/>
        </w:rPr>
        <w:object w:dxaOrig="1300" w:dyaOrig="380" w14:anchorId="42849C35">
          <v:shape id="_x0000_i1255" type="#_x0000_t75" style="width:65pt;height:19pt" o:ole="">
            <v:imagedata r:id="rId467" o:title=""/>
          </v:shape>
          <o:OLEObject Type="Embed" ProgID="Equation.DSMT4" ShapeID="_x0000_i1255" DrawAspect="Content" ObjectID="_1459433995" r:id="rId468"/>
        </w:object>
      </w:r>
      <w:r w:rsidR="00272629">
        <w:rPr>
          <w:rFonts w:cstheme="minorHAnsi"/>
        </w:rPr>
        <w:t>.</w:t>
      </w:r>
      <w:r w:rsidR="00332DCD">
        <w:rPr>
          <w:rFonts w:cstheme="minorHAnsi"/>
        </w:rPr>
        <w:t xml:space="preserve"> </w:t>
      </w:r>
      <w:r w:rsidR="00272629">
        <w:rPr>
          <w:rFonts w:cstheme="minorHAnsi"/>
        </w:rPr>
        <w:t xml:space="preserve"> Then</w:t>
      </w:r>
      <w:r w:rsidR="00332DCD">
        <w:rPr>
          <w:rFonts w:cstheme="minorHAnsi"/>
        </w:rPr>
        <w:t xml:space="preserve"> </w:t>
      </w:r>
      <w:r w:rsidR="00CF0B7E" w:rsidRPr="00D85721">
        <w:rPr>
          <w:rFonts w:cstheme="minorHAnsi"/>
          <w:position w:val="-16"/>
        </w:rPr>
        <w:object w:dxaOrig="5440" w:dyaOrig="440" w14:anchorId="5D9D2053">
          <v:shape id="_x0000_i1256" type="#_x0000_t75" style="width:272pt;height:22pt" o:ole="">
            <v:imagedata r:id="rId469" o:title=""/>
          </v:shape>
          <o:OLEObject Type="Embed" ProgID="Equation.DSMT4" ShapeID="_x0000_i1256" DrawAspect="Content" ObjectID="_1459433996" r:id="rId470"/>
        </w:object>
      </w:r>
      <w:r w:rsidR="00D85721">
        <w:rPr>
          <w:rFonts w:cstheme="minorHAnsi"/>
        </w:rPr>
        <w:t xml:space="preserve"> </w:t>
      </w:r>
      <w:r w:rsidR="00CF0B7E">
        <w:rPr>
          <w:rFonts w:cstheme="minorHAnsi"/>
        </w:rPr>
        <w:t xml:space="preserve">and </w:t>
      </w:r>
      <w:r w:rsidR="00AA6CED" w:rsidRPr="00AA6CED">
        <w:rPr>
          <w:rFonts w:cstheme="minorHAnsi"/>
          <w:position w:val="-16"/>
        </w:rPr>
        <w:object w:dxaOrig="3280" w:dyaOrig="500" w14:anchorId="1F313034">
          <v:shape id="_x0000_i1257" type="#_x0000_t75" style="width:164pt;height:25pt" o:ole="">
            <v:imagedata r:id="rId471" o:title=""/>
          </v:shape>
          <o:OLEObject Type="Embed" ProgID="Equation.DSMT4" ShapeID="_x0000_i1257" DrawAspect="Content" ObjectID="_1459433997" r:id="rId472"/>
        </w:object>
      </w:r>
      <w:r w:rsidR="00D85721">
        <w:rPr>
          <w:rFonts w:cstheme="minorHAnsi"/>
        </w:rPr>
        <w:t>.</w:t>
      </w:r>
      <w:r w:rsidR="00AA6CED">
        <w:rPr>
          <w:rFonts w:cstheme="minorHAnsi"/>
        </w:rPr>
        <w:t xml:space="preserve"> </w:t>
      </w:r>
      <w:r w:rsidR="004B65A4">
        <w:rPr>
          <w:rFonts w:cstheme="minorHAnsi"/>
        </w:rPr>
        <w:t xml:space="preserve">Thus </w:t>
      </w:r>
      <w:r w:rsidR="00AA6CED" w:rsidRPr="004B65A4">
        <w:rPr>
          <w:rFonts w:ascii="Symbol" w:hAnsi="Symbol" w:cstheme="minorHAnsi"/>
          <w:i/>
        </w:rPr>
        <w:t></w:t>
      </w:r>
      <w:r w:rsidR="00AA6CED">
        <w:rPr>
          <w:rFonts w:cstheme="minorHAnsi"/>
        </w:rPr>
        <w:t xml:space="preserve"> </w:t>
      </w:r>
      <w:r w:rsidR="004B65A4">
        <w:rPr>
          <w:rFonts w:cstheme="minorHAnsi"/>
        </w:rPr>
        <w:t>is a homomorphism and it is clearly 1-1 and onto.</w:t>
      </w:r>
    </w:p>
    <w:p w14:paraId="17B1897E" w14:textId="77777777" w:rsidR="007B211C" w:rsidRDefault="007B211C" w:rsidP="00A36978">
      <w:pPr>
        <w:tabs>
          <w:tab w:val="left" w:pos="3240"/>
          <w:tab w:val="left" w:pos="3870"/>
        </w:tabs>
        <w:rPr>
          <w:rFonts w:cstheme="minorHAnsi"/>
          <w:color w:val="0000FF"/>
        </w:rPr>
      </w:pPr>
    </w:p>
    <w:p w14:paraId="4AC7CE86" w14:textId="3D86456D" w:rsidR="00A36978" w:rsidRDefault="00A36978" w:rsidP="00A36978">
      <w:pPr>
        <w:tabs>
          <w:tab w:val="left" w:pos="3240"/>
          <w:tab w:val="left" w:pos="3870"/>
        </w:tabs>
        <w:rPr>
          <w:rFonts w:cstheme="minorHAnsi"/>
        </w:rPr>
      </w:pPr>
      <w:r>
        <w:rPr>
          <w:rFonts w:cstheme="minorHAnsi"/>
          <w:color w:val="0000FF"/>
        </w:rPr>
        <w:t xml:space="preserve">Definition. </w:t>
      </w:r>
      <w:r>
        <w:rPr>
          <w:rFonts w:cstheme="minorHAnsi"/>
        </w:rPr>
        <w:t>Let</w:t>
      </w:r>
      <w:bookmarkEnd w:id="327"/>
      <w:bookmarkEnd w:id="328"/>
      <w:r>
        <w:rPr>
          <w:rFonts w:cstheme="minorHAnsi"/>
        </w:rPr>
        <w:t xml:space="preserve"> G be a group. A vector space V is called a </w:t>
      </w:r>
      <w:r>
        <w:rPr>
          <w:rFonts w:cstheme="minorHAnsi"/>
          <w:b/>
        </w:rPr>
        <w:t>representation space for G</w:t>
      </w:r>
      <w:r>
        <w:rPr>
          <w:rFonts w:cstheme="minorHAnsi"/>
        </w:rPr>
        <w:t xml:space="preserve"> if G is represented by a group </w:t>
      </w:r>
      <w:bookmarkStart w:id="329" w:name="OLE_LINK175"/>
      <w:bookmarkStart w:id="330" w:name="OLE_LINK176"/>
      <w:r>
        <w:rPr>
          <w:rStyle w:val="s3"/>
          <w:rFonts w:ascii="Monotype Corsiva" w:hAnsi="Monotype Corsiva"/>
          <w:sz w:val="28"/>
          <w:szCs w:val="28"/>
        </w:rPr>
        <w:t>G</w:t>
      </w:r>
      <w:bookmarkEnd w:id="329"/>
      <w:bookmarkEnd w:id="330"/>
      <w:r>
        <w:rPr>
          <w:rFonts w:cstheme="minorHAnsi"/>
        </w:rPr>
        <w:t xml:space="preserve"> of linear transformations on V.</w:t>
      </w:r>
    </w:p>
    <w:p w14:paraId="6E4ABA2D" w14:textId="19E3AE8C" w:rsidR="00A36978" w:rsidRDefault="00A36978" w:rsidP="005C114F">
      <w:pPr>
        <w:tabs>
          <w:tab w:val="left" w:pos="3240"/>
          <w:tab w:val="left" w:pos="3870"/>
        </w:tabs>
        <w:rPr>
          <w:rFonts w:cstheme="minorHAnsi"/>
        </w:rPr>
      </w:pPr>
    </w:p>
    <w:p w14:paraId="55ACEBCD" w14:textId="77777777" w:rsidR="00106703" w:rsidRDefault="001F29F6" w:rsidP="005C114F">
      <w:pPr>
        <w:tabs>
          <w:tab w:val="left" w:pos="3240"/>
          <w:tab w:val="left" w:pos="3870"/>
        </w:tabs>
        <w:rPr>
          <w:rStyle w:val="s3"/>
          <w:rFonts w:asciiTheme="minorHAnsi" w:hAnsiTheme="minorHAnsi" w:cstheme="minorHAnsi"/>
          <w:sz w:val="24"/>
          <w:szCs w:val="24"/>
        </w:rPr>
      </w:pPr>
      <w:r>
        <w:rPr>
          <w:rFonts w:cstheme="minorHAnsi"/>
        </w:rPr>
        <w:lastRenderedPageBreak/>
        <w:t>Let</w:t>
      </w:r>
      <w:r w:rsidR="00096321" w:rsidRPr="009A2286">
        <w:rPr>
          <w:rFonts w:cstheme="minorHAnsi"/>
        </w:rPr>
        <w:t xml:space="preserve"> </w:t>
      </w:r>
      <w:r w:rsidR="00096321" w:rsidRPr="009A2286">
        <w:rPr>
          <w:rFonts w:cstheme="minorHAnsi"/>
          <w:i/>
        </w:rPr>
        <w:t>T</w:t>
      </w:r>
      <w:r w:rsidR="00096321" w:rsidRPr="009A2286">
        <w:rPr>
          <w:rStyle w:val="s3"/>
          <w:rFonts w:ascii="Monotype Corsiva" w:hAnsi="Monotype Corsiva"/>
          <w:sz w:val="24"/>
          <w:szCs w:val="24"/>
        </w:rPr>
        <w:t xml:space="preserve"> </w:t>
      </w:r>
      <w:r w:rsidR="000E1B63" w:rsidRPr="009A2286">
        <w:rPr>
          <w:rStyle w:val="s3"/>
          <w:rFonts w:ascii="Monotype Corsiva" w:hAnsi="Monotype Corsiva"/>
          <w:position w:val="-6"/>
          <w:sz w:val="24"/>
          <w:szCs w:val="24"/>
        </w:rPr>
        <w:object w:dxaOrig="200" w:dyaOrig="240" w14:anchorId="557BAF3E">
          <v:shape id="_x0000_i1258" type="#_x0000_t75" style="width:10pt;height:12pt" o:ole="">
            <v:imagedata r:id="rId473" o:title=""/>
          </v:shape>
          <o:OLEObject Type="Embed" ProgID="Equation.DSMT4" ShapeID="_x0000_i1258" DrawAspect="Content" ObjectID="_1459433998" r:id="rId474"/>
        </w:object>
      </w:r>
      <w:r w:rsidR="000E1B63" w:rsidRPr="009A2286">
        <w:rPr>
          <w:rStyle w:val="s3"/>
          <w:rFonts w:ascii="Monotype Corsiva" w:hAnsi="Monotype Corsiva"/>
          <w:sz w:val="24"/>
          <w:szCs w:val="24"/>
        </w:rPr>
        <w:t xml:space="preserve"> </w:t>
      </w:r>
      <w:r w:rsidR="00096321" w:rsidRPr="009A2286">
        <w:rPr>
          <w:rStyle w:val="s3"/>
          <w:rFonts w:ascii="Monotype Corsiva" w:hAnsi="Monotype Corsiva"/>
          <w:sz w:val="28"/>
          <w:szCs w:val="28"/>
        </w:rPr>
        <w:t>G</w:t>
      </w:r>
      <w:r w:rsidRPr="001F29F6">
        <w:rPr>
          <w:rStyle w:val="s3"/>
          <w:rFonts w:asciiTheme="minorHAnsi" w:hAnsiTheme="minorHAnsi" w:cstheme="minorHAnsi"/>
          <w:sz w:val="24"/>
          <w:szCs w:val="24"/>
        </w:rPr>
        <w:t>.</w:t>
      </w:r>
      <w:r>
        <w:rPr>
          <w:rStyle w:val="s3"/>
          <w:rFonts w:asciiTheme="minorHAnsi" w:hAnsiTheme="minorHAnsi" w:cstheme="minorHAnsi"/>
          <w:sz w:val="24"/>
          <w:szCs w:val="24"/>
        </w:rPr>
        <w:t xml:space="preserve"> F</w:t>
      </w:r>
      <w:r w:rsidRPr="001F29F6">
        <w:rPr>
          <w:rStyle w:val="s3"/>
          <w:rFonts w:asciiTheme="minorHAnsi" w:hAnsiTheme="minorHAnsi" w:cstheme="minorHAnsi"/>
          <w:sz w:val="24"/>
          <w:szCs w:val="24"/>
        </w:rPr>
        <w:t>or x</w:t>
      </w:r>
      <w:r>
        <w:rPr>
          <w:rStyle w:val="s3"/>
          <w:rFonts w:asciiTheme="minorHAnsi" w:hAnsiTheme="minorHAnsi" w:cstheme="minorHAnsi"/>
          <w:sz w:val="24"/>
          <w:szCs w:val="24"/>
        </w:rPr>
        <w:t xml:space="preserve"> </w:t>
      </w:r>
      <w:r w:rsidRPr="001F29F6">
        <w:rPr>
          <w:rStyle w:val="s3"/>
          <w:rFonts w:asciiTheme="minorHAnsi" w:hAnsiTheme="minorHAnsi" w:cstheme="minorHAnsi"/>
          <w:position w:val="-6"/>
          <w:sz w:val="24"/>
          <w:szCs w:val="24"/>
        </w:rPr>
        <w:object w:dxaOrig="200" w:dyaOrig="240" w14:anchorId="1BC84D9D">
          <v:shape id="_x0000_i1259" type="#_x0000_t75" style="width:10pt;height:12pt" o:ole="">
            <v:imagedata r:id="rId475" o:title=""/>
          </v:shape>
          <o:OLEObject Type="Embed" ProgID="Equation.DSMT4" ShapeID="_x0000_i1259" DrawAspect="Content" ObjectID="_1459433999" r:id="rId476"/>
        </w:object>
      </w:r>
      <w:r>
        <w:rPr>
          <w:rStyle w:val="s3"/>
          <w:rFonts w:asciiTheme="minorHAnsi" w:hAnsiTheme="minorHAnsi" w:cstheme="minorHAnsi"/>
          <w:sz w:val="24"/>
          <w:szCs w:val="24"/>
        </w:rPr>
        <w:t xml:space="preserve"> </w:t>
      </w:r>
      <w:r w:rsidRPr="001F29F6">
        <w:rPr>
          <w:rStyle w:val="s3"/>
          <w:rFonts w:asciiTheme="minorHAnsi" w:hAnsiTheme="minorHAnsi" w:cstheme="minorHAnsi"/>
          <w:sz w:val="24"/>
          <w:szCs w:val="24"/>
        </w:rPr>
        <w:t>V</w:t>
      </w:r>
      <w:r>
        <w:rPr>
          <w:rStyle w:val="s3"/>
          <w:rFonts w:asciiTheme="minorHAnsi" w:hAnsiTheme="minorHAnsi" w:cstheme="minorHAnsi"/>
          <w:sz w:val="24"/>
          <w:szCs w:val="24"/>
        </w:rPr>
        <w:t>,</w:t>
      </w:r>
      <w:r w:rsidR="00096321" w:rsidRPr="009A2286">
        <w:rPr>
          <w:rStyle w:val="s3"/>
          <w:rFonts w:asciiTheme="minorHAnsi" w:hAnsiTheme="minorHAnsi" w:cstheme="minorHAnsi"/>
          <w:sz w:val="24"/>
          <w:szCs w:val="24"/>
        </w:rPr>
        <w:t xml:space="preserve"> </w:t>
      </w:r>
      <w:r w:rsidR="007C4E8F" w:rsidRPr="009A2286">
        <w:rPr>
          <w:rStyle w:val="s3"/>
          <w:rFonts w:asciiTheme="minorHAnsi" w:hAnsiTheme="minorHAnsi" w:cstheme="minorHAnsi"/>
          <w:position w:val="-4"/>
          <w:sz w:val="24"/>
          <w:szCs w:val="24"/>
        </w:rPr>
        <w:object w:dxaOrig="1060" w:dyaOrig="260" w14:anchorId="261CFEAA">
          <v:shape id="_x0000_i1260" type="#_x0000_t75" style="width:53pt;height:13pt" o:ole="">
            <v:imagedata r:id="rId477" o:title=""/>
          </v:shape>
          <o:OLEObject Type="Embed" ProgID="Equation.DSMT4" ShapeID="_x0000_i1260" DrawAspect="Content" ObjectID="_1459434000" r:id="rId478"/>
        </w:object>
      </w:r>
      <w:r w:rsidR="007C4E8F" w:rsidRPr="009A2286">
        <w:rPr>
          <w:rStyle w:val="s3"/>
          <w:rFonts w:asciiTheme="minorHAnsi" w:hAnsiTheme="minorHAnsi" w:cstheme="minorHAnsi"/>
          <w:sz w:val="24"/>
          <w:szCs w:val="24"/>
        </w:rPr>
        <w:t xml:space="preserve"> </w:t>
      </w:r>
      <w:r w:rsidR="00E858AB" w:rsidRPr="009A2286">
        <w:rPr>
          <w:rStyle w:val="s3"/>
          <w:rFonts w:asciiTheme="minorHAnsi" w:hAnsiTheme="minorHAnsi" w:cstheme="minorHAnsi"/>
          <w:sz w:val="24"/>
          <w:szCs w:val="24"/>
        </w:rPr>
        <w:t xml:space="preserve">can be written as </w:t>
      </w:r>
      <w:r w:rsidR="00E858AB" w:rsidRPr="009A2286">
        <w:rPr>
          <w:rStyle w:val="s3"/>
          <w:rFonts w:asciiTheme="minorHAnsi" w:hAnsiTheme="minorHAnsi" w:cstheme="minorHAnsi"/>
          <w:i/>
          <w:sz w:val="24"/>
          <w:szCs w:val="24"/>
        </w:rPr>
        <w:t>x</w:t>
      </w:r>
      <w:r>
        <w:rPr>
          <w:rStyle w:val="s3"/>
          <w:rFonts w:asciiTheme="minorHAnsi" w:hAnsiTheme="minorHAnsi" w:cstheme="minorHAnsi"/>
          <w:sz w:val="24"/>
          <w:szCs w:val="24"/>
        </w:rPr>
        <w:t> </w:t>
      </w:r>
      <w:r w:rsidR="00A55CD5" w:rsidRPr="009A2286">
        <w:rPr>
          <w:rStyle w:val="s3"/>
          <w:rFonts w:asciiTheme="minorHAnsi" w:hAnsiTheme="minorHAnsi" w:cstheme="minorHAnsi"/>
          <w:position w:val="-4"/>
          <w:sz w:val="24"/>
          <w:szCs w:val="24"/>
        </w:rPr>
        <w:object w:dxaOrig="300" w:dyaOrig="200" w14:anchorId="1EA16B49">
          <v:shape id="_x0000_i1261" type="#_x0000_t75" style="width:15pt;height:10pt" o:ole="">
            <v:imagedata r:id="rId479" o:title=""/>
          </v:shape>
          <o:OLEObject Type="Embed" ProgID="Equation.DSMT4" ShapeID="_x0000_i1261" DrawAspect="Content" ObjectID="_1459434001" r:id="rId480"/>
        </w:object>
      </w:r>
      <w:r w:rsidR="00E858AB" w:rsidRPr="009A2286">
        <w:rPr>
          <w:rStyle w:val="s3"/>
          <w:rFonts w:asciiTheme="minorHAnsi" w:hAnsiTheme="minorHAnsi" w:cstheme="minorHAnsi"/>
          <w:i/>
          <w:sz w:val="24"/>
          <w:szCs w:val="24"/>
        </w:rPr>
        <w:t>Tx</w:t>
      </w:r>
      <w:r>
        <w:rPr>
          <w:rStyle w:val="s3"/>
          <w:rFonts w:asciiTheme="minorHAnsi" w:hAnsiTheme="minorHAnsi" w:cstheme="minorHAnsi"/>
          <w:sz w:val="24"/>
          <w:szCs w:val="24"/>
        </w:rPr>
        <w:t>,</w:t>
      </w:r>
      <w:r w:rsidR="00E858AB" w:rsidRPr="009A2286">
        <w:rPr>
          <w:rStyle w:val="s3"/>
          <w:rFonts w:asciiTheme="minorHAnsi" w:hAnsiTheme="minorHAnsi" w:cstheme="minorHAnsi"/>
          <w:sz w:val="24"/>
          <w:szCs w:val="24"/>
        </w:rPr>
        <w:t xml:space="preserve"> or in matrix form as </w:t>
      </w:r>
      <w:r w:rsidR="00456135" w:rsidRPr="009A2286">
        <w:rPr>
          <w:rStyle w:val="s3"/>
          <w:rFonts w:asciiTheme="minorHAnsi" w:hAnsiTheme="minorHAnsi" w:cstheme="minorHAnsi"/>
          <w:position w:val="-14"/>
          <w:sz w:val="24"/>
          <w:szCs w:val="24"/>
        </w:rPr>
        <w:object w:dxaOrig="1200" w:dyaOrig="420" w14:anchorId="6CE595C6">
          <v:shape id="_x0000_i1262" type="#_x0000_t75" style="width:60pt;height:21pt" o:ole="">
            <v:imagedata r:id="rId481" o:title=""/>
          </v:shape>
          <o:OLEObject Type="Embed" ProgID="Equation.DSMT4" ShapeID="_x0000_i1262" DrawAspect="Content" ObjectID="_1459434002" r:id="rId482"/>
        </w:object>
      </w:r>
      <w:r w:rsidR="00456135" w:rsidRPr="009A2286">
        <w:rPr>
          <w:rStyle w:val="s3"/>
          <w:rFonts w:asciiTheme="minorHAnsi" w:hAnsiTheme="minorHAnsi" w:cstheme="minorHAnsi"/>
          <w:sz w:val="24"/>
          <w:szCs w:val="24"/>
        </w:rPr>
        <w:t xml:space="preserve"> </w:t>
      </w:r>
      <w:r w:rsidR="00E858AB" w:rsidRPr="009A2286">
        <w:rPr>
          <w:rStyle w:val="s3"/>
          <w:rFonts w:asciiTheme="minorHAnsi" w:hAnsiTheme="minorHAnsi" w:cstheme="minorHAnsi"/>
          <w:sz w:val="24"/>
          <w:szCs w:val="24"/>
        </w:rPr>
        <w:t xml:space="preserve">where </w:t>
      </w:r>
      <w:r w:rsidR="00484D37" w:rsidRPr="009A2286">
        <w:rPr>
          <w:rStyle w:val="s3"/>
          <w:rFonts w:asciiTheme="minorHAnsi" w:hAnsiTheme="minorHAnsi" w:cstheme="minorHAnsi"/>
          <w:position w:val="-14"/>
          <w:sz w:val="24"/>
          <w:szCs w:val="24"/>
        </w:rPr>
        <w:object w:dxaOrig="400" w:dyaOrig="420" w14:anchorId="6C81A3E1">
          <v:shape id="_x0000_i1263" type="#_x0000_t75" style="width:20pt;height:21pt" o:ole="">
            <v:imagedata r:id="rId483" o:title=""/>
          </v:shape>
          <o:OLEObject Type="Embed" ProgID="Equation.DSMT4" ShapeID="_x0000_i1263" DrawAspect="Content" ObjectID="_1459434003" r:id="rId484"/>
        </w:object>
      </w:r>
      <w:r w:rsidR="00E858AB" w:rsidRPr="009A2286">
        <w:rPr>
          <w:rStyle w:val="s3"/>
          <w:rFonts w:asciiTheme="minorHAnsi" w:hAnsiTheme="minorHAnsi" w:cstheme="minorHAnsi"/>
          <w:sz w:val="24"/>
          <w:szCs w:val="24"/>
        </w:rPr>
        <w:t xml:space="preserve"> is a</w:t>
      </w:r>
      <w:r w:rsidR="00AC63A0">
        <w:rPr>
          <w:rStyle w:val="s3"/>
          <w:rFonts w:asciiTheme="minorHAnsi" w:hAnsiTheme="minorHAnsi" w:cstheme="minorHAnsi"/>
          <w:sz w:val="24"/>
          <w:szCs w:val="24"/>
        </w:rPr>
        <w:t xml:space="preserve">n </w:t>
      </w:r>
      <w:r w:rsidR="00AC63A0">
        <w:rPr>
          <w:rStyle w:val="s3"/>
          <w:rFonts w:asciiTheme="minorHAnsi" w:hAnsiTheme="minorHAnsi" w:cstheme="minorHAnsi"/>
          <w:i/>
          <w:sz w:val="24"/>
          <w:szCs w:val="24"/>
        </w:rPr>
        <w:t>n</w:t>
      </w:r>
      <w:r w:rsidR="00AC63A0">
        <w:rPr>
          <w:rStyle w:val="s3"/>
          <w:rFonts w:asciiTheme="minorHAnsi" w:hAnsiTheme="minorHAnsi" w:cstheme="minorHAnsi"/>
          <w:sz w:val="24"/>
          <w:szCs w:val="24"/>
        </w:rPr>
        <w:t xml:space="preserve"> x </w:t>
      </w:r>
      <w:r w:rsidR="00AC63A0">
        <w:rPr>
          <w:rStyle w:val="s3"/>
          <w:rFonts w:asciiTheme="minorHAnsi" w:hAnsiTheme="minorHAnsi" w:cstheme="minorHAnsi"/>
          <w:i/>
          <w:sz w:val="24"/>
          <w:szCs w:val="24"/>
        </w:rPr>
        <w:t>n</w:t>
      </w:r>
      <w:r w:rsidR="00E858AB" w:rsidRPr="009A2286">
        <w:rPr>
          <w:rStyle w:val="s3"/>
          <w:rFonts w:asciiTheme="minorHAnsi" w:hAnsiTheme="minorHAnsi" w:cstheme="minorHAnsi"/>
          <w:sz w:val="24"/>
          <w:szCs w:val="24"/>
        </w:rPr>
        <w:t xml:space="preserve"> matrix and </w:t>
      </w:r>
      <w:r w:rsidR="0031632E" w:rsidRPr="009A2286">
        <w:rPr>
          <w:rStyle w:val="s3"/>
          <w:rFonts w:asciiTheme="minorHAnsi" w:hAnsiTheme="minorHAnsi" w:cstheme="minorHAnsi"/>
          <w:position w:val="-4"/>
          <w:sz w:val="24"/>
          <w:szCs w:val="24"/>
        </w:rPr>
        <w:object w:dxaOrig="1060" w:dyaOrig="320" w14:anchorId="2323E86A">
          <v:shape id="_x0000_i1264" type="#_x0000_t75" style="width:53pt;height:16pt" o:ole="">
            <v:imagedata r:id="rId485" o:title=""/>
          </v:shape>
          <o:OLEObject Type="Embed" ProgID="Equation.DSMT4" ShapeID="_x0000_i1264" DrawAspect="Content" ObjectID="_1459434004" r:id="rId486"/>
        </w:object>
      </w:r>
      <w:r w:rsidR="0031632E" w:rsidRPr="009A2286">
        <w:rPr>
          <w:rStyle w:val="s3"/>
          <w:rFonts w:asciiTheme="minorHAnsi" w:hAnsiTheme="minorHAnsi" w:cstheme="minorHAnsi"/>
          <w:sz w:val="24"/>
          <w:szCs w:val="24"/>
        </w:rPr>
        <w:t xml:space="preserve"> </w:t>
      </w:r>
      <w:r w:rsidR="00E858AB" w:rsidRPr="009A2286">
        <w:rPr>
          <w:rStyle w:val="s3"/>
          <w:rFonts w:asciiTheme="minorHAnsi" w:hAnsiTheme="minorHAnsi" w:cstheme="minorHAnsi"/>
          <w:sz w:val="24"/>
          <w:szCs w:val="24"/>
        </w:rPr>
        <w:t xml:space="preserve">are column </w:t>
      </w:r>
      <w:r w:rsidR="00AC63A0">
        <w:rPr>
          <w:rStyle w:val="s3"/>
          <w:rFonts w:asciiTheme="minorHAnsi" w:hAnsiTheme="minorHAnsi" w:cstheme="minorHAnsi"/>
          <w:i/>
          <w:sz w:val="24"/>
          <w:szCs w:val="24"/>
        </w:rPr>
        <w:t>n</w:t>
      </w:r>
      <w:r w:rsidR="00AC63A0">
        <w:rPr>
          <w:rStyle w:val="s3"/>
          <w:rFonts w:asciiTheme="minorHAnsi" w:hAnsiTheme="minorHAnsi" w:cstheme="minorHAnsi"/>
          <w:sz w:val="24"/>
          <w:szCs w:val="24"/>
        </w:rPr>
        <w:t>-</w:t>
      </w:r>
      <w:r w:rsidR="00E858AB" w:rsidRPr="009A2286">
        <w:rPr>
          <w:rStyle w:val="s3"/>
          <w:rFonts w:asciiTheme="minorHAnsi" w:hAnsiTheme="minorHAnsi" w:cstheme="minorHAnsi"/>
          <w:sz w:val="24"/>
          <w:szCs w:val="24"/>
        </w:rPr>
        <w:t>vectors.</w:t>
      </w:r>
      <w:r w:rsidR="000255AE" w:rsidRPr="009A2286">
        <w:rPr>
          <w:rStyle w:val="s3"/>
          <w:rFonts w:asciiTheme="minorHAnsi" w:hAnsiTheme="minorHAnsi" w:cstheme="minorHAnsi"/>
          <w:sz w:val="24"/>
          <w:szCs w:val="24"/>
        </w:rPr>
        <w:t xml:space="preserve"> </w:t>
      </w:r>
      <w:r w:rsidR="0031632E" w:rsidRPr="009A2286">
        <w:rPr>
          <w:rStyle w:val="s3"/>
          <w:rFonts w:asciiTheme="minorHAnsi" w:hAnsiTheme="minorHAnsi" w:cstheme="minorHAnsi"/>
          <w:sz w:val="24"/>
          <w:szCs w:val="24"/>
        </w:rPr>
        <w:t xml:space="preserve">Set </w:t>
      </w:r>
    </w:p>
    <w:p w14:paraId="5C718E8E" w14:textId="060B0D50" w:rsidR="000255AE" w:rsidRDefault="00562076" w:rsidP="00292995">
      <w:pPr>
        <w:tabs>
          <w:tab w:val="left" w:pos="720"/>
          <w:tab w:val="left" w:pos="3240"/>
          <w:tab w:val="left" w:pos="3870"/>
        </w:tabs>
        <w:rPr>
          <w:rStyle w:val="s3"/>
          <w:rFonts w:asciiTheme="minorHAnsi" w:hAnsiTheme="minorHAnsi" w:cstheme="minorHAnsi"/>
          <w:sz w:val="24"/>
          <w:szCs w:val="24"/>
        </w:rPr>
      </w:pPr>
      <w:r>
        <w:rPr>
          <w:noProof/>
        </w:rPr>
        <mc:AlternateContent>
          <mc:Choice Requires="wpg">
            <w:drawing>
              <wp:anchor distT="0" distB="0" distL="114300" distR="114300" simplePos="0" relativeHeight="251826176" behindDoc="0" locked="0" layoutInCell="1" allowOverlap="1" wp14:anchorId="323AEDFA" wp14:editId="243CBF1C">
                <wp:simplePos x="0" y="0"/>
                <wp:positionH relativeFrom="column">
                  <wp:posOffset>3596005</wp:posOffset>
                </wp:positionH>
                <wp:positionV relativeFrom="paragraph">
                  <wp:posOffset>95250</wp:posOffset>
                </wp:positionV>
                <wp:extent cx="1767840" cy="1641475"/>
                <wp:effectExtent l="0" t="0" r="0" b="9525"/>
                <wp:wrapSquare wrapText="bothSides"/>
                <wp:docPr id="1089" name="Group 1089"/>
                <wp:cNvGraphicFramePr/>
                <a:graphic xmlns:a="http://schemas.openxmlformats.org/drawingml/2006/main">
                  <a:graphicData uri="http://schemas.microsoft.com/office/word/2010/wordprocessingGroup">
                    <wpg:wgp>
                      <wpg:cNvGrpSpPr/>
                      <wpg:grpSpPr>
                        <a:xfrm>
                          <a:off x="0" y="0"/>
                          <a:ext cx="1767840" cy="1641475"/>
                          <a:chOff x="-65616" y="0"/>
                          <a:chExt cx="1768051" cy="1641475"/>
                        </a:xfrm>
                        <a:extLst>
                          <a:ext uri="{0CCBE362-F206-4b92-989A-16890622DB6E}">
                            <ma14:wrappingTextBoxFlag xmlns:ma14="http://schemas.microsoft.com/office/mac/drawingml/2011/main"/>
                          </a:ext>
                        </a:extLst>
                      </wpg:grpSpPr>
                      <wps:wsp>
                        <wps:cNvPr id="1090" name="Straight Arrow Connector 1090"/>
                        <wps:cNvCnPr/>
                        <wps:spPr>
                          <a:xfrm>
                            <a:off x="314960" y="330200"/>
                            <a:ext cx="80433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091" name="Straight Arrow Connector 1091"/>
                        <wps:cNvCnPr/>
                        <wps:spPr>
                          <a:xfrm>
                            <a:off x="898525" y="973455"/>
                            <a:ext cx="803910" cy="0"/>
                          </a:xfrm>
                          <a:prstGeom prst="straightConnector1">
                            <a:avLst/>
                          </a:prstGeom>
                          <a:ln>
                            <a:tailEnd type="arrow"/>
                          </a:ln>
                          <a:scene3d>
                            <a:camera prst="orthographicFront">
                              <a:rot lat="0" lon="0" rev="16200000"/>
                            </a:camera>
                            <a:lightRig rig="threePt" dir="t"/>
                          </a:scene3d>
                        </wps:spPr>
                        <wps:style>
                          <a:lnRef idx="2">
                            <a:schemeClr val="accent1"/>
                          </a:lnRef>
                          <a:fillRef idx="0">
                            <a:schemeClr val="accent1"/>
                          </a:fillRef>
                          <a:effectRef idx="1">
                            <a:schemeClr val="accent1"/>
                          </a:effectRef>
                          <a:fontRef idx="minor">
                            <a:schemeClr val="tx1"/>
                          </a:fontRef>
                        </wps:style>
                        <wps:bodyPr/>
                      </wps:wsp>
                      <wps:wsp>
                        <wps:cNvPr id="1092" name="Text Box 1092"/>
                        <wps:cNvSpPr txBox="1"/>
                        <wps:spPr>
                          <a:xfrm>
                            <a:off x="-65616" y="194310"/>
                            <a:ext cx="362162"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35F636" w14:textId="77777777" w:rsidR="004C0B97" w:rsidRDefault="004C0B97" w:rsidP="003860AD">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3" name="Text Box 1093"/>
                        <wps:cNvSpPr txBox="1"/>
                        <wps:spPr>
                          <a:xfrm>
                            <a:off x="1179559" y="193675"/>
                            <a:ext cx="361173"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3358C0" w14:textId="77777777" w:rsidR="004C0B97" w:rsidRDefault="004C0B97" w:rsidP="003860AD">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4" name="Text Box 1094"/>
                        <wps:cNvSpPr txBox="1"/>
                        <wps:spPr>
                          <a:xfrm>
                            <a:off x="946150" y="1319530"/>
                            <a:ext cx="677545" cy="3219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E07D23" w14:textId="77777777" w:rsidR="004C0B97" w:rsidRDefault="004C0B97" w:rsidP="003860AD">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5" name="Straight Arrow Connector 1095"/>
                        <wps:cNvCnPr/>
                        <wps:spPr>
                          <a:xfrm>
                            <a:off x="281305" y="474345"/>
                            <a:ext cx="744855" cy="795655"/>
                          </a:xfrm>
                          <a:prstGeom prst="straightConnector1">
                            <a:avLst/>
                          </a:prstGeom>
                          <a:ln>
                            <a:prstDash val="dash"/>
                            <a:tailEnd type="arrow"/>
                          </a:ln>
                        </wps:spPr>
                        <wps:style>
                          <a:lnRef idx="2">
                            <a:schemeClr val="accent1"/>
                          </a:lnRef>
                          <a:fillRef idx="0">
                            <a:schemeClr val="accent1"/>
                          </a:fillRef>
                          <a:effectRef idx="1">
                            <a:schemeClr val="accent1"/>
                          </a:effectRef>
                          <a:fontRef idx="minor">
                            <a:schemeClr val="tx1"/>
                          </a:fontRef>
                        </wps:style>
                        <wps:bodyPr/>
                      </wps:wsp>
                      <wps:wsp>
                        <wps:cNvPr id="1096" name="Text Box 1096"/>
                        <wps:cNvSpPr txBox="1"/>
                        <wps:spPr>
                          <a:xfrm>
                            <a:off x="526415" y="0"/>
                            <a:ext cx="38989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2D9B2E" w14:textId="72EC2E48" w:rsidR="004C0B97" w:rsidRPr="00FF0E2D" w:rsidRDefault="004C0B97" w:rsidP="003860AD">
                              <w:pPr>
                                <w:rPr>
                                  <w:vertAlign w:val="superscript"/>
                                </w:rPr>
                              </w:pPr>
                              <w:r w:rsidRPr="00C9390E">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7" name="Text Box 1097"/>
                        <wps:cNvSpPr txBox="1"/>
                        <wps:spPr>
                          <a:xfrm>
                            <a:off x="319452" y="888365"/>
                            <a:ext cx="426673"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A70A08" w14:textId="0F3F4EA5" w:rsidR="004C0B97" w:rsidRPr="00FF0E2D" w:rsidRDefault="004C0B97" w:rsidP="003860AD">
                              <w:pPr>
                                <w:rPr>
                                  <w:vertAlign w:val="superscript"/>
                                </w:rPr>
                              </w:pPr>
                              <w:r>
                                <w:rPr>
                                  <w:i/>
                                </w:rPr>
                                <w:t>y</w:t>
                              </w:r>
                              <w:r w:rsidRPr="00AC63A0">
                                <w:rPr>
                                  <w:i/>
                                  <w:sz w:val="8"/>
                                  <w:szCs w:val="8"/>
                                </w:rPr>
                                <w:t xml:space="preserve"> </w:t>
                              </w:r>
                              <w:r w:rsidRPr="00C9390E">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Text Box 1098"/>
                        <wps:cNvSpPr txBox="1"/>
                        <wps:spPr>
                          <a:xfrm>
                            <a:off x="1304290" y="659337"/>
                            <a:ext cx="330835"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3891F8" w14:textId="69B87CC3" w:rsidR="004C0B97" w:rsidRPr="00FF0E2D" w:rsidRDefault="004C0B97" w:rsidP="003860AD">
                              <w:pPr>
                                <w:rPr>
                                  <w:vertAlign w:val="superscript"/>
                                </w:rPr>
                              </w:pPr>
                              <w:r w:rsidRPr="00C9390E">
                                <w:rPr>
                                  <w:i/>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89" o:spid="_x0000_s1411" style="position:absolute;margin-left:283.15pt;margin-top:7.5pt;width:139.2pt;height:129.25pt;z-index:251826176;mso-position-horizontal-relative:text;mso-position-vertical-relative:text;mso-width-relative:margin;mso-height-relative:margin" coordorigin="-65616" coordsize="1768051,16414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">
                <v:shapetype id="_x0000_t32" coordsize="21600,21600" o:spt="32" o:oned="t" path="m0,0l21600,21600e" filled="f">
                  <v:path arrowok="t" fillok="f" o:connecttype="none"/>
                  <o:lock v:ext="edit" shapetype="t"/>
                </v:shapetype>
                <v:shape id="Straight Arrow Connector 1090" o:spid="_x0000_s1412" type="#_x0000_t32" style="position:absolute;left:314960;top:330200;width:804333;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iE2scAAADdAAAADwAAAGRycy9kb3ducmV2LnhtbESPzU4DMQyE70h9h8iVuNEEDqgsTSso&#10;4kdQtaJw4Ght3N0VGydKwnb79viAxM3WjGc+L1aj79VAKXeBLVzODCjiOriOGwufH48Xc1C5IDvs&#10;A5OFE2VYLSdnC6xcOPI7DfvSKAnhXKGFtpRYaZ3rljzmWYjEoh1C8lhkTY12CY8S7nt9Zcy19tix&#10;NLQYad1S/b3/8RZeN8/rMph0ig9b2s3j2/3h62m09nw63t2CKjSWf/Pf9YsTfHMj/PKNjKC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7SITaxwAAAN0AAAAPAAAAAAAA&#10;AAAAAAAAAKECAABkcnMvZG93bnJldi54bWxQSwUGAAAAAAQABAD5AAAAlQMAAAAA&#10;" strokecolor="#4f81bd [3204]" strokeweight="2pt">
                  <v:stroke endarrow="open"/>
                  <v:shadow on="t" opacity="24903f" mv:blur="40000f" origin=",.5" offset="0,20000emu"/>
                </v:shape>
                <v:shape id="Straight Arrow Connector 1091" o:spid="_x0000_s1413" type="#_x0000_t32" style="position:absolute;left:898525;top:973455;width:80391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AQhQcQAAADdAAAADwAAAGRycy9kb3ducmV2LnhtbERPS0sDMRC+C/6HMII3m9RDqdumRStW&#10;qcXSx6HHYTPdXdxMQhK323/fCIK3+fieM533thUdhdg41jAcKBDEpTMNVxoO+7eHMYiYkA22jknD&#10;hSLMZ7c3UyyMO/OWul2qRA7hWKCGOiVfSBnLmizGgfPEmTu5YDFlGCppAp5zuG3lo1IjabHh3FCj&#10;p0VN5ffux2pYrd8XqVPh4l+/aDP2ny+n47LX+v6uf56ASNSnf/Gf+8Pk+eppCL/f5BPk7Ao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UBCFBxAAAAN0AAAAPAAAAAAAAAAAA&#10;AAAAAKECAABkcnMvZG93bnJldi54bWxQSwUGAAAAAAQABAD5AAAAkgMAAAAA&#10;" strokecolor="#4f81bd [3204]" strokeweight="2pt">
                  <v:stroke endarrow="open"/>
                  <v:shadow on="t" opacity="24903f" mv:blur="40000f" origin=",.5" offset="0,20000emu"/>
                </v:shape>
                <v:shapetype id="_x0000_t202" coordsize="21600,21600" o:spt="202" path="m0,0l0,21600,21600,21600,21600,0xe">
                  <v:stroke joinstyle="miter"/>
                  <v:path gradientshapeok="t" o:connecttype="rect"/>
                </v:shapetype>
                <v:shape id="Text Box 1092" o:spid="_x0000_s1414" type="#_x0000_t202" style="position:absolute;left:-65616;top:194310;width:362162;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vclAwwAA&#10;AN0AAAAPAAAAZHJzL2Rvd25yZXYueG1sRE/JasMwEL0X8g9iAr3VUkJbYieyCS2BnlqaDXIbrIlt&#10;Yo2MpcTu31eFQm7zeOusitG24ka9bxxrmCUKBHHpTMOVhv1u87QA4QOywdYxafghD0U+eVhhZtzA&#10;33TbhkrEEPYZaqhD6DIpfVmTRZ+4jjhyZ9dbDBH2lTQ9DjHctnKu1Ku02HBsqLGjt5rKy/ZqNRw+&#10;z6fjs/qq3u1LN7hRSbap1PpxOq6XIAKN4S7+d3+YOF+lc/j7Jp4g8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vclAwwAAAN0AAAAPAAAAAAAAAAAAAAAAAJcCAABkcnMvZG93&#10;bnJldi54bWxQSwUGAAAAAAQABAD1AAAAhwMAAAAA&#10;" filled="f" stroked="f">
                  <v:textbox>
                    <w:txbxContent>
                      <w:p w14:paraId="4E35F636" w14:textId="77777777" w:rsidR="00535E47" w:rsidRDefault="00535E47" w:rsidP="003860AD">
                        <w:r>
                          <w:t xml:space="preserve">V </w:t>
                        </w:r>
                      </w:p>
                    </w:txbxContent>
                  </v:textbox>
                </v:shape>
                <v:shape id="Text Box 1093" o:spid="_x0000_s1415" type="#_x0000_t202" style="position:absolute;left:1179559;top:193675;width:361173;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8WzbwQAA&#10;AN0AAAAPAAAAZHJzL2Rvd25yZXYueG1sRE9Li8IwEL4v7H8Is+BtTVZd0WoUUQRPLj7B29CMbdlm&#10;Uppo6783wsLe5uN7znTe2lLcqfaFYw1fXQWCOHWm4EzD8bD+HIHwAdlg6Zg0PMjDfPb+NsXEuIZ3&#10;dN+HTMQQ9glqyEOoEil9mpNF33UVceSurrYYIqwzaWpsYrgtZU+pobRYcGzIsaJlTunv/mY1nLbX&#10;y3mgfrKV/a4a1yrJdiy17ny0iwmIQG34F/+5NybOV+M+vL6JJ8jZ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qPFs28EAAADdAAAADwAAAAAAAAAAAAAAAACXAgAAZHJzL2Rvd25y&#10;ZXYueG1sUEsFBgAAAAAEAAQA9QAAAIUDAAAAAA==&#10;" filled="f" stroked="f">
                  <v:textbox>
                    <w:txbxContent>
                      <w:p w14:paraId="073358C0" w14:textId="77777777" w:rsidR="00535E47" w:rsidRDefault="00535E47" w:rsidP="003860AD">
                        <w:r>
                          <w:t xml:space="preserve">V </w:t>
                        </w:r>
                      </w:p>
                    </w:txbxContent>
                  </v:textbox>
                </v:shape>
                <v:shape id="Text Box 1094" o:spid="_x0000_s1416" type="#_x0000_t202" style="position:absolute;left:946150;top:1319530;width:677545;height:3219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GPSvwwAA&#10;AN0AAAAPAAAAZHJzL2Rvd25yZXYueG1sRE/JasMwEL0X8g9iArnVUkpaYieyCS2BnlqaDXIbrIlt&#10;Yo2Mpcbu31eFQm7zeOusi9G24ka9bxxrmCcKBHHpTMOVhsN++7gE4QOywdYxafghD0U+eVhjZtzA&#10;X3TbhUrEEPYZaqhD6DIpfVmTRZ+4jjhyF9dbDBH2lTQ9DjHctvJJqRdpseHYUGNHrzWV19231XD8&#10;uJxPC/VZvdnnbnCjkmxTqfVsOm5WIAKN4S7+d7+bOF+lC/j7Jp4g8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GPSvwwAAAN0AAAAPAAAAAAAAAAAAAAAAAJcCAABkcnMvZG93&#10;bnJldi54bWxQSwUGAAAAAAQABAD1AAAAhwMAAAAA&#10;" filled="f" stroked="f">
                  <v:textbox>
                    <w:txbxContent>
                      <w:p w14:paraId="57E07D23" w14:textId="77777777" w:rsidR="00535E47" w:rsidRDefault="00535E47" w:rsidP="003860AD">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v:textbox>
                </v:shape>
                <v:shape id="Straight Arrow Connector 1095" o:spid="_x0000_s1417" type="#_x0000_t32" style="position:absolute;left:281305;top:474345;width:744855;height:7956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CQRjcQAAADdAAAADwAAAGRycy9kb3ducmV2LnhtbERPTWvCQBC9C/0PyxR6M5sKkTS6SlsR&#10;SgXBNIUeh+yYBLOzIbsm6b93CwVv83ifs95OphUD9a6xrOA5ikEQl1Y3XCkovvbzFITzyBpby6Tg&#10;lxxsNw+zNWbajnyiIfeVCCHsMlRQe99lUrqyJoMush1x4M62N+gD7CupexxDuGnlIo6X0mDDoaHG&#10;jt5rKi/51Sh423+nU4eJr8b087DcHYvdz7lQ6ulxel2B8DT5u/jf/aHD/Pglgb9vwglyc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JBGNxAAAAN0AAAAPAAAAAAAAAAAA&#10;AAAAAKECAABkcnMvZG93bnJldi54bWxQSwUGAAAAAAQABAD5AAAAkgMAAAAA&#10;" strokecolor="#4f81bd [3204]" strokeweight="2pt">
                  <v:stroke dashstyle="dash" endarrow="open"/>
                  <v:shadow on="t" opacity="24903f" mv:blur="40000f" origin=",.5" offset="0,20000emu"/>
                </v:shape>
                <v:shape id="Text Box 1096" o:spid="_x0000_s1418" type="#_x0000_t202" style="position:absolute;left:526415;width:38989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hs9DwwAA&#10;AN0AAAAPAAAAZHJzL2Rvd25yZXYueG1sRE/JasMwEL0X8g9iAr3VUkoaYieyCS2BnlqaDXIbrIlt&#10;Yo2Mpcbu31eFQm7zeOusi9G24ka9bxxrmCUKBHHpTMOVhsN++7QE4QOywdYxafghD0U+eVhjZtzA&#10;X3TbhUrEEPYZaqhD6DIpfVmTRZ+4jjhyF9dbDBH2lTQ9DjHctvJZqYW02HBsqLGj15rK6+7bajh+&#10;XM6nufqs3uxLN7hRSbap1PpxOm5WIAKN4S7+d7+bOF+lC/j7Jp4g8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4hs9DwwAAAN0AAAAPAAAAAAAAAAAAAAAAAJcCAABkcnMvZG93&#10;bnJldi54bWxQSwUGAAAAAAQABAD1AAAAhwMAAAAA&#10;" filled="f" stroked="f">
                  <v:textbox>
                    <w:txbxContent>
                      <w:p w14:paraId="5A2D9B2E" w14:textId="72EC2E48" w:rsidR="00535E47" w:rsidRPr="00FF0E2D" w:rsidRDefault="00535E47" w:rsidP="003860AD">
                        <w:pPr>
                          <w:rPr>
                            <w:vertAlign w:val="superscript"/>
                          </w:rPr>
                        </w:pPr>
                        <w:r w:rsidRPr="00C9390E">
                          <w:rPr>
                            <w:i/>
                          </w:rPr>
                          <w:t>S</w:t>
                        </w:r>
                      </w:p>
                    </w:txbxContent>
                  </v:textbox>
                </v:shape>
                <v:shape id="Text Box 1097" o:spid="_x0000_s1419" type="#_x0000_t202" style="position:absolute;left:319452;top:888365;width:426673;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ymrYwQAA&#10;AN0AAAAPAAAAZHJzL2Rvd25yZXYueG1sRE9Li8IwEL4v7H8Is+BtTVZ01WoUUQRPLj7B29CMbdlm&#10;Uppo6783wsLe5uN7znTe2lLcqfaFYw1fXQWCOHWm4EzD8bD+HIHwAdlg6Zg0PMjDfPb+NsXEuIZ3&#10;dN+HTMQQ9glqyEOoEil9mpNF33UVceSurrYYIqwzaWpsYrgtZU+pb2mx4NiQY0XLnNLf/c1qOG2v&#10;l3Nf/WQrO6ga1yrJdiy17ny0iwmIQG34F/+5NybOV+MhvL6JJ8jZ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18pq2MEAAADdAAAADwAAAAAAAAAAAAAAAACXAgAAZHJzL2Rvd25y&#10;ZXYueG1sUEsFBgAAAAAEAAQA9QAAAIUDAAAAAA==&#10;" filled="f" stroked="f">
                  <v:textbox>
                    <w:txbxContent>
                      <w:p w14:paraId="22A70A08" w14:textId="0F3F4EA5" w:rsidR="00535E47" w:rsidRPr="00FF0E2D" w:rsidRDefault="00535E47" w:rsidP="003860AD">
                        <w:pPr>
                          <w:rPr>
                            <w:vertAlign w:val="superscript"/>
                          </w:rPr>
                        </w:pPr>
                        <w:r>
                          <w:rPr>
                            <w:i/>
                          </w:rPr>
                          <w:t>y</w:t>
                        </w:r>
                        <w:r w:rsidRPr="00AC63A0">
                          <w:rPr>
                            <w:i/>
                            <w:sz w:val="8"/>
                            <w:szCs w:val="8"/>
                          </w:rPr>
                          <w:t xml:space="preserve"> </w:t>
                        </w:r>
                        <w:r w:rsidRPr="00C9390E">
                          <w:rPr>
                            <w:i/>
                          </w:rPr>
                          <w:t>S</w:t>
                        </w:r>
                      </w:p>
                    </w:txbxContent>
                  </v:textbox>
                </v:shape>
                <v:shape id="Text Box 1098" o:spid="_x0000_s1420" type="#_x0000_t202" style="position:absolute;left:1304290;top:659337;width:33083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Vf6qxQAA&#10;AN0AAAAPAAAAZHJzL2Rvd25yZXYueG1sRI9Ba8JAEIXvgv9hGaE33bVU0dRVxFLoyWK0hd6G7JgE&#10;s7MhuzXpv+8cCr3N8N68981mN/hG3amLdWAL85kBRVwEV3Np4XJ+na5AxYTssAlMFn4owm47Hm0w&#10;c6HnE93zVCoJ4ZihhSqlNtM6FhV5jLPQEot2DZ3HJGtXatdhL+G+0Y/GLLXHmqWhwpYOFRW3/Ntb&#10;+Dhevz6fzHv54hdtHwaj2a+1tQ+TYf8MKtGQ/s1/129O8M1acOUbGUFv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ZV/qrFAAAA3QAAAA8AAAAAAAAAAAAAAAAAlwIAAGRycy9k&#10;b3ducmV2LnhtbFBLBQYAAAAABAAEAPUAAACJAwAAAAA=&#10;" filled="f" stroked="f">
                  <v:textbox>
                    <w:txbxContent>
                      <w:p w14:paraId="7D3891F8" w14:textId="69B87CC3" w:rsidR="00535E47" w:rsidRPr="00FF0E2D" w:rsidRDefault="00535E47" w:rsidP="003860AD">
                        <w:pPr>
                          <w:rPr>
                            <w:vertAlign w:val="superscript"/>
                          </w:rPr>
                        </w:pPr>
                        <w:r w:rsidRPr="00C9390E">
                          <w:rPr>
                            <w:i/>
                          </w:rPr>
                          <w:t>y</w:t>
                        </w:r>
                      </w:p>
                    </w:txbxContent>
                  </v:textbox>
                </v:shape>
                <w10:wrap type="square"/>
              </v:group>
            </w:pict>
          </mc:Fallback>
        </mc:AlternateContent>
      </w:r>
      <w:r w:rsidR="00292995">
        <w:rPr>
          <w:rStyle w:val="s3"/>
          <w:rFonts w:asciiTheme="minorHAnsi" w:hAnsiTheme="minorHAnsi" w:cstheme="minorHAnsi"/>
          <w:sz w:val="24"/>
          <w:szCs w:val="24"/>
        </w:rPr>
        <w:tab/>
      </w:r>
      <w:r w:rsidR="0031632E" w:rsidRPr="009A2286">
        <w:rPr>
          <w:rStyle w:val="s3"/>
          <w:rFonts w:asciiTheme="minorHAnsi" w:hAnsiTheme="minorHAnsi" w:cstheme="minorHAnsi"/>
          <w:i/>
          <w:sz w:val="24"/>
          <w:szCs w:val="24"/>
        </w:rPr>
        <w:t>S</w:t>
      </w:r>
      <w:r w:rsidR="001F29F6">
        <w:rPr>
          <w:rStyle w:val="s3"/>
          <w:rFonts w:asciiTheme="minorHAnsi" w:hAnsiTheme="minorHAnsi" w:cstheme="minorHAnsi"/>
          <w:sz w:val="24"/>
          <w:szCs w:val="24"/>
        </w:rPr>
        <w:t> </w:t>
      </w:r>
      <w:r w:rsidR="0031632E" w:rsidRPr="009A2286">
        <w:rPr>
          <w:rStyle w:val="s3"/>
          <w:rFonts w:asciiTheme="minorHAnsi" w:hAnsiTheme="minorHAnsi" w:cstheme="minorHAnsi"/>
          <w:sz w:val="24"/>
          <w:szCs w:val="24"/>
        </w:rPr>
        <w:t>=</w:t>
      </w:r>
      <w:r w:rsidR="001F29F6">
        <w:rPr>
          <w:rStyle w:val="s3"/>
          <w:rFonts w:asciiTheme="minorHAnsi" w:hAnsiTheme="minorHAnsi" w:cstheme="minorHAnsi"/>
          <w:sz w:val="24"/>
          <w:szCs w:val="24"/>
        </w:rPr>
        <w:t> </w:t>
      </w:r>
      <w:r w:rsidR="0031632E" w:rsidRPr="009A2286">
        <w:rPr>
          <w:rStyle w:val="s3"/>
          <w:rFonts w:asciiTheme="minorHAnsi" w:hAnsiTheme="minorHAnsi" w:cstheme="minorHAnsi"/>
          <w:i/>
          <w:sz w:val="24"/>
          <w:szCs w:val="24"/>
        </w:rPr>
        <w:t>T</w:t>
      </w:r>
      <w:r w:rsidR="00571887" w:rsidRPr="009A2286">
        <w:rPr>
          <w:rStyle w:val="s3"/>
          <w:rFonts w:asciiTheme="minorHAnsi" w:hAnsiTheme="minorHAnsi" w:cstheme="minorHAnsi"/>
          <w:i/>
          <w:sz w:val="24"/>
          <w:szCs w:val="24"/>
          <w:vertAlign w:val="superscript"/>
        </w:rPr>
        <w:t xml:space="preserve"> </w:t>
      </w:r>
      <w:r w:rsidR="0031632E" w:rsidRPr="009A2286">
        <w:rPr>
          <w:rStyle w:val="s3"/>
          <w:rFonts w:asciiTheme="minorHAnsi" w:hAnsiTheme="minorHAnsi" w:cstheme="minorHAnsi"/>
          <w:position w:val="6"/>
          <w:sz w:val="24"/>
          <w:szCs w:val="24"/>
          <w:vertAlign w:val="superscript"/>
        </w:rPr>
        <w:t>-1</w:t>
      </w:r>
      <w:r w:rsidR="00666BEA" w:rsidRPr="009E5313">
        <w:rPr>
          <w:rStyle w:val="s3"/>
          <w:rFonts w:asciiTheme="minorHAnsi" w:hAnsiTheme="minorHAnsi" w:cstheme="minorHAnsi"/>
          <w:sz w:val="24"/>
          <w:szCs w:val="24"/>
        </w:rPr>
        <w:t>,</w:t>
      </w:r>
      <w:r w:rsidR="00E41BEA">
        <w:rPr>
          <w:rStyle w:val="s3"/>
          <w:rFonts w:asciiTheme="minorHAnsi" w:hAnsiTheme="minorHAnsi" w:cstheme="minorHAnsi"/>
          <w:sz w:val="24"/>
          <w:szCs w:val="24"/>
        </w:rPr>
        <w:t xml:space="preserve"> or </w:t>
      </w:r>
      <w:r w:rsidR="00D237D0" w:rsidRPr="00A92BFC">
        <w:rPr>
          <w:rStyle w:val="s3"/>
          <w:rFonts w:asciiTheme="minorHAnsi" w:hAnsiTheme="minorHAnsi" w:cstheme="minorHAnsi"/>
          <w:position w:val="-18"/>
          <w:sz w:val="24"/>
          <w:szCs w:val="24"/>
        </w:rPr>
        <w:object w:dxaOrig="1360" w:dyaOrig="540" w14:anchorId="1397BB88">
          <v:shape id="_x0000_i1265" type="#_x0000_t75" style="width:68pt;height:27pt" o:ole="">
            <v:imagedata r:id="rId487" o:title=""/>
          </v:shape>
          <o:OLEObject Type="Embed" ProgID="Equation.DSMT4" ShapeID="_x0000_i1265" DrawAspect="Content" ObjectID="_1459434005" r:id="rId488"/>
        </w:object>
      </w:r>
      <w:r w:rsidR="00E41BEA">
        <w:rPr>
          <w:rStyle w:val="s3"/>
          <w:rFonts w:asciiTheme="minorHAnsi" w:hAnsiTheme="minorHAnsi" w:cstheme="minorHAnsi"/>
          <w:sz w:val="24"/>
          <w:szCs w:val="24"/>
        </w:rPr>
        <w:t>.</w:t>
      </w:r>
      <w:r w:rsidR="002034D7">
        <w:rPr>
          <w:rStyle w:val="s3"/>
          <w:rFonts w:asciiTheme="minorHAnsi" w:hAnsiTheme="minorHAnsi" w:cstheme="minorHAnsi"/>
          <w:sz w:val="24"/>
          <w:szCs w:val="24"/>
        </w:rPr>
        <w:t xml:space="preserve"> </w:t>
      </w:r>
    </w:p>
    <w:p w14:paraId="6D25D77E" w14:textId="77777777" w:rsidR="00292995" w:rsidRDefault="00106703" w:rsidP="005C114F">
      <w:pPr>
        <w:tabs>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Then</w:t>
      </w:r>
      <w:r w:rsidRPr="00D07E19">
        <w:rPr>
          <w:rStyle w:val="s3"/>
          <w:rFonts w:asciiTheme="minorHAnsi" w:hAnsiTheme="minorHAnsi" w:cstheme="minorHAnsi"/>
          <w:sz w:val="24"/>
          <w:szCs w:val="24"/>
        </w:rPr>
        <w:t xml:space="preserve"> </w:t>
      </w:r>
    </w:p>
    <w:p w14:paraId="64C39E21" w14:textId="028502AC" w:rsidR="000255AE" w:rsidRDefault="00292995" w:rsidP="004C0B97">
      <w:pPr>
        <w:tabs>
          <w:tab w:val="left" w:pos="63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106703" w:rsidRPr="00D07E19">
        <w:rPr>
          <w:rStyle w:val="s3"/>
          <w:rFonts w:asciiTheme="minorHAnsi" w:hAnsiTheme="minorHAnsi" w:cstheme="minorHAnsi"/>
          <w:i/>
          <w:sz w:val="24"/>
          <w:szCs w:val="24"/>
        </w:rPr>
        <w:t>S</w:t>
      </w:r>
      <w:r w:rsidR="00106703" w:rsidRPr="005C436A">
        <w:rPr>
          <w:rStyle w:val="s3"/>
          <w:rFonts w:asciiTheme="minorHAnsi" w:hAnsiTheme="minorHAnsi" w:cstheme="minorHAnsi"/>
          <w:sz w:val="8"/>
          <w:szCs w:val="8"/>
        </w:rPr>
        <w:t xml:space="preserve"> </w:t>
      </w:r>
      <w:r w:rsidR="00106703" w:rsidRPr="00D07E19">
        <w:rPr>
          <w:rStyle w:val="s3"/>
          <w:rFonts w:asciiTheme="minorHAnsi" w:hAnsiTheme="minorHAnsi" w:cstheme="minorHAnsi"/>
          <w:i/>
          <w:sz w:val="24"/>
          <w:szCs w:val="24"/>
        </w:rPr>
        <w:t>T</w:t>
      </w:r>
      <w:r w:rsidR="00106703" w:rsidRPr="00D07E19">
        <w:rPr>
          <w:rStyle w:val="s3"/>
          <w:rFonts w:asciiTheme="minorHAnsi" w:hAnsiTheme="minorHAnsi" w:cstheme="minorHAnsi"/>
          <w:sz w:val="24"/>
          <w:szCs w:val="24"/>
        </w:rPr>
        <w:t xml:space="preserve"> = </w:t>
      </w:r>
      <w:r w:rsidR="00106703" w:rsidRPr="00D07E19">
        <w:rPr>
          <w:rStyle w:val="s3"/>
          <w:rFonts w:ascii="Times New Roman" w:hAnsi="Times New Roman" w:cs="Times New Roman"/>
          <w:i/>
          <w:sz w:val="24"/>
          <w:szCs w:val="24"/>
        </w:rPr>
        <w:t>I</w:t>
      </w:r>
      <w:r w:rsidR="00106703">
        <w:rPr>
          <w:rStyle w:val="s3"/>
          <w:rFonts w:ascii="Times New Roman" w:hAnsi="Times New Roman" w:cs="Times New Roman"/>
          <w:sz w:val="24"/>
          <w:szCs w:val="24"/>
        </w:rPr>
        <w:t>,</w:t>
      </w:r>
      <w:r w:rsidR="00106703" w:rsidRPr="00D07E19">
        <w:rPr>
          <w:rStyle w:val="s3"/>
          <w:rFonts w:ascii="Times New Roman" w:hAnsi="Times New Roman" w:cs="Times New Roman"/>
          <w:sz w:val="24"/>
          <w:szCs w:val="24"/>
        </w:rPr>
        <w:t xml:space="preserve"> </w:t>
      </w:r>
      <w:r w:rsidR="00106703" w:rsidRPr="00D07E19">
        <w:rPr>
          <w:rStyle w:val="s3"/>
          <w:rFonts w:asciiTheme="minorHAnsi" w:hAnsiTheme="minorHAnsi" w:cstheme="minorHAnsi"/>
          <w:sz w:val="24"/>
          <w:szCs w:val="24"/>
        </w:rPr>
        <w:t xml:space="preserve">or </w:t>
      </w:r>
      <w:r w:rsidR="00106703" w:rsidRPr="00D07E19">
        <w:rPr>
          <w:rStyle w:val="s3"/>
          <w:rFonts w:asciiTheme="minorHAnsi" w:hAnsiTheme="minorHAnsi" w:cstheme="minorHAnsi"/>
          <w:position w:val="-14"/>
          <w:sz w:val="24"/>
          <w:szCs w:val="24"/>
        </w:rPr>
        <w:object w:dxaOrig="1260" w:dyaOrig="420" w14:anchorId="07740F1D">
          <v:shape id="_x0000_i1266" type="#_x0000_t75" style="width:63pt;height:21pt" o:ole="">
            <v:imagedata r:id="rId489" o:title=""/>
          </v:shape>
          <o:OLEObject Type="Embed" ProgID="Equation.DSMT4" ShapeID="_x0000_i1266" DrawAspect="Content" ObjectID="_1459434006" r:id="rId490"/>
        </w:object>
      </w:r>
      <w:r w:rsidR="00106703" w:rsidRPr="00D07E19">
        <w:rPr>
          <w:rStyle w:val="s3"/>
          <w:rFonts w:asciiTheme="minorHAnsi" w:hAnsiTheme="minorHAnsi" w:cstheme="minorHAnsi"/>
          <w:sz w:val="24"/>
          <w:szCs w:val="24"/>
        </w:rPr>
        <w:t xml:space="preserve">. </w:t>
      </w:r>
    </w:p>
    <w:p w14:paraId="460687F7" w14:textId="3C926A50" w:rsidR="00E67A2D" w:rsidRDefault="000255AE" w:rsidP="005C114F">
      <w:pPr>
        <w:tabs>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L</w:t>
      </w:r>
      <w:r w:rsidR="0031632E" w:rsidRPr="00D07E19">
        <w:rPr>
          <w:rStyle w:val="s3"/>
          <w:rFonts w:asciiTheme="minorHAnsi" w:hAnsiTheme="minorHAnsi" w:cstheme="minorHAnsi"/>
          <w:sz w:val="24"/>
          <w:szCs w:val="24"/>
        </w:rPr>
        <w:t xml:space="preserve">et </w:t>
      </w:r>
      <w:r w:rsidR="0031632E" w:rsidRPr="00D07E19">
        <w:rPr>
          <w:rStyle w:val="s3"/>
          <w:rFonts w:asciiTheme="minorHAnsi" w:hAnsiTheme="minorHAnsi" w:cstheme="minorHAnsi"/>
          <w:i/>
          <w:sz w:val="24"/>
          <w:szCs w:val="24"/>
        </w:rPr>
        <w:t>y</w:t>
      </w:r>
      <w:r w:rsidR="0031632E" w:rsidRPr="00D07E19">
        <w:rPr>
          <w:rStyle w:val="s3"/>
          <w:rFonts w:asciiTheme="minorHAnsi" w:hAnsiTheme="minorHAnsi" w:cstheme="minorHAnsi"/>
          <w:sz w:val="24"/>
          <w:szCs w:val="24"/>
        </w:rPr>
        <w:t xml:space="preserve"> </w:t>
      </w:r>
      <w:r w:rsidR="001B3E45" w:rsidRPr="00D07E19">
        <w:rPr>
          <w:rStyle w:val="s3"/>
          <w:rFonts w:asciiTheme="minorHAnsi" w:hAnsiTheme="minorHAnsi" w:cstheme="minorHAnsi"/>
          <w:position w:val="-6"/>
          <w:sz w:val="24"/>
          <w:szCs w:val="24"/>
        </w:rPr>
        <w:object w:dxaOrig="200" w:dyaOrig="240" w14:anchorId="240CD0D8">
          <v:shape id="_x0000_i1267" type="#_x0000_t75" style="width:10pt;height:12pt" o:ole="">
            <v:imagedata r:id="rId491" o:title=""/>
          </v:shape>
          <o:OLEObject Type="Embed" ProgID="Equation.DSMT4" ShapeID="_x0000_i1267" DrawAspect="Content" ObjectID="_1459434007" r:id="rId492"/>
        </w:object>
      </w:r>
      <w:r w:rsidR="001B3E45" w:rsidRPr="00D07E19">
        <w:rPr>
          <w:rStyle w:val="s3"/>
          <w:rFonts w:asciiTheme="minorHAnsi" w:hAnsiTheme="minorHAnsi" w:cstheme="minorHAnsi"/>
          <w:sz w:val="24"/>
          <w:szCs w:val="24"/>
        </w:rPr>
        <w:t xml:space="preserve"> </w:t>
      </w:r>
      <w:r w:rsidR="0031632E" w:rsidRPr="00D07E19">
        <w:rPr>
          <w:rStyle w:val="s3"/>
          <w:rFonts w:asciiTheme="minorHAnsi" w:hAnsiTheme="minorHAnsi" w:cstheme="minorHAnsi"/>
          <w:sz w:val="24"/>
          <w:szCs w:val="24"/>
        </w:rPr>
        <w:t>V*</w:t>
      </w:r>
      <w:r w:rsidR="0018517C">
        <w:rPr>
          <w:rStyle w:val="s3"/>
          <w:rFonts w:asciiTheme="minorHAnsi" w:hAnsiTheme="minorHAnsi" w:cstheme="minorHAnsi"/>
          <w:sz w:val="24"/>
          <w:szCs w:val="24"/>
        </w:rPr>
        <w:t xml:space="preserve"> (actually, y </w:t>
      </w:r>
      <w:r w:rsidR="0013397D" w:rsidRPr="0013397D">
        <w:rPr>
          <w:rStyle w:val="s3"/>
          <w:rFonts w:asciiTheme="minorHAnsi" w:hAnsiTheme="minorHAnsi" w:cstheme="minorHAnsi"/>
          <w:position w:val="-6"/>
          <w:sz w:val="24"/>
          <w:szCs w:val="24"/>
        </w:rPr>
        <w:object w:dxaOrig="200" w:dyaOrig="240" w14:anchorId="295E887B">
          <v:shape id="_x0000_i1268" type="#_x0000_t75" style="width:10pt;height:12pt" o:ole="">
            <v:imagedata r:id="rId493" o:title=""/>
          </v:shape>
          <o:OLEObject Type="Embed" ProgID="Equation.DSMT4" ShapeID="_x0000_i1268" DrawAspect="Content" ObjectID="_1459434008" r:id="rId494"/>
        </w:object>
      </w:r>
      <w:r w:rsidR="0013397D">
        <w:rPr>
          <w:rStyle w:val="s3"/>
          <w:rFonts w:asciiTheme="minorHAnsi" w:hAnsiTheme="minorHAnsi" w:cstheme="minorHAnsi"/>
          <w:sz w:val="24"/>
          <w:szCs w:val="24"/>
        </w:rPr>
        <w:t xml:space="preserve"> </w:t>
      </w:r>
      <w:r w:rsidR="0018517C">
        <w:rPr>
          <w:rStyle w:val="s3"/>
          <w:rFonts w:asciiTheme="minorHAnsi" w:hAnsiTheme="minorHAnsi" w:cstheme="minorHAnsi"/>
          <w:sz w:val="24"/>
          <w:szCs w:val="24"/>
        </w:rPr>
        <w:t>V</w:t>
      </w:r>
      <w:r w:rsidR="0018517C" w:rsidRPr="0018517C">
        <w:rPr>
          <w:rStyle w:val="s3"/>
          <w:rFonts w:asciiTheme="minorHAnsi" w:hAnsiTheme="minorHAnsi" w:cstheme="minorHAnsi"/>
          <w:position w:val="6"/>
          <w:sz w:val="24"/>
          <w:szCs w:val="24"/>
          <w:vertAlign w:val="superscript"/>
        </w:rPr>
        <w:t>T</w:t>
      </w:r>
      <w:r w:rsidR="0013397D">
        <w:rPr>
          <w:rStyle w:val="s3"/>
          <w:rFonts w:asciiTheme="minorHAnsi" w:hAnsiTheme="minorHAnsi" w:cstheme="minorHAnsi"/>
          <w:sz w:val="24"/>
          <w:szCs w:val="24"/>
        </w:rPr>
        <w:t xml:space="preserve"> </w:t>
      </w:r>
      <w:r w:rsidR="0013397D" w:rsidRPr="0013397D">
        <w:rPr>
          <w:rStyle w:val="s3"/>
          <w:rFonts w:asciiTheme="minorHAnsi" w:hAnsiTheme="minorHAnsi" w:cstheme="minorHAnsi"/>
          <w:position w:val="-6"/>
          <w:sz w:val="24"/>
          <w:szCs w:val="24"/>
        </w:rPr>
        <w:object w:dxaOrig="240" w:dyaOrig="240" w14:anchorId="45E82C62">
          <v:shape id="_x0000_i1269" type="#_x0000_t75" style="width:12pt;height:12pt" o:ole="">
            <v:imagedata r:id="rId495" o:title=""/>
          </v:shape>
          <o:OLEObject Type="Embed" ProgID="Equation.DSMT4" ShapeID="_x0000_i1269" DrawAspect="Content" ObjectID="_1459434009" r:id="rId496"/>
        </w:object>
      </w:r>
      <w:r w:rsidR="0013397D">
        <w:rPr>
          <w:rStyle w:val="s3"/>
          <w:rFonts w:asciiTheme="minorHAnsi" w:hAnsiTheme="minorHAnsi" w:cstheme="minorHAnsi"/>
          <w:sz w:val="24"/>
          <w:szCs w:val="24"/>
        </w:rPr>
        <w:t xml:space="preserve"> V*)</w:t>
      </w:r>
      <w:r w:rsidR="0031632E" w:rsidRPr="00D07E19">
        <w:rPr>
          <w:rStyle w:val="s3"/>
          <w:rFonts w:asciiTheme="minorHAnsi" w:hAnsiTheme="minorHAnsi" w:cstheme="minorHAnsi"/>
          <w:sz w:val="24"/>
          <w:szCs w:val="24"/>
        </w:rPr>
        <w:t xml:space="preserve">. Then </w:t>
      </w:r>
    </w:p>
    <w:p w14:paraId="560C24FF" w14:textId="77777777" w:rsidR="00E67A2D" w:rsidRDefault="00E67A2D" w:rsidP="00E67A2D">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bookmarkStart w:id="331" w:name="OLE_LINK291"/>
      <w:r w:rsidRPr="00D07E19">
        <w:rPr>
          <w:rStyle w:val="s3"/>
          <w:rFonts w:asciiTheme="minorHAnsi" w:hAnsiTheme="minorHAnsi" w:cstheme="minorHAnsi"/>
          <w:position w:val="-10"/>
          <w:sz w:val="24"/>
          <w:szCs w:val="24"/>
        </w:rPr>
        <w:object w:dxaOrig="2540" w:dyaOrig="320" w14:anchorId="13327967">
          <v:shape id="_x0000_i1270" type="#_x0000_t75" style="width:127pt;height:16pt" o:ole="">
            <v:imagedata r:id="rId497" o:title=""/>
          </v:shape>
          <o:OLEObject Type="Embed" ProgID="Equation.DSMT4" ShapeID="_x0000_i1270" DrawAspect="Content" ObjectID="_1459434010" r:id="rId498"/>
        </w:object>
      </w:r>
      <w:bookmarkEnd w:id="331"/>
    </w:p>
    <w:p w14:paraId="05119B31" w14:textId="2AF41C03" w:rsidR="00E67A2D" w:rsidRDefault="0031632E" w:rsidP="005C114F">
      <w:pPr>
        <w:tabs>
          <w:tab w:val="left" w:pos="3240"/>
          <w:tab w:val="left" w:pos="3870"/>
        </w:tabs>
        <w:rPr>
          <w:rStyle w:val="s3"/>
          <w:rFonts w:asciiTheme="minorHAnsi" w:hAnsiTheme="minorHAnsi" w:cstheme="minorHAnsi"/>
          <w:sz w:val="24"/>
          <w:szCs w:val="24"/>
        </w:rPr>
      </w:pPr>
      <w:r w:rsidRPr="00D07E19">
        <w:rPr>
          <w:rStyle w:val="s3"/>
          <w:rFonts w:asciiTheme="minorHAnsi" w:hAnsiTheme="minorHAnsi" w:cstheme="minorHAnsi"/>
          <w:sz w:val="24"/>
          <w:szCs w:val="24"/>
        </w:rPr>
        <w:t xml:space="preserve">for </w:t>
      </w:r>
      <w:r w:rsidR="001B3E45" w:rsidRPr="00D07E19">
        <w:rPr>
          <w:rStyle w:val="s3"/>
          <w:rFonts w:asciiTheme="minorHAnsi" w:hAnsiTheme="minorHAnsi" w:cstheme="minorHAnsi"/>
          <w:i/>
          <w:sz w:val="24"/>
          <w:szCs w:val="24"/>
        </w:rPr>
        <w:t>x</w:t>
      </w:r>
      <w:r w:rsidR="00C77B8F">
        <w:rPr>
          <w:rStyle w:val="s3"/>
          <w:rFonts w:asciiTheme="minorHAnsi" w:hAnsiTheme="minorHAnsi" w:cstheme="minorHAnsi"/>
          <w:sz w:val="24"/>
          <w:szCs w:val="24"/>
        </w:rPr>
        <w:t> </w:t>
      </w:r>
      <w:r w:rsidR="00580EA2" w:rsidRPr="00D07E19">
        <w:rPr>
          <w:rStyle w:val="s3"/>
          <w:rFonts w:asciiTheme="minorHAnsi" w:hAnsiTheme="minorHAnsi" w:cstheme="minorHAnsi"/>
          <w:position w:val="-6"/>
          <w:sz w:val="24"/>
          <w:szCs w:val="24"/>
        </w:rPr>
        <w:object w:dxaOrig="200" w:dyaOrig="240" w14:anchorId="00724BE3">
          <v:shape id="_x0000_i1271" type="#_x0000_t75" style="width:10pt;height:12pt" o:ole="">
            <v:imagedata r:id="rId499" o:title=""/>
          </v:shape>
          <o:OLEObject Type="Embed" ProgID="Equation.DSMT4" ShapeID="_x0000_i1271" DrawAspect="Content" ObjectID="_1459434011" r:id="rId500"/>
        </w:object>
      </w:r>
      <w:r w:rsidR="00C77B8F">
        <w:rPr>
          <w:rStyle w:val="s3"/>
          <w:rFonts w:asciiTheme="minorHAnsi" w:hAnsiTheme="minorHAnsi" w:cstheme="minorHAnsi"/>
          <w:sz w:val="24"/>
          <w:szCs w:val="24"/>
        </w:rPr>
        <w:t> </w:t>
      </w:r>
      <w:r w:rsidR="001B3E45" w:rsidRPr="00D07E19">
        <w:rPr>
          <w:rStyle w:val="s3"/>
          <w:rFonts w:asciiTheme="minorHAnsi" w:hAnsiTheme="minorHAnsi" w:cstheme="minorHAnsi"/>
          <w:sz w:val="24"/>
          <w:szCs w:val="24"/>
        </w:rPr>
        <w:t>V</w:t>
      </w:r>
      <w:r w:rsidRPr="00D07E19">
        <w:rPr>
          <w:rStyle w:val="s3"/>
          <w:rFonts w:asciiTheme="minorHAnsi" w:hAnsiTheme="minorHAnsi" w:cstheme="minorHAnsi"/>
          <w:sz w:val="24"/>
          <w:szCs w:val="24"/>
        </w:rPr>
        <w:t>.</w:t>
      </w:r>
      <w:r w:rsidR="00580EA2" w:rsidRPr="00D07E19">
        <w:rPr>
          <w:rStyle w:val="s3"/>
          <w:rFonts w:asciiTheme="minorHAnsi" w:hAnsiTheme="minorHAnsi" w:cstheme="minorHAnsi"/>
          <w:sz w:val="24"/>
          <w:szCs w:val="24"/>
        </w:rPr>
        <w:t xml:space="preserve"> Consider the identity map </w:t>
      </w:r>
    </w:p>
    <w:p w14:paraId="720DA3D9" w14:textId="65389059" w:rsidR="00F02627" w:rsidRDefault="002034D7" w:rsidP="00E67A2D">
      <w:pPr>
        <w:tabs>
          <w:tab w:val="left" w:pos="3240"/>
          <w:tab w:val="left" w:pos="3870"/>
        </w:tabs>
        <w:ind w:left="720"/>
        <w:rPr>
          <w:rStyle w:val="s3"/>
          <w:rFonts w:asciiTheme="minorHAnsi" w:hAnsiTheme="minorHAnsi" w:cstheme="minorHAnsi"/>
          <w:sz w:val="24"/>
          <w:szCs w:val="24"/>
        </w:rPr>
      </w:pPr>
      <w:r w:rsidRPr="00D07E19">
        <w:rPr>
          <w:rStyle w:val="s3"/>
          <w:rFonts w:asciiTheme="minorHAnsi" w:hAnsiTheme="minorHAnsi" w:cstheme="minorHAnsi"/>
          <w:position w:val="-16"/>
          <w:sz w:val="24"/>
          <w:szCs w:val="24"/>
        </w:rPr>
        <w:object w:dxaOrig="3300" w:dyaOrig="440" w14:anchorId="0964127E">
          <v:shape id="_x0000_i1272" type="#_x0000_t75" style="width:165pt;height:22pt" o:ole="">
            <v:imagedata r:id="rId501" o:title=""/>
          </v:shape>
          <o:OLEObject Type="Embed" ProgID="Equation.DSMT4" ShapeID="_x0000_i1272" DrawAspect="Content" ObjectID="_1459434012" r:id="rId502"/>
        </w:object>
      </w:r>
      <w:r w:rsidR="006F02C9" w:rsidRPr="00D07E19">
        <w:rPr>
          <w:rStyle w:val="s3"/>
          <w:rFonts w:asciiTheme="minorHAnsi" w:hAnsiTheme="minorHAnsi" w:cstheme="minorHAnsi"/>
          <w:sz w:val="24"/>
          <w:szCs w:val="24"/>
        </w:rPr>
        <w:t>.</w:t>
      </w:r>
      <w:r w:rsidR="001E2047" w:rsidRPr="00D07E19">
        <w:rPr>
          <w:rStyle w:val="s3"/>
          <w:rFonts w:asciiTheme="minorHAnsi" w:hAnsiTheme="minorHAnsi" w:cstheme="minorHAnsi"/>
          <w:sz w:val="24"/>
          <w:szCs w:val="24"/>
        </w:rPr>
        <w:t xml:space="preserve"> </w:t>
      </w:r>
    </w:p>
    <w:p w14:paraId="76A97F4A" w14:textId="77777777" w:rsidR="00F02627" w:rsidRDefault="001E2047" w:rsidP="005C114F">
      <w:pPr>
        <w:tabs>
          <w:tab w:val="left" w:pos="3240"/>
          <w:tab w:val="left" w:pos="3870"/>
        </w:tabs>
        <w:rPr>
          <w:rStyle w:val="s3"/>
          <w:rFonts w:asciiTheme="minorHAnsi" w:hAnsiTheme="minorHAnsi" w:cstheme="minorHAnsi"/>
          <w:sz w:val="24"/>
          <w:szCs w:val="24"/>
        </w:rPr>
      </w:pPr>
      <w:r w:rsidRPr="00D07E19">
        <w:rPr>
          <w:rStyle w:val="s3"/>
          <w:rFonts w:asciiTheme="minorHAnsi" w:hAnsiTheme="minorHAnsi" w:cstheme="minorHAnsi"/>
          <w:sz w:val="24"/>
          <w:szCs w:val="24"/>
        </w:rPr>
        <w:t xml:space="preserve">Since </w:t>
      </w:r>
    </w:p>
    <w:p w14:paraId="5E14A95F" w14:textId="77777777" w:rsidR="00F02627" w:rsidRDefault="00F02627" w:rsidP="00F02627">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1E2047" w:rsidRPr="00D07E19">
        <w:rPr>
          <w:rStyle w:val="s3"/>
          <w:rFonts w:asciiTheme="minorHAnsi" w:hAnsiTheme="minorHAnsi" w:cstheme="minorHAnsi"/>
          <w:position w:val="-4"/>
          <w:sz w:val="24"/>
          <w:szCs w:val="24"/>
        </w:rPr>
        <w:object w:dxaOrig="800" w:dyaOrig="260" w14:anchorId="70687B3C">
          <v:shape id="_x0000_i1273" type="#_x0000_t75" style="width:40pt;height:13pt" o:ole="">
            <v:imagedata r:id="rId503" o:title=""/>
          </v:shape>
          <o:OLEObject Type="Embed" ProgID="Equation.DSMT4" ShapeID="_x0000_i1273" DrawAspect="Content" ObjectID="_1459434013" r:id="rId504"/>
        </w:object>
      </w:r>
      <w:r w:rsidR="001E2047" w:rsidRPr="00D07E19">
        <w:rPr>
          <w:rStyle w:val="s3"/>
          <w:rFonts w:asciiTheme="minorHAnsi" w:hAnsiTheme="minorHAnsi" w:cstheme="minorHAnsi"/>
          <w:sz w:val="24"/>
          <w:szCs w:val="24"/>
        </w:rPr>
        <w:t>,</w:t>
      </w:r>
    </w:p>
    <w:p w14:paraId="41C094F5" w14:textId="77777777" w:rsidR="00F02627" w:rsidRDefault="001E2047" w:rsidP="00F02627">
      <w:pPr>
        <w:tabs>
          <w:tab w:val="left" w:pos="720"/>
          <w:tab w:val="left" w:pos="3240"/>
          <w:tab w:val="left" w:pos="3870"/>
        </w:tabs>
        <w:rPr>
          <w:rStyle w:val="s3"/>
          <w:rFonts w:asciiTheme="minorHAnsi" w:hAnsiTheme="minorHAnsi" w:cstheme="minorHAnsi"/>
          <w:sz w:val="24"/>
          <w:szCs w:val="24"/>
        </w:rPr>
      </w:pPr>
      <w:r w:rsidRPr="00D07E19">
        <w:rPr>
          <w:rStyle w:val="s3"/>
          <w:rFonts w:asciiTheme="minorHAnsi" w:hAnsiTheme="minorHAnsi" w:cstheme="minorHAnsi"/>
          <w:sz w:val="24"/>
          <w:szCs w:val="24"/>
        </w:rPr>
        <w:t xml:space="preserve">if this map is a homomorphism preserving </w:t>
      </w:r>
      <w:r w:rsidRPr="00D07E19">
        <w:rPr>
          <w:rStyle w:val="s3"/>
          <w:rFonts w:asciiTheme="minorHAnsi" w:hAnsiTheme="minorHAnsi" w:cstheme="minorHAnsi"/>
          <w:i/>
          <w:sz w:val="24"/>
          <w:szCs w:val="24"/>
        </w:rPr>
        <w:t>y</w:t>
      </w:r>
      <w:r w:rsidR="00352867" w:rsidRPr="00352867">
        <w:rPr>
          <w:rStyle w:val="s3"/>
          <w:rFonts w:asciiTheme="minorHAnsi" w:hAnsiTheme="minorHAnsi" w:cstheme="minorHAnsi"/>
          <w:i/>
          <w:sz w:val="8"/>
          <w:szCs w:val="8"/>
        </w:rPr>
        <w:t xml:space="preserve"> </w:t>
      </w:r>
      <w:r w:rsidR="0071082B">
        <w:rPr>
          <w:rStyle w:val="s3"/>
          <w:rFonts w:asciiTheme="minorHAnsi" w:hAnsiTheme="minorHAnsi" w:cstheme="minorHAnsi"/>
          <w:i/>
          <w:sz w:val="24"/>
          <w:szCs w:val="24"/>
        </w:rPr>
        <w:t>x</w:t>
      </w:r>
      <w:r w:rsidRPr="00D07E19">
        <w:rPr>
          <w:rStyle w:val="s3"/>
          <w:rFonts w:asciiTheme="minorHAnsi" w:hAnsiTheme="minorHAnsi" w:cstheme="minorHAnsi"/>
          <w:sz w:val="24"/>
          <w:szCs w:val="24"/>
        </w:rPr>
        <w:t xml:space="preserve">, then </w:t>
      </w:r>
      <w:r w:rsidR="00A2681F">
        <w:rPr>
          <w:rStyle w:val="s3"/>
          <w:rFonts w:asciiTheme="minorHAnsi" w:hAnsiTheme="minorHAnsi" w:cstheme="minorHAnsi"/>
          <w:sz w:val="24"/>
          <w:szCs w:val="24"/>
        </w:rPr>
        <w:t>it must</w:t>
      </w:r>
      <w:r w:rsidR="00042F32" w:rsidRPr="00D07E19">
        <w:rPr>
          <w:rStyle w:val="s3"/>
          <w:rFonts w:asciiTheme="minorHAnsi" w:hAnsiTheme="minorHAnsi" w:cstheme="minorHAnsi"/>
          <w:sz w:val="24"/>
          <w:szCs w:val="24"/>
        </w:rPr>
        <w:t xml:space="preserve"> </w:t>
      </w:r>
      <w:r w:rsidR="00DB34A4">
        <w:rPr>
          <w:rStyle w:val="s3"/>
          <w:rFonts w:asciiTheme="minorHAnsi" w:hAnsiTheme="minorHAnsi" w:cstheme="minorHAnsi"/>
          <w:sz w:val="24"/>
          <w:szCs w:val="24"/>
        </w:rPr>
        <w:t xml:space="preserve">also </w:t>
      </w:r>
      <w:r w:rsidR="00042F32" w:rsidRPr="00D07E19">
        <w:rPr>
          <w:rStyle w:val="s3"/>
          <w:rFonts w:asciiTheme="minorHAnsi" w:hAnsiTheme="minorHAnsi" w:cstheme="minorHAnsi"/>
          <w:sz w:val="24"/>
          <w:szCs w:val="24"/>
        </w:rPr>
        <w:t xml:space="preserve">map </w:t>
      </w:r>
      <w:bookmarkStart w:id="332" w:name="OLE_LINK157"/>
      <w:bookmarkStart w:id="333" w:name="OLE_LINK158"/>
    </w:p>
    <w:p w14:paraId="3A43B9F3" w14:textId="18671510" w:rsidR="00065CE0" w:rsidRDefault="00F02627" w:rsidP="00F02627">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F74401" w:rsidRPr="00D07E19">
        <w:rPr>
          <w:rStyle w:val="s3"/>
          <w:rFonts w:asciiTheme="minorHAnsi" w:hAnsiTheme="minorHAnsi" w:cstheme="minorHAnsi"/>
          <w:position w:val="-10"/>
          <w:sz w:val="24"/>
          <w:szCs w:val="24"/>
        </w:rPr>
        <w:object w:dxaOrig="860" w:dyaOrig="320" w14:anchorId="2DD1E77A">
          <v:shape id="_x0000_i1274" type="#_x0000_t75" style="width:43pt;height:16pt" o:ole="">
            <v:imagedata r:id="rId505" o:title=""/>
          </v:shape>
          <o:OLEObject Type="Embed" ProgID="Equation.DSMT4" ShapeID="_x0000_i1274" DrawAspect="Content" ObjectID="_1459434014" r:id="rId506"/>
        </w:object>
      </w:r>
      <w:r w:rsidR="00666BEA">
        <w:rPr>
          <w:rStyle w:val="s3"/>
          <w:rFonts w:asciiTheme="minorHAnsi" w:hAnsiTheme="minorHAnsi" w:cstheme="minorHAnsi"/>
          <w:sz w:val="24"/>
          <w:szCs w:val="24"/>
        </w:rPr>
        <w:t xml:space="preserve">, </w:t>
      </w:r>
      <w:r w:rsidR="00D11C41" w:rsidRPr="00D07E19">
        <w:rPr>
          <w:rStyle w:val="s3"/>
          <w:rFonts w:asciiTheme="minorHAnsi" w:hAnsiTheme="minorHAnsi" w:cstheme="minorHAnsi"/>
          <w:sz w:val="24"/>
          <w:szCs w:val="24"/>
        </w:rPr>
        <w:t xml:space="preserve">or </w:t>
      </w:r>
      <w:r w:rsidR="002A2449" w:rsidRPr="00D07E19">
        <w:rPr>
          <w:rStyle w:val="s3"/>
          <w:rFonts w:asciiTheme="minorHAnsi" w:hAnsiTheme="minorHAnsi" w:cstheme="minorHAnsi"/>
          <w:position w:val="-14"/>
          <w:sz w:val="24"/>
          <w:szCs w:val="24"/>
        </w:rPr>
        <w:object w:dxaOrig="1220" w:dyaOrig="420" w14:anchorId="4639A8AF">
          <v:shape id="_x0000_i1275" type="#_x0000_t75" style="width:61pt;height:21pt" o:ole="">
            <v:imagedata r:id="rId507" o:title=""/>
          </v:shape>
          <o:OLEObject Type="Embed" ProgID="Equation.DSMT4" ShapeID="_x0000_i1275" DrawAspect="Content" ObjectID="_1459434015" r:id="rId508"/>
        </w:object>
      </w:r>
      <w:r w:rsidR="00042F32" w:rsidRPr="00D07E19">
        <w:rPr>
          <w:rStyle w:val="s3"/>
          <w:rFonts w:asciiTheme="minorHAnsi" w:hAnsiTheme="minorHAnsi" w:cstheme="minorHAnsi"/>
          <w:sz w:val="24"/>
          <w:szCs w:val="24"/>
        </w:rPr>
        <w:t xml:space="preserve"> </w:t>
      </w:r>
    </w:p>
    <w:p w14:paraId="431AD612" w14:textId="32491F54" w:rsidR="00F02627" w:rsidRPr="00065CE0" w:rsidRDefault="00042F32" w:rsidP="00F02627">
      <w:pPr>
        <w:tabs>
          <w:tab w:val="left" w:pos="720"/>
          <w:tab w:val="left" w:pos="3240"/>
          <w:tab w:val="left" w:pos="3870"/>
        </w:tabs>
        <w:rPr>
          <w:rStyle w:val="s3"/>
          <w:rFonts w:asciiTheme="minorHAnsi" w:hAnsiTheme="minorHAnsi" w:cstheme="minorHAnsi"/>
          <w:position w:val="-14"/>
          <w:sz w:val="24"/>
          <w:szCs w:val="24"/>
        </w:rPr>
      </w:pPr>
      <w:r w:rsidRPr="00D07E19">
        <w:rPr>
          <w:rStyle w:val="s3"/>
          <w:rFonts w:asciiTheme="minorHAnsi" w:hAnsiTheme="minorHAnsi" w:cstheme="minorHAnsi"/>
          <w:sz w:val="24"/>
          <w:szCs w:val="24"/>
        </w:rPr>
        <w:t xml:space="preserve">where </w:t>
      </w:r>
      <w:r w:rsidR="00065CE0" w:rsidRPr="00065CE0">
        <w:rPr>
          <w:rStyle w:val="s3"/>
          <w:rFonts w:asciiTheme="minorHAnsi" w:hAnsiTheme="minorHAnsi" w:cstheme="minorHAnsi"/>
          <w:position w:val="-18"/>
          <w:sz w:val="24"/>
          <w:szCs w:val="24"/>
        </w:rPr>
        <w:object w:dxaOrig="1360" w:dyaOrig="540" w14:anchorId="3336348E">
          <v:shape id="_x0000_i1276" type="#_x0000_t75" style="width:68pt;height:27pt" o:ole="">
            <v:imagedata r:id="rId509" o:title=""/>
          </v:shape>
          <o:OLEObject Type="Embed" ProgID="Equation.DSMT4" ShapeID="_x0000_i1276" DrawAspect="Content" ObjectID="_1459434016" r:id="rId510"/>
        </w:object>
      </w:r>
      <w:r w:rsidR="00A01275" w:rsidRPr="00D07E19">
        <w:rPr>
          <w:rStyle w:val="s3"/>
          <w:rFonts w:asciiTheme="minorHAnsi" w:hAnsiTheme="minorHAnsi" w:cstheme="minorHAnsi"/>
          <w:sz w:val="24"/>
          <w:szCs w:val="24"/>
        </w:rPr>
        <w:t xml:space="preserve"> </w:t>
      </w:r>
      <w:r w:rsidRPr="00D07E19">
        <w:rPr>
          <w:rStyle w:val="s3"/>
          <w:rFonts w:asciiTheme="minorHAnsi" w:hAnsiTheme="minorHAnsi" w:cstheme="minorHAnsi"/>
          <w:sz w:val="24"/>
          <w:szCs w:val="24"/>
        </w:rPr>
        <w:t xml:space="preserve">is a matrix and </w:t>
      </w:r>
      <w:r w:rsidR="004421B5" w:rsidRPr="00D07E19">
        <w:rPr>
          <w:rStyle w:val="s3"/>
          <w:rFonts w:asciiTheme="minorHAnsi" w:hAnsiTheme="minorHAnsi" w:cstheme="minorHAnsi"/>
          <w:position w:val="-14"/>
          <w:sz w:val="24"/>
          <w:szCs w:val="24"/>
        </w:rPr>
        <w:object w:dxaOrig="1060" w:dyaOrig="400" w14:anchorId="5EAC4448">
          <v:shape id="_x0000_i1277" type="#_x0000_t75" style="width:53pt;height:20pt" o:ole="">
            <v:imagedata r:id="rId511" o:title=""/>
          </v:shape>
          <o:OLEObject Type="Embed" ProgID="Equation.DSMT4" ShapeID="_x0000_i1277" DrawAspect="Content" ObjectID="_1459434017" r:id="rId512"/>
        </w:object>
      </w:r>
      <w:r w:rsidR="004421B5" w:rsidRPr="00D07E19">
        <w:rPr>
          <w:rStyle w:val="s3"/>
          <w:rFonts w:asciiTheme="minorHAnsi" w:hAnsiTheme="minorHAnsi" w:cstheme="minorHAnsi"/>
          <w:sz w:val="24"/>
          <w:szCs w:val="24"/>
        </w:rPr>
        <w:t xml:space="preserve"> are </w:t>
      </w:r>
      <w:r w:rsidRPr="00D07E19">
        <w:rPr>
          <w:rStyle w:val="s3"/>
          <w:rFonts w:asciiTheme="minorHAnsi" w:hAnsiTheme="minorHAnsi" w:cstheme="minorHAnsi"/>
          <w:sz w:val="24"/>
          <w:szCs w:val="24"/>
        </w:rPr>
        <w:t>row vectors</w:t>
      </w:r>
      <w:r w:rsidRPr="00D07E19">
        <w:rPr>
          <w:rStyle w:val="s3"/>
          <w:rFonts w:asciiTheme="minorHAnsi" w:hAnsiTheme="minorHAnsi" w:cstheme="minorHAnsi"/>
          <w:i/>
          <w:sz w:val="24"/>
          <w:szCs w:val="24"/>
        </w:rPr>
        <w:t>.</w:t>
      </w:r>
      <w:r w:rsidRPr="00D07E19">
        <w:rPr>
          <w:rStyle w:val="s3"/>
          <w:rFonts w:asciiTheme="minorHAnsi" w:hAnsiTheme="minorHAnsi" w:cstheme="minorHAnsi"/>
          <w:sz w:val="24"/>
          <w:szCs w:val="24"/>
        </w:rPr>
        <w:t xml:space="preserve"> </w:t>
      </w:r>
      <w:r w:rsidR="002977C1" w:rsidRPr="00D07E19">
        <w:rPr>
          <w:rStyle w:val="s3"/>
          <w:rFonts w:asciiTheme="minorHAnsi" w:hAnsiTheme="minorHAnsi" w:cstheme="minorHAnsi"/>
          <w:sz w:val="24"/>
          <w:szCs w:val="24"/>
        </w:rPr>
        <w:t xml:space="preserve">We prefer to use column vectors so we write </w:t>
      </w:r>
    </w:p>
    <w:p w14:paraId="5D90584F" w14:textId="443FB527" w:rsidR="00F02627" w:rsidRDefault="00F02627" w:rsidP="00F02627">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EA293D" w:rsidRPr="007F09E7">
        <w:rPr>
          <w:rStyle w:val="s3"/>
          <w:rFonts w:asciiTheme="minorHAnsi" w:hAnsiTheme="minorHAnsi" w:cstheme="minorHAnsi"/>
          <w:position w:val="-10"/>
          <w:sz w:val="24"/>
          <w:szCs w:val="24"/>
        </w:rPr>
        <w:object w:dxaOrig="1180" w:dyaOrig="380" w14:anchorId="5C12D3F5">
          <v:shape id="_x0000_i1278" type="#_x0000_t75" style="width:59pt;height:19pt" o:ole="">
            <v:imagedata r:id="rId513" o:title=""/>
          </v:shape>
          <o:OLEObject Type="Embed" ProgID="Equation.DSMT4" ShapeID="_x0000_i1278" DrawAspect="Content" ObjectID="_1459434018" r:id="rId514"/>
        </w:object>
      </w:r>
      <w:r w:rsidR="00666BEA">
        <w:rPr>
          <w:rStyle w:val="s3"/>
          <w:rFonts w:asciiTheme="minorHAnsi" w:hAnsiTheme="minorHAnsi" w:cstheme="minorHAnsi"/>
          <w:sz w:val="24"/>
          <w:szCs w:val="24"/>
        </w:rPr>
        <w:t xml:space="preserve">, </w:t>
      </w:r>
      <w:r w:rsidR="007F09E7">
        <w:rPr>
          <w:rStyle w:val="s3"/>
          <w:rFonts w:asciiTheme="minorHAnsi" w:hAnsiTheme="minorHAnsi" w:cstheme="minorHAnsi"/>
          <w:sz w:val="24"/>
          <w:szCs w:val="24"/>
        </w:rPr>
        <w:t xml:space="preserve">or </w:t>
      </w:r>
      <w:r w:rsidRPr="00F02627">
        <w:rPr>
          <w:rStyle w:val="s3"/>
          <w:rFonts w:asciiTheme="minorHAnsi" w:hAnsiTheme="minorHAnsi" w:cstheme="minorHAnsi"/>
          <w:position w:val="-20"/>
          <w:sz w:val="24"/>
          <w:szCs w:val="24"/>
        </w:rPr>
        <w:object w:dxaOrig="1620" w:dyaOrig="560" w14:anchorId="40E30D52">
          <v:shape id="_x0000_i1279" type="#_x0000_t75" style="width:81pt;height:28pt" o:ole="">
            <v:imagedata r:id="rId515" o:title=""/>
          </v:shape>
          <o:OLEObject Type="Embed" ProgID="Equation.DSMT4" ShapeID="_x0000_i1279" DrawAspect="Content" ObjectID="_1459434019" r:id="rId516"/>
        </w:object>
      </w:r>
      <w:r w:rsidR="00C817C6" w:rsidRPr="00D07E19">
        <w:rPr>
          <w:rStyle w:val="s3"/>
          <w:rFonts w:asciiTheme="minorHAnsi" w:hAnsiTheme="minorHAnsi" w:cstheme="minorHAnsi"/>
          <w:sz w:val="24"/>
          <w:szCs w:val="24"/>
        </w:rPr>
        <w:t xml:space="preserve"> </w:t>
      </w:r>
    </w:p>
    <w:p w14:paraId="497C5D07" w14:textId="77777777" w:rsidR="00562076" w:rsidRDefault="00562076" w:rsidP="00F02627">
      <w:pPr>
        <w:tabs>
          <w:tab w:val="left" w:pos="720"/>
          <w:tab w:val="left" w:pos="3240"/>
          <w:tab w:val="left" w:pos="3870"/>
        </w:tabs>
        <w:rPr>
          <w:ins w:id="334" w:author="Bud" w:date="2018-04-18T13:19:00Z"/>
          <w:rStyle w:val="s3"/>
          <w:rFonts w:asciiTheme="minorHAnsi" w:hAnsiTheme="minorHAnsi" w:cstheme="minorHAnsi"/>
          <w:sz w:val="24"/>
          <w:szCs w:val="24"/>
        </w:rPr>
      </w:pPr>
    </w:p>
    <w:p w14:paraId="3843984E" w14:textId="3C547FC7" w:rsidR="00C051CE" w:rsidRDefault="002B011B" w:rsidP="00F02627">
      <w:pPr>
        <w:tabs>
          <w:tab w:val="left" w:pos="720"/>
          <w:tab w:val="left" w:pos="3240"/>
          <w:tab w:val="left" w:pos="3870"/>
        </w:tabs>
        <w:rPr>
          <w:rStyle w:val="s3"/>
          <w:rFonts w:asciiTheme="minorHAnsi" w:hAnsiTheme="minorHAnsi" w:cstheme="minorHAnsi"/>
          <w:sz w:val="24"/>
          <w:szCs w:val="24"/>
        </w:rPr>
      </w:pPr>
      <w:r w:rsidRPr="00D07E19">
        <w:rPr>
          <w:rStyle w:val="s3"/>
          <w:rFonts w:asciiTheme="minorHAnsi" w:hAnsiTheme="minorHAnsi" w:cstheme="minorHAnsi"/>
          <w:sz w:val="24"/>
          <w:szCs w:val="24"/>
        </w:rPr>
        <w:t xml:space="preserve">Observe </w:t>
      </w:r>
      <w:r w:rsidR="00666BEA">
        <w:rPr>
          <w:rStyle w:val="s3"/>
          <w:rFonts w:asciiTheme="minorHAnsi" w:hAnsiTheme="minorHAnsi" w:cstheme="minorHAnsi"/>
          <w:sz w:val="24"/>
          <w:szCs w:val="24"/>
        </w:rPr>
        <w:t xml:space="preserve">from the figure </w:t>
      </w:r>
      <w:r w:rsidRPr="00D07E19">
        <w:rPr>
          <w:rStyle w:val="s3"/>
          <w:rFonts w:asciiTheme="minorHAnsi" w:hAnsiTheme="minorHAnsi" w:cstheme="minorHAnsi"/>
          <w:sz w:val="24"/>
          <w:szCs w:val="24"/>
        </w:rPr>
        <w:t xml:space="preserve">that </w:t>
      </w:r>
      <w:r w:rsidR="007F5CA4" w:rsidRPr="00D07E19">
        <w:rPr>
          <w:rStyle w:val="s3"/>
          <w:rFonts w:asciiTheme="minorHAnsi" w:hAnsiTheme="minorHAnsi" w:cstheme="minorHAnsi"/>
          <w:position w:val="-10"/>
          <w:sz w:val="24"/>
          <w:szCs w:val="24"/>
        </w:rPr>
        <w:object w:dxaOrig="900" w:dyaOrig="320" w14:anchorId="5FFA0E58">
          <v:shape id="_x0000_i1280" type="#_x0000_t75" style="width:45pt;height:16pt" o:ole="">
            <v:imagedata r:id="rId517" o:title=""/>
          </v:shape>
          <o:OLEObject Type="Embed" ProgID="Equation.DSMT4" ShapeID="_x0000_i1280" DrawAspect="Content" ObjectID="_1459434020" r:id="rId518"/>
        </w:object>
      </w:r>
      <w:r w:rsidRPr="00D07E19">
        <w:rPr>
          <w:rStyle w:val="s3"/>
          <w:rFonts w:asciiTheme="minorHAnsi" w:hAnsiTheme="minorHAnsi" w:cstheme="minorHAnsi"/>
          <w:sz w:val="24"/>
          <w:szCs w:val="24"/>
        </w:rPr>
        <w:t xml:space="preserve">. </w:t>
      </w:r>
      <w:r w:rsidR="0010338E">
        <w:rPr>
          <w:rStyle w:val="s3"/>
          <w:rFonts w:asciiTheme="minorHAnsi" w:hAnsiTheme="minorHAnsi" w:cstheme="minorHAnsi"/>
          <w:sz w:val="24"/>
          <w:szCs w:val="24"/>
        </w:rPr>
        <w:t xml:space="preserve">Also observe that the inverse </w:t>
      </w:r>
      <w:r w:rsidR="00C051CE">
        <w:rPr>
          <w:rStyle w:val="s3"/>
          <w:rFonts w:asciiTheme="minorHAnsi" w:hAnsiTheme="minorHAnsi" w:cstheme="minorHAnsi"/>
          <w:sz w:val="24"/>
          <w:szCs w:val="24"/>
        </w:rPr>
        <w:t xml:space="preserve">operation </w:t>
      </w:r>
      <w:r w:rsidR="0010338E">
        <w:rPr>
          <w:rStyle w:val="s3"/>
          <w:rFonts w:asciiTheme="minorHAnsi" w:hAnsiTheme="minorHAnsi" w:cstheme="minorHAnsi"/>
          <w:sz w:val="24"/>
          <w:szCs w:val="24"/>
        </w:rPr>
        <w:t xml:space="preserve">reverses the order of multiplication and the transpose reverses </w:t>
      </w:r>
      <w:r w:rsidR="00E24EF3">
        <w:rPr>
          <w:rStyle w:val="s3"/>
          <w:rFonts w:asciiTheme="minorHAnsi" w:hAnsiTheme="minorHAnsi" w:cstheme="minorHAnsi"/>
          <w:sz w:val="24"/>
          <w:szCs w:val="24"/>
        </w:rPr>
        <w:t>it</w:t>
      </w:r>
      <w:r w:rsidR="0010338E">
        <w:rPr>
          <w:rStyle w:val="s3"/>
          <w:rFonts w:asciiTheme="minorHAnsi" w:hAnsiTheme="minorHAnsi" w:cstheme="minorHAnsi"/>
          <w:sz w:val="24"/>
          <w:szCs w:val="24"/>
        </w:rPr>
        <w:t xml:space="preserve"> </w:t>
      </w:r>
      <w:r w:rsidR="002034D7">
        <w:rPr>
          <w:rStyle w:val="s3"/>
          <w:rFonts w:asciiTheme="minorHAnsi" w:hAnsiTheme="minorHAnsi" w:cstheme="minorHAnsi"/>
          <w:sz w:val="24"/>
          <w:szCs w:val="24"/>
        </w:rPr>
        <w:t>back</w:t>
      </w:r>
      <w:r w:rsidR="00E24EF3">
        <w:rPr>
          <w:rStyle w:val="s3"/>
          <w:rFonts w:asciiTheme="minorHAnsi" w:hAnsiTheme="minorHAnsi" w:cstheme="minorHAnsi"/>
          <w:sz w:val="24"/>
          <w:szCs w:val="24"/>
        </w:rPr>
        <w:t xml:space="preserve"> t</w:t>
      </w:r>
      <w:r w:rsidR="00666BEA">
        <w:rPr>
          <w:rStyle w:val="s3"/>
          <w:rFonts w:asciiTheme="minorHAnsi" w:hAnsiTheme="minorHAnsi" w:cstheme="minorHAnsi"/>
          <w:sz w:val="24"/>
          <w:szCs w:val="24"/>
        </w:rPr>
        <w:t>o</w:t>
      </w:r>
      <w:r w:rsidR="0010338E">
        <w:rPr>
          <w:rStyle w:val="s3"/>
          <w:rFonts w:asciiTheme="minorHAnsi" w:hAnsiTheme="minorHAnsi" w:cstheme="minorHAnsi"/>
          <w:sz w:val="24"/>
          <w:szCs w:val="24"/>
        </w:rPr>
        <w:t xml:space="preserve"> the same </w:t>
      </w:r>
      <w:r w:rsidR="00E24EF3">
        <w:rPr>
          <w:rStyle w:val="s3"/>
          <w:rFonts w:asciiTheme="minorHAnsi" w:hAnsiTheme="minorHAnsi" w:cstheme="minorHAnsi"/>
          <w:sz w:val="24"/>
          <w:szCs w:val="24"/>
        </w:rPr>
        <w:t xml:space="preserve">order </w:t>
      </w:r>
      <w:r w:rsidR="0010338E">
        <w:rPr>
          <w:rStyle w:val="s3"/>
          <w:rFonts w:asciiTheme="minorHAnsi" w:hAnsiTheme="minorHAnsi" w:cstheme="minorHAnsi"/>
          <w:sz w:val="24"/>
          <w:szCs w:val="24"/>
        </w:rPr>
        <w:t xml:space="preserve">as for </w:t>
      </w:r>
      <w:r w:rsidR="0010338E">
        <w:rPr>
          <w:rStyle w:val="s3"/>
          <w:rFonts w:asciiTheme="minorHAnsi" w:hAnsiTheme="minorHAnsi" w:cstheme="minorHAnsi"/>
          <w:i/>
          <w:sz w:val="24"/>
          <w:szCs w:val="24"/>
        </w:rPr>
        <w:t>T</w:t>
      </w:r>
      <w:r w:rsidR="0010338E">
        <w:rPr>
          <w:rStyle w:val="s3"/>
          <w:rFonts w:asciiTheme="minorHAnsi" w:hAnsiTheme="minorHAnsi" w:cstheme="minorHAnsi"/>
          <w:sz w:val="24"/>
          <w:szCs w:val="24"/>
        </w:rPr>
        <w:t>.</w:t>
      </w:r>
      <w:r w:rsidR="00C051CE">
        <w:rPr>
          <w:rStyle w:val="s3"/>
          <w:rFonts w:asciiTheme="minorHAnsi" w:hAnsiTheme="minorHAnsi" w:cstheme="minorHAnsi"/>
          <w:sz w:val="24"/>
          <w:szCs w:val="24"/>
        </w:rPr>
        <w:t xml:space="preserve"> </w:t>
      </w:r>
    </w:p>
    <w:p w14:paraId="0DB3C2E2" w14:textId="77777777" w:rsidR="00BD20ED" w:rsidRDefault="00BD20ED" w:rsidP="00EA293D">
      <w:pPr>
        <w:tabs>
          <w:tab w:val="left" w:pos="720"/>
          <w:tab w:val="left" w:pos="3240"/>
          <w:tab w:val="left" w:pos="3870"/>
        </w:tabs>
        <w:rPr>
          <w:ins w:id="335" w:author="Bud" w:date="2018-04-18T13:17:00Z"/>
          <w:rStyle w:val="s3"/>
          <w:rFonts w:asciiTheme="minorHAnsi" w:hAnsiTheme="minorHAnsi" w:cstheme="minorHAnsi"/>
          <w:sz w:val="24"/>
          <w:szCs w:val="24"/>
        </w:rPr>
      </w:pPr>
    </w:p>
    <w:p w14:paraId="762C5592" w14:textId="39642DEE" w:rsidR="00591360" w:rsidRPr="00D07E19" w:rsidRDefault="00EA293D" w:rsidP="00EA293D">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 xml:space="preserve">The mapping </w:t>
      </w:r>
      <w:r w:rsidRPr="00EA293D">
        <w:rPr>
          <w:rStyle w:val="s3"/>
          <w:rFonts w:asciiTheme="minorHAnsi" w:hAnsiTheme="minorHAnsi" w:cstheme="minorHAnsi"/>
          <w:position w:val="-10"/>
          <w:sz w:val="24"/>
          <w:szCs w:val="24"/>
        </w:rPr>
        <w:object w:dxaOrig="1180" w:dyaOrig="380" w14:anchorId="414B181D">
          <v:shape id="_x0000_i1281" type="#_x0000_t75" style="width:59pt;height:19pt" o:ole="">
            <v:imagedata r:id="rId519" o:title=""/>
          </v:shape>
          <o:OLEObject Type="Embed" ProgID="Equation.DSMT4" ShapeID="_x0000_i1281" DrawAspect="Content" ObjectID="_1459434021" r:id="rId520"/>
        </w:object>
      </w:r>
      <w:r>
        <w:rPr>
          <w:rStyle w:val="s3"/>
          <w:rFonts w:asciiTheme="minorHAnsi" w:hAnsiTheme="minorHAnsi" w:cstheme="minorHAnsi"/>
          <w:sz w:val="24"/>
          <w:szCs w:val="24"/>
        </w:rPr>
        <w:t xml:space="preserve"> plays the central role in</w:t>
      </w:r>
      <w:bookmarkEnd w:id="332"/>
      <w:bookmarkEnd w:id="333"/>
      <w:r w:rsidR="00DE4281">
        <w:rPr>
          <w:rStyle w:val="s3"/>
          <w:rFonts w:asciiTheme="minorHAnsi" w:hAnsiTheme="minorHAnsi" w:cstheme="minorHAnsi"/>
          <w:sz w:val="24"/>
          <w:szCs w:val="24"/>
        </w:rPr>
        <w:t xml:space="preserve"> the representation</w:t>
      </w:r>
      <w:r w:rsidR="00666BEA">
        <w:rPr>
          <w:rStyle w:val="s3"/>
          <w:rFonts w:asciiTheme="minorHAnsi" w:hAnsiTheme="minorHAnsi" w:cstheme="minorHAnsi"/>
          <w:sz w:val="24"/>
          <w:szCs w:val="24"/>
        </w:rPr>
        <w:t>-</w:t>
      </w:r>
      <w:r w:rsidR="00DE4281">
        <w:rPr>
          <w:rStyle w:val="s3"/>
          <w:rFonts w:asciiTheme="minorHAnsi" w:hAnsiTheme="minorHAnsi" w:cstheme="minorHAnsi"/>
          <w:sz w:val="24"/>
          <w:szCs w:val="24"/>
        </w:rPr>
        <w:t>space theorem</w:t>
      </w:r>
      <w:r w:rsidR="00FE78F0">
        <w:rPr>
          <w:rStyle w:val="s3"/>
          <w:rFonts w:asciiTheme="minorHAnsi" w:hAnsiTheme="minorHAnsi" w:cstheme="minorHAnsi"/>
          <w:sz w:val="24"/>
          <w:szCs w:val="24"/>
        </w:rPr>
        <w:t xml:space="preserve"> for tensors</w:t>
      </w:r>
      <w:r>
        <w:rPr>
          <w:rStyle w:val="s3"/>
          <w:rFonts w:asciiTheme="minorHAnsi" w:hAnsiTheme="minorHAnsi" w:cstheme="minorHAnsi"/>
          <w:sz w:val="24"/>
          <w:szCs w:val="24"/>
        </w:rPr>
        <w:t xml:space="preserve"> (in a few pages)</w:t>
      </w:r>
      <w:r w:rsidR="00DE4281">
        <w:rPr>
          <w:rStyle w:val="s3"/>
          <w:rFonts w:asciiTheme="minorHAnsi" w:hAnsiTheme="minorHAnsi" w:cstheme="minorHAnsi"/>
          <w:sz w:val="24"/>
          <w:szCs w:val="24"/>
        </w:rPr>
        <w:t xml:space="preserve">. </w:t>
      </w:r>
      <w:r w:rsidR="00F25B9A">
        <w:rPr>
          <w:rStyle w:val="s3"/>
          <w:rFonts w:asciiTheme="minorHAnsi" w:hAnsiTheme="minorHAnsi" w:cstheme="minorHAnsi"/>
          <w:sz w:val="24"/>
          <w:szCs w:val="24"/>
        </w:rPr>
        <w:t xml:space="preserve">In the </w:t>
      </w:r>
      <w:r w:rsidR="00666BEA">
        <w:rPr>
          <w:rStyle w:val="s3"/>
          <w:rFonts w:asciiTheme="minorHAnsi" w:hAnsiTheme="minorHAnsi" w:cstheme="minorHAnsi"/>
          <w:sz w:val="24"/>
          <w:szCs w:val="24"/>
        </w:rPr>
        <w:t>representation-</w:t>
      </w:r>
      <w:r w:rsidR="00F25B9A">
        <w:rPr>
          <w:rStyle w:val="s3"/>
          <w:rFonts w:asciiTheme="minorHAnsi" w:hAnsiTheme="minorHAnsi" w:cstheme="minorHAnsi"/>
          <w:sz w:val="24"/>
          <w:szCs w:val="24"/>
        </w:rPr>
        <w:t>space theorem</w:t>
      </w:r>
      <w:r w:rsidR="00224CF1">
        <w:rPr>
          <w:rStyle w:val="s3"/>
          <w:rFonts w:asciiTheme="minorHAnsi" w:hAnsiTheme="minorHAnsi" w:cstheme="minorHAnsi"/>
          <w:sz w:val="24"/>
          <w:szCs w:val="24"/>
        </w:rPr>
        <w:t xml:space="preserve"> for the dual space, next,</w:t>
      </w:r>
      <w:r w:rsidR="00F25B9A">
        <w:rPr>
          <w:rStyle w:val="s3"/>
          <w:rFonts w:asciiTheme="minorHAnsi" w:hAnsiTheme="minorHAnsi" w:cstheme="minorHAnsi"/>
          <w:sz w:val="24"/>
          <w:szCs w:val="24"/>
        </w:rPr>
        <w:t xml:space="preserve"> </w:t>
      </w:r>
      <w:r w:rsidR="00952034">
        <w:rPr>
          <w:rStyle w:val="s3"/>
          <w:rFonts w:asciiTheme="minorHAnsi" w:hAnsiTheme="minorHAnsi" w:cstheme="minorHAnsi"/>
          <w:sz w:val="24"/>
          <w:szCs w:val="24"/>
        </w:rPr>
        <w:t>t</w:t>
      </w:r>
      <w:r w:rsidR="00591360" w:rsidRPr="00D07E19">
        <w:rPr>
          <w:rStyle w:val="s3"/>
          <w:rFonts w:asciiTheme="minorHAnsi" w:hAnsiTheme="minorHAnsi" w:cstheme="minorHAnsi"/>
          <w:sz w:val="24"/>
          <w:szCs w:val="24"/>
        </w:rPr>
        <w:t xml:space="preserve">he mapping </w:t>
      </w:r>
      <w:r w:rsidR="003B1A29" w:rsidRPr="00BA10A9">
        <w:rPr>
          <w:rStyle w:val="s3"/>
          <w:rFonts w:asciiTheme="minorHAnsi" w:hAnsiTheme="minorHAnsi" w:cstheme="minorHAnsi"/>
          <w:position w:val="-16"/>
          <w:sz w:val="24"/>
          <w:szCs w:val="24"/>
        </w:rPr>
        <w:object w:dxaOrig="2060" w:dyaOrig="440" w14:anchorId="4A62A400">
          <v:shape id="_x0000_i1282" type="#_x0000_t75" style="width:103pt;height:22pt" o:ole="">
            <v:imagedata r:id="rId521" o:title=""/>
          </v:shape>
          <o:OLEObject Type="Embed" ProgID="Equation.DSMT4" ShapeID="_x0000_i1282" DrawAspect="Content" ObjectID="_1459434022" r:id="rId522"/>
        </w:object>
      </w:r>
      <w:r w:rsidR="00805294" w:rsidRPr="00D07E19">
        <w:rPr>
          <w:rStyle w:val="s3"/>
          <w:rFonts w:asciiTheme="minorHAnsi" w:hAnsiTheme="minorHAnsi" w:cstheme="minorHAnsi"/>
          <w:sz w:val="24"/>
          <w:szCs w:val="24"/>
        </w:rPr>
        <w:t xml:space="preserve"> </w:t>
      </w:r>
      <w:r w:rsidR="00591360" w:rsidRPr="00D07E19">
        <w:rPr>
          <w:rStyle w:val="s3"/>
          <w:rFonts w:asciiTheme="minorHAnsi" w:hAnsiTheme="minorHAnsi" w:cstheme="minorHAnsi"/>
          <w:sz w:val="24"/>
          <w:szCs w:val="24"/>
        </w:rPr>
        <w:t>plays the central role.</w:t>
      </w:r>
    </w:p>
    <w:p w14:paraId="6AF247F8" w14:textId="77777777" w:rsidR="00805294" w:rsidRPr="00D07E19" w:rsidRDefault="00805294" w:rsidP="005C114F">
      <w:pPr>
        <w:tabs>
          <w:tab w:val="left" w:pos="3240"/>
          <w:tab w:val="left" w:pos="3870"/>
        </w:tabs>
        <w:rPr>
          <w:rStyle w:val="s3"/>
          <w:rFonts w:asciiTheme="minorHAnsi" w:hAnsiTheme="minorHAnsi" w:cstheme="minorHAnsi"/>
          <w:sz w:val="24"/>
          <w:szCs w:val="24"/>
        </w:rPr>
      </w:pPr>
    </w:p>
    <w:p w14:paraId="6BBFF36C" w14:textId="2F4059F1" w:rsidR="00805294" w:rsidRDefault="001930E4" w:rsidP="005C114F">
      <w:pPr>
        <w:tabs>
          <w:tab w:val="left" w:pos="3240"/>
          <w:tab w:val="left" w:pos="3870"/>
        </w:tabs>
        <w:rPr>
          <w:rStyle w:val="s3"/>
          <w:sz w:val="24"/>
          <w:szCs w:val="24"/>
        </w:rPr>
      </w:pPr>
      <w:r w:rsidRPr="00D07E19">
        <w:rPr>
          <w:rStyle w:val="s3"/>
          <w:color w:val="0000FF"/>
          <w:sz w:val="24"/>
          <w:szCs w:val="24"/>
        </w:rPr>
        <w:t>Th</w:t>
      </w:r>
      <w:r w:rsidR="00D07E19" w:rsidRPr="00D07E19">
        <w:rPr>
          <w:rStyle w:val="s3"/>
          <w:color w:val="0000FF"/>
          <w:sz w:val="24"/>
          <w:szCs w:val="24"/>
        </w:rPr>
        <w:t>eorem</w:t>
      </w:r>
      <w:r w:rsidR="00D07E19">
        <w:rPr>
          <w:rStyle w:val="s3"/>
          <w:color w:val="0000FF"/>
          <w:sz w:val="24"/>
          <w:szCs w:val="24"/>
        </w:rPr>
        <w:t>.</w:t>
      </w:r>
      <w:r w:rsidR="00D07E19">
        <w:rPr>
          <w:rStyle w:val="s3"/>
          <w:sz w:val="24"/>
          <w:szCs w:val="24"/>
        </w:rPr>
        <w:t xml:space="preserve"> If V is a representation space for a group G, then so is V*.</w:t>
      </w:r>
    </w:p>
    <w:p w14:paraId="3614E18C" w14:textId="77777777" w:rsidR="00D07E19" w:rsidRDefault="00D07E19" w:rsidP="005C114F">
      <w:pPr>
        <w:tabs>
          <w:tab w:val="left" w:pos="3240"/>
          <w:tab w:val="left" w:pos="3870"/>
        </w:tabs>
        <w:rPr>
          <w:rStyle w:val="s3"/>
          <w:sz w:val="24"/>
          <w:szCs w:val="24"/>
        </w:rPr>
      </w:pPr>
    </w:p>
    <w:p w14:paraId="512532C6" w14:textId="1DA0E7EC" w:rsidR="00433E2B" w:rsidRDefault="00D07E19" w:rsidP="00433E2B">
      <w:pPr>
        <w:tabs>
          <w:tab w:val="left" w:pos="3240"/>
          <w:tab w:val="left" w:pos="3870"/>
        </w:tabs>
        <w:rPr>
          <w:rFonts w:cstheme="minorHAnsi"/>
        </w:rPr>
      </w:pPr>
      <w:r>
        <w:rPr>
          <w:rFonts w:cstheme="minorHAnsi"/>
        </w:rPr>
        <w:t xml:space="preserve">Proof. By definition of representation, there is </w:t>
      </w:r>
      <w:r w:rsidR="00B6410C">
        <w:rPr>
          <w:rFonts w:cstheme="minorHAnsi"/>
        </w:rPr>
        <w:t xml:space="preserve">a subgroup </w:t>
      </w:r>
      <w:r w:rsidR="00070637" w:rsidRPr="00070637">
        <w:rPr>
          <w:rFonts w:cstheme="minorHAnsi"/>
          <w:position w:val="-16"/>
        </w:rPr>
        <w:object w:dxaOrig="1220" w:dyaOrig="440" w14:anchorId="267BF4AB">
          <v:shape id="_x0000_i1283" type="#_x0000_t75" style="width:61pt;height:22pt" o:ole="">
            <v:imagedata r:id="rId523" o:title=""/>
          </v:shape>
          <o:OLEObject Type="Embed" ProgID="Equation.DSMT4" ShapeID="_x0000_i1283" DrawAspect="Content" ObjectID="_1459434023" r:id="rId524"/>
        </w:object>
      </w:r>
      <w:r w:rsidR="00070637">
        <w:rPr>
          <w:rFonts w:cstheme="minorHAnsi"/>
        </w:rPr>
        <w:t xml:space="preserve"> and</w:t>
      </w:r>
      <w:r w:rsidR="00B6410C">
        <w:rPr>
          <w:rFonts w:cstheme="minorHAnsi"/>
        </w:rPr>
        <w:t xml:space="preserve"> </w:t>
      </w:r>
      <w:r>
        <w:rPr>
          <w:rFonts w:cstheme="minorHAnsi"/>
        </w:rPr>
        <w:t>an isomorphism</w:t>
      </w:r>
      <w:r w:rsidR="00070637">
        <w:rPr>
          <w:rFonts w:cstheme="minorHAnsi"/>
        </w:rPr>
        <w:t xml:space="preserve"> </w:t>
      </w:r>
      <w:r w:rsidR="008D22F5" w:rsidRPr="00564617">
        <w:rPr>
          <w:rFonts w:cstheme="minorHAnsi"/>
          <w:position w:val="-12"/>
        </w:rPr>
        <w:object w:dxaOrig="1060" w:dyaOrig="340" w14:anchorId="228A663D">
          <v:shape id="_x0000_i1284" type="#_x0000_t75" style="width:53pt;height:17pt" o:ole="">
            <v:imagedata r:id="rId525" o:title=""/>
          </v:shape>
          <o:OLEObject Type="Embed" ProgID="Equation.DSMT4" ShapeID="_x0000_i1284" DrawAspect="Content" ObjectID="_1459434024" r:id="rId526"/>
        </w:object>
      </w:r>
      <w:r w:rsidR="00564617">
        <w:rPr>
          <w:rFonts w:cstheme="minorHAnsi"/>
        </w:rPr>
        <w:t xml:space="preserve"> </w:t>
      </w:r>
      <w:r>
        <w:rPr>
          <w:rFonts w:cstheme="minorHAnsi"/>
        </w:rPr>
        <w:t>such that</w:t>
      </w:r>
      <w:r w:rsidR="0026503B">
        <w:rPr>
          <w:rFonts w:cstheme="minorHAnsi"/>
        </w:rPr>
        <w:t xml:space="preserve"> </w:t>
      </w:r>
      <w:r w:rsidR="00103C52" w:rsidRPr="0026503B">
        <w:rPr>
          <w:rFonts w:cstheme="minorHAnsi"/>
          <w:position w:val="-16"/>
        </w:rPr>
        <w:object w:dxaOrig="2260" w:dyaOrig="440" w14:anchorId="41DD0E67">
          <v:shape id="_x0000_i1285" type="#_x0000_t75" style="width:113pt;height:22pt" o:ole="">
            <v:imagedata r:id="rId527" o:title=""/>
          </v:shape>
          <o:OLEObject Type="Embed" ProgID="Equation.DSMT4" ShapeID="_x0000_i1285" DrawAspect="Content" ObjectID="_1459434025" r:id="rId528"/>
        </w:object>
      </w:r>
      <w:r w:rsidR="002708A5">
        <w:rPr>
          <w:rFonts w:cstheme="minorHAnsi"/>
        </w:rPr>
        <w:t xml:space="preserve"> is a linear </w:t>
      </w:r>
      <w:r w:rsidR="00F07221">
        <w:rPr>
          <w:rFonts w:cstheme="minorHAnsi"/>
        </w:rPr>
        <w:t>transformation on</w:t>
      </w:r>
      <w:r w:rsidR="002708A5">
        <w:rPr>
          <w:rFonts w:cstheme="minorHAnsi"/>
        </w:rPr>
        <w:t xml:space="preserve"> V.</w:t>
      </w:r>
      <w:r w:rsidR="0026503B">
        <w:rPr>
          <w:rFonts w:cstheme="minorHAnsi"/>
        </w:rPr>
        <w:t xml:space="preserve"> </w:t>
      </w:r>
      <w:r w:rsidR="00433E2B">
        <w:rPr>
          <w:rFonts w:cstheme="minorHAnsi"/>
        </w:rPr>
        <w:t xml:space="preserve">We seek another subgroup </w:t>
      </w:r>
      <w:r w:rsidR="00433E2B" w:rsidRPr="00070637">
        <w:rPr>
          <w:rFonts w:cstheme="minorHAnsi"/>
          <w:position w:val="-16"/>
        </w:rPr>
        <w:object w:dxaOrig="1320" w:dyaOrig="440" w14:anchorId="43DC2457">
          <v:shape id="_x0000_i1286" type="#_x0000_t75" style="width:66pt;height:22pt" o:ole="">
            <v:imagedata r:id="rId529" o:title=""/>
          </v:shape>
          <o:OLEObject Type="Embed" ProgID="Equation.DSMT4" ShapeID="_x0000_i1286" DrawAspect="Content" ObjectID="_1459434026" r:id="rId530"/>
        </w:object>
      </w:r>
      <w:r w:rsidR="00433E2B">
        <w:rPr>
          <w:rFonts w:cstheme="minorHAnsi"/>
        </w:rPr>
        <w:t xml:space="preserve"> and an isomorphism </w:t>
      </w:r>
      <w:r w:rsidR="00103C52" w:rsidRPr="0026503B">
        <w:rPr>
          <w:rFonts w:cstheme="minorHAnsi"/>
          <w:position w:val="-12"/>
        </w:rPr>
        <w:object w:dxaOrig="1260" w:dyaOrig="380" w14:anchorId="6F6AEA41">
          <v:shape id="_x0000_i1287" type="#_x0000_t75" style="width:63pt;height:19pt" o:ole="">
            <v:imagedata r:id="rId531" o:title=""/>
          </v:shape>
          <o:OLEObject Type="Embed" ProgID="Equation.DSMT4" ShapeID="_x0000_i1287" DrawAspect="Content" ObjectID="_1459434027" r:id="rId532"/>
        </w:object>
      </w:r>
      <w:r w:rsidR="00433E2B">
        <w:rPr>
          <w:rFonts w:cstheme="minorHAnsi"/>
        </w:rPr>
        <w:t xml:space="preserve"> such that </w:t>
      </w:r>
      <w:r w:rsidR="00103C52" w:rsidRPr="00B44913">
        <w:rPr>
          <w:rFonts w:cstheme="minorHAnsi"/>
          <w:position w:val="-16"/>
        </w:rPr>
        <w:object w:dxaOrig="2460" w:dyaOrig="440" w14:anchorId="73A9B8D8">
          <v:shape id="_x0000_i1288" type="#_x0000_t75" style="width:123pt;height:22pt" o:ole="">
            <v:imagedata r:id="rId533" o:title=""/>
          </v:shape>
          <o:OLEObject Type="Embed" ProgID="Equation.DSMT4" ShapeID="_x0000_i1288" DrawAspect="Content" ObjectID="_1459434028" r:id="rId534"/>
        </w:object>
      </w:r>
      <w:r w:rsidR="002708A5">
        <w:rPr>
          <w:rFonts w:cstheme="minorHAnsi"/>
        </w:rPr>
        <w:t xml:space="preserve"> is a linear transformation o</w:t>
      </w:r>
      <w:r w:rsidR="00F07221">
        <w:rPr>
          <w:rFonts w:cstheme="minorHAnsi"/>
        </w:rPr>
        <w:t>n</w:t>
      </w:r>
      <w:r w:rsidR="002708A5">
        <w:rPr>
          <w:rFonts w:cstheme="minorHAnsi"/>
        </w:rPr>
        <w:t xml:space="preserve"> V*.</w:t>
      </w:r>
      <w:r w:rsidR="00433E2B">
        <w:rPr>
          <w:rFonts w:cstheme="minorHAnsi"/>
        </w:rPr>
        <w:t xml:space="preserve"> </w:t>
      </w:r>
    </w:p>
    <w:p w14:paraId="552A4B5F" w14:textId="2A679DF6" w:rsidR="00070637" w:rsidRDefault="00070637" w:rsidP="005C114F">
      <w:pPr>
        <w:tabs>
          <w:tab w:val="left" w:pos="3240"/>
          <w:tab w:val="left" w:pos="3870"/>
        </w:tabs>
        <w:rPr>
          <w:rFonts w:cstheme="minorHAnsi"/>
        </w:rPr>
      </w:pPr>
      <w:r>
        <w:rPr>
          <w:rFonts w:cstheme="minorHAnsi"/>
        </w:rPr>
        <w:t>Define</w:t>
      </w:r>
    </w:p>
    <w:p w14:paraId="04E059D9" w14:textId="6E1AF6FF" w:rsidR="00070637" w:rsidRPr="00070637" w:rsidRDefault="00D44187" w:rsidP="00D44187">
      <w:pPr>
        <w:pStyle w:val="ListParagraph"/>
        <w:numPr>
          <w:ilvl w:val="0"/>
          <w:numId w:val="16"/>
        </w:numPr>
        <w:tabs>
          <w:tab w:val="left" w:pos="3240"/>
          <w:tab w:val="left" w:pos="3870"/>
        </w:tabs>
        <w:rPr>
          <w:rFonts w:cstheme="minorHAnsi"/>
        </w:rPr>
      </w:pPr>
      <w:r>
        <w:rPr>
          <w:rFonts w:cstheme="minorHAnsi"/>
          <w:i/>
        </w:rPr>
        <w:t xml:space="preserve">  </w:t>
      </w:r>
      <w:r w:rsidR="00BA71B2">
        <w:rPr>
          <w:rFonts w:cstheme="minorHAnsi"/>
          <w:i/>
        </w:rPr>
        <w:t xml:space="preserve"> </w:t>
      </w:r>
      <w:bookmarkStart w:id="336" w:name="OLE_LINK376"/>
      <w:bookmarkStart w:id="337" w:name="OLE_LINK379"/>
      <w:r w:rsidR="00070637" w:rsidRPr="00070637">
        <w:rPr>
          <w:rFonts w:cstheme="minorHAnsi"/>
          <w:i/>
        </w:rPr>
        <w:t>T</w:t>
      </w:r>
      <w:bookmarkEnd w:id="336"/>
      <w:bookmarkEnd w:id="337"/>
      <w:r w:rsidR="00070637" w:rsidRPr="00070637">
        <w:rPr>
          <w:rFonts w:cstheme="minorHAnsi"/>
          <w:i/>
          <w:vertAlign w:val="subscript"/>
        </w:rPr>
        <w:t>g</w:t>
      </w:r>
      <w:r w:rsidR="00070637" w:rsidRPr="00070637">
        <w:rPr>
          <w:rFonts w:cstheme="minorHAnsi"/>
        </w:rPr>
        <w:t xml:space="preserve"> = </w:t>
      </w:r>
      <w:bookmarkStart w:id="338" w:name="OLE_LINK362"/>
      <w:bookmarkStart w:id="339" w:name="OLE_LINK375"/>
      <w:r w:rsidR="00103C52" w:rsidRPr="00DC7733">
        <w:rPr>
          <w:rFonts w:cstheme="minorHAnsi"/>
          <w:i/>
        </w:rPr>
        <w:t>T</w:t>
      </w:r>
      <w:bookmarkEnd w:id="338"/>
      <w:bookmarkEnd w:id="339"/>
      <w:r w:rsidR="00070637" w:rsidRPr="00070637">
        <w:rPr>
          <w:rFonts w:cstheme="minorHAnsi"/>
        </w:rPr>
        <w:t>(</w:t>
      </w:r>
      <w:r w:rsidR="00070637" w:rsidRPr="00070637">
        <w:rPr>
          <w:rFonts w:cstheme="minorHAnsi"/>
          <w:i/>
        </w:rPr>
        <w:t>g</w:t>
      </w:r>
      <w:r w:rsidR="00070637" w:rsidRPr="00070637">
        <w:rPr>
          <w:rFonts w:cstheme="minorHAnsi"/>
        </w:rPr>
        <w:t>)</w:t>
      </w:r>
      <w:r w:rsidR="00105040">
        <w:rPr>
          <w:rFonts w:cstheme="minorHAnsi"/>
        </w:rPr>
        <w:t xml:space="preserve"> for </w:t>
      </w:r>
      <w:r w:rsidR="00105040">
        <w:rPr>
          <w:rFonts w:cstheme="minorHAnsi"/>
          <w:i/>
        </w:rPr>
        <w:t>g</w:t>
      </w:r>
      <w:r w:rsidR="00105040">
        <w:rPr>
          <w:rFonts w:cstheme="minorHAnsi"/>
        </w:rPr>
        <w:t xml:space="preserve"> </w:t>
      </w:r>
      <w:r w:rsidR="009B0D4E" w:rsidRPr="009B0D4E">
        <w:rPr>
          <w:rFonts w:cstheme="minorHAnsi"/>
          <w:position w:val="-6"/>
        </w:rPr>
        <w:object w:dxaOrig="200" w:dyaOrig="240" w14:anchorId="200038F0">
          <v:shape id="_x0000_i1289" type="#_x0000_t75" style="width:10pt;height:12pt" o:ole="">
            <v:imagedata r:id="rId535" o:title=""/>
          </v:shape>
          <o:OLEObject Type="Embed" ProgID="Equation.DSMT4" ShapeID="_x0000_i1289" DrawAspect="Content" ObjectID="_1459434029" r:id="rId536"/>
        </w:object>
      </w:r>
      <w:r w:rsidR="009B0D4E">
        <w:rPr>
          <w:rFonts w:cstheme="minorHAnsi"/>
        </w:rPr>
        <w:t xml:space="preserve"> </w:t>
      </w:r>
      <w:r w:rsidR="00105040">
        <w:rPr>
          <w:rFonts w:cstheme="minorHAnsi"/>
        </w:rPr>
        <w:t>G.</w:t>
      </w:r>
    </w:p>
    <w:p w14:paraId="11451C89" w14:textId="7430D890" w:rsidR="00070637" w:rsidRPr="009B0D4E" w:rsidRDefault="009B0D4E" w:rsidP="007A6AE3">
      <w:pPr>
        <w:tabs>
          <w:tab w:val="left" w:pos="3240"/>
          <w:tab w:val="left" w:pos="3870"/>
        </w:tabs>
        <w:rPr>
          <w:rFonts w:cstheme="minorHAnsi"/>
        </w:rPr>
      </w:pPr>
      <w:r>
        <w:rPr>
          <w:rFonts w:cstheme="minorHAnsi"/>
        </w:rPr>
        <w:t xml:space="preserve">Since </w:t>
      </w:r>
      <w:r w:rsidR="00DC7733" w:rsidRPr="00070637">
        <w:rPr>
          <w:rFonts w:cstheme="minorHAnsi"/>
          <w:i/>
        </w:rPr>
        <w:t>T</w:t>
      </w:r>
      <w:r w:rsidR="00B40BD4">
        <w:rPr>
          <w:rFonts w:ascii="Monotype Corsiva" w:hAnsi="Monotype Corsiva" w:cstheme="minorHAnsi"/>
          <w:sz w:val="28"/>
          <w:szCs w:val="28"/>
        </w:rPr>
        <w:t xml:space="preserve"> </w:t>
      </w:r>
      <w:r>
        <w:rPr>
          <w:rFonts w:cstheme="minorHAnsi"/>
        </w:rPr>
        <w:t>is an isomorphism,</w:t>
      </w:r>
    </w:p>
    <w:p w14:paraId="026339B7" w14:textId="2A28F0FB" w:rsidR="00FA530C" w:rsidRPr="00C50CDC" w:rsidRDefault="00BA71B2" w:rsidP="00C50CDC">
      <w:pPr>
        <w:pStyle w:val="ListParagraph"/>
        <w:numPr>
          <w:ilvl w:val="0"/>
          <w:numId w:val="16"/>
        </w:numPr>
        <w:tabs>
          <w:tab w:val="left" w:pos="3240"/>
          <w:tab w:val="left" w:pos="3870"/>
        </w:tabs>
        <w:rPr>
          <w:rFonts w:cstheme="minorHAnsi"/>
        </w:rPr>
      </w:pPr>
      <w:r>
        <w:rPr>
          <w:rFonts w:cstheme="minorHAnsi"/>
        </w:rPr>
        <w:t xml:space="preserve"> </w:t>
      </w:r>
      <w:r w:rsidR="00D44187">
        <w:rPr>
          <w:rFonts w:cstheme="minorHAnsi"/>
        </w:rPr>
        <w:t xml:space="preserve">  </w:t>
      </w:r>
      <w:bookmarkStart w:id="340" w:name="OLE_LINK403"/>
      <w:r w:rsidR="00F07221" w:rsidRPr="00DC7733">
        <w:rPr>
          <w:rFonts w:cstheme="minorHAnsi"/>
          <w:position w:val="-18"/>
        </w:rPr>
        <w:object w:dxaOrig="5200" w:dyaOrig="660" w14:anchorId="0015B082">
          <v:shape id="_x0000_i1290" type="#_x0000_t75" style="width:260pt;height:33pt" o:ole="">
            <v:imagedata r:id="rId537" o:title=""/>
          </v:shape>
          <o:OLEObject Type="Embed" ProgID="Equation.DSMT4" ShapeID="_x0000_i1290" DrawAspect="Content" ObjectID="_1459434030" r:id="rId538"/>
        </w:object>
      </w:r>
      <w:bookmarkEnd w:id="340"/>
      <w:r w:rsidR="009B0D4E">
        <w:rPr>
          <w:rFonts w:cstheme="minorHAnsi"/>
        </w:rPr>
        <w:t>.</w:t>
      </w:r>
      <w:r w:rsidR="00275765">
        <w:rPr>
          <w:rFonts w:cstheme="minorHAnsi"/>
        </w:rPr>
        <w:t xml:space="preserve"> </w:t>
      </w:r>
      <w:r w:rsidR="00B9564A">
        <w:rPr>
          <w:rFonts w:cstheme="minorHAnsi"/>
        </w:rPr>
        <w:t xml:space="preserve"> </w:t>
      </w:r>
      <w:r w:rsidR="00275765">
        <w:rPr>
          <w:rFonts w:cstheme="minorHAnsi"/>
        </w:rPr>
        <w:t xml:space="preserve"> </w:t>
      </w:r>
    </w:p>
    <w:p w14:paraId="2DFDD1F7" w14:textId="6BF34A37" w:rsidR="00275765" w:rsidRPr="00275765" w:rsidRDefault="00275765" w:rsidP="00275765">
      <w:pPr>
        <w:pStyle w:val="ListParagraph"/>
        <w:tabs>
          <w:tab w:val="left" w:pos="3240"/>
          <w:tab w:val="left" w:pos="3870"/>
        </w:tabs>
        <w:ind w:left="0"/>
        <w:rPr>
          <w:rFonts w:cstheme="minorHAnsi"/>
        </w:rPr>
      </w:pPr>
      <w:r>
        <w:rPr>
          <w:rFonts w:cstheme="minorHAnsi"/>
        </w:rPr>
        <w:lastRenderedPageBreak/>
        <w:t>Let</w:t>
      </w:r>
    </w:p>
    <w:p w14:paraId="08FD6C0B" w14:textId="3CA66308" w:rsidR="00275765" w:rsidRPr="00070637" w:rsidRDefault="00D44187" w:rsidP="00070637">
      <w:pPr>
        <w:pStyle w:val="ListParagraph"/>
        <w:numPr>
          <w:ilvl w:val="0"/>
          <w:numId w:val="16"/>
        </w:numPr>
        <w:tabs>
          <w:tab w:val="left" w:pos="3240"/>
          <w:tab w:val="left" w:pos="3870"/>
        </w:tabs>
        <w:rPr>
          <w:rFonts w:cstheme="minorHAnsi"/>
        </w:rPr>
      </w:pPr>
      <w:r>
        <w:rPr>
          <w:rFonts w:cstheme="minorHAnsi"/>
        </w:rPr>
        <w:t xml:space="preserve">  </w:t>
      </w:r>
      <w:r w:rsidR="00BA71B2">
        <w:rPr>
          <w:rFonts w:cstheme="minorHAnsi"/>
        </w:rPr>
        <w:t xml:space="preserve"> </w:t>
      </w:r>
      <w:r w:rsidR="00275765" w:rsidRPr="00275765">
        <w:rPr>
          <w:rFonts w:cstheme="minorHAnsi"/>
          <w:position w:val="-16"/>
        </w:rPr>
        <w:object w:dxaOrig="980" w:dyaOrig="440" w14:anchorId="4E3AFDDE">
          <v:shape id="_x0000_i1291" type="#_x0000_t75" style="width:49pt;height:22pt" o:ole="">
            <v:imagedata r:id="rId539" o:title=""/>
          </v:shape>
          <o:OLEObject Type="Embed" ProgID="Equation.DSMT4" ShapeID="_x0000_i1291" DrawAspect="Content" ObjectID="_1459434031" r:id="rId540"/>
        </w:object>
      </w:r>
      <w:r w:rsidR="00673664">
        <w:rPr>
          <w:rFonts w:cstheme="minorHAnsi"/>
        </w:rPr>
        <w:t>.</w:t>
      </w:r>
    </w:p>
    <w:p w14:paraId="6F731218" w14:textId="48EA03CB" w:rsidR="00275765" w:rsidRDefault="00275765" w:rsidP="005C114F">
      <w:pPr>
        <w:tabs>
          <w:tab w:val="left" w:pos="3240"/>
          <w:tab w:val="left" w:pos="3870"/>
        </w:tabs>
        <w:rPr>
          <w:rFonts w:cstheme="minorHAnsi"/>
        </w:rPr>
      </w:pPr>
      <w:r>
        <w:rPr>
          <w:rFonts w:cstheme="minorHAnsi"/>
        </w:rPr>
        <w:t>Define</w:t>
      </w:r>
      <w:r w:rsidR="0013397D">
        <w:rPr>
          <w:rFonts w:cstheme="minorHAnsi"/>
        </w:rPr>
        <w:t xml:space="preserve"> a mapping</w:t>
      </w:r>
    </w:p>
    <w:p w14:paraId="3F87FC51" w14:textId="5722AF6E" w:rsidR="00D21AB0" w:rsidRDefault="00BA71B2" w:rsidP="00275765">
      <w:pPr>
        <w:pStyle w:val="ListParagraph"/>
        <w:numPr>
          <w:ilvl w:val="0"/>
          <w:numId w:val="16"/>
        </w:numPr>
        <w:tabs>
          <w:tab w:val="left" w:pos="3240"/>
          <w:tab w:val="left" w:pos="3870"/>
        </w:tabs>
        <w:rPr>
          <w:rFonts w:cstheme="minorHAnsi"/>
        </w:rPr>
      </w:pPr>
      <w:r>
        <w:rPr>
          <w:rFonts w:cstheme="minorHAnsi"/>
        </w:rPr>
        <w:t xml:space="preserve"> </w:t>
      </w:r>
      <w:r w:rsidR="00D44187">
        <w:rPr>
          <w:rFonts w:cstheme="minorHAnsi"/>
        </w:rPr>
        <w:t xml:space="preserve">  </w:t>
      </w:r>
      <w:r w:rsidR="00B85A64" w:rsidRPr="00673664">
        <w:rPr>
          <w:rFonts w:cstheme="minorHAnsi"/>
          <w:position w:val="-16"/>
        </w:rPr>
        <w:object w:dxaOrig="3840" w:dyaOrig="440" w14:anchorId="45E869F6">
          <v:shape id="_x0000_i1292" type="#_x0000_t75" style="width:192pt;height:22pt" o:ole="">
            <v:imagedata r:id="rId541" o:title=""/>
          </v:shape>
          <o:OLEObject Type="Embed" ProgID="Equation.DSMT4" ShapeID="_x0000_i1292" DrawAspect="Content" ObjectID="_1459434032" r:id="rId542"/>
        </w:object>
      </w:r>
      <w:r w:rsidR="00673664">
        <w:rPr>
          <w:rFonts w:cstheme="minorHAnsi"/>
        </w:rPr>
        <w:t>.</w:t>
      </w:r>
    </w:p>
    <w:p w14:paraId="4FBCF608" w14:textId="681BF6A8" w:rsidR="00E42602" w:rsidRDefault="00433E2B" w:rsidP="00E42602">
      <w:pPr>
        <w:tabs>
          <w:tab w:val="left" w:pos="900"/>
          <w:tab w:val="left" w:pos="3240"/>
          <w:tab w:val="left" w:pos="3870"/>
        </w:tabs>
        <w:rPr>
          <w:rFonts w:cstheme="minorHAnsi"/>
        </w:rPr>
      </w:pPr>
      <w:r>
        <w:rPr>
          <w:rFonts w:cstheme="minorHAnsi"/>
        </w:rPr>
        <w:t>Recall that</w:t>
      </w:r>
      <w:r w:rsidR="00D21AB0">
        <w:rPr>
          <w:rFonts w:cstheme="minorHAnsi"/>
        </w:rPr>
        <w:t xml:space="preserve"> </w:t>
      </w:r>
      <w:r w:rsidR="00D21AB0">
        <w:rPr>
          <w:rFonts w:cstheme="minorHAnsi"/>
          <w:i/>
        </w:rPr>
        <w:t>y</w:t>
      </w:r>
      <w:r w:rsidR="00673664">
        <w:rPr>
          <w:rFonts w:cstheme="minorHAnsi"/>
        </w:rPr>
        <w:t xml:space="preserve"> is a row vector</w:t>
      </w:r>
      <w:r w:rsidR="00275765" w:rsidRPr="00D21AB0">
        <w:rPr>
          <w:rFonts w:cstheme="minorHAnsi"/>
        </w:rPr>
        <w:t xml:space="preserve"> </w:t>
      </w:r>
      <w:r w:rsidR="00D21AB0">
        <w:rPr>
          <w:rFonts w:cstheme="minorHAnsi"/>
        </w:rPr>
        <w:t xml:space="preserve">as is </w:t>
      </w:r>
      <w:r w:rsidR="00FF70D6" w:rsidRPr="00FF70D6">
        <w:rPr>
          <w:rFonts w:cstheme="minorHAnsi"/>
          <w:position w:val="-10"/>
        </w:rPr>
        <w:object w:dxaOrig="400" w:dyaOrig="320" w14:anchorId="0C4D5FA0">
          <v:shape id="_x0000_i1293" type="#_x0000_t75" style="width:20pt;height:16pt" o:ole="">
            <v:imagedata r:id="rId543" o:title=""/>
          </v:shape>
          <o:OLEObject Type="Embed" ProgID="Equation.DSMT4" ShapeID="_x0000_i1293" DrawAspect="Content" ObjectID="_1459434033" r:id="rId544"/>
        </w:object>
      </w:r>
      <w:r w:rsidR="00D21AB0">
        <w:rPr>
          <w:rFonts w:cstheme="minorHAnsi"/>
        </w:rPr>
        <w:t>.</w:t>
      </w:r>
      <w:r w:rsidR="0096113A">
        <w:rPr>
          <w:rFonts w:cstheme="minorHAnsi"/>
        </w:rPr>
        <w:t xml:space="preserve"> </w:t>
      </w:r>
      <w:r w:rsidR="00673664">
        <w:rPr>
          <w:rFonts w:cstheme="minorHAnsi"/>
        </w:rPr>
        <w:t>Define</w:t>
      </w:r>
    </w:p>
    <w:p w14:paraId="4859A147" w14:textId="5F3617E4" w:rsidR="00275765" w:rsidRDefault="00E42602" w:rsidP="00E42602">
      <w:pPr>
        <w:tabs>
          <w:tab w:val="left" w:pos="900"/>
          <w:tab w:val="left" w:pos="3240"/>
          <w:tab w:val="left" w:pos="3870"/>
        </w:tabs>
        <w:rPr>
          <w:rFonts w:cstheme="minorHAnsi"/>
        </w:rPr>
      </w:pPr>
      <w:r>
        <w:rPr>
          <w:rFonts w:cstheme="minorHAnsi"/>
        </w:rPr>
        <w:tab/>
      </w:r>
      <w:bookmarkStart w:id="341" w:name="OLE_LINK397"/>
      <w:bookmarkStart w:id="342" w:name="OLE_LINK410"/>
      <w:r w:rsidR="00750ADF">
        <w:rPr>
          <w:rStyle w:val="s3"/>
          <w:rFonts w:ascii="Monotype Corsiva" w:hAnsi="Monotype Corsiva"/>
          <w:sz w:val="28"/>
          <w:szCs w:val="28"/>
        </w:rPr>
        <w:t>G</w:t>
      </w:r>
      <w:bookmarkEnd w:id="341"/>
      <w:bookmarkEnd w:id="342"/>
      <w:r w:rsidR="00750ADF">
        <w:rPr>
          <w:rFonts w:cstheme="minorHAnsi"/>
        </w:rPr>
        <w:t xml:space="preserve">* </w:t>
      </w:r>
      <w:r w:rsidR="006E3A93">
        <w:rPr>
          <w:rFonts w:cstheme="minorHAnsi"/>
        </w:rPr>
        <w:t>= </w:t>
      </w:r>
      <w:r w:rsidR="000A0C30" w:rsidRPr="006316C6">
        <w:rPr>
          <w:rFonts w:cstheme="minorHAnsi"/>
          <w:position w:val="-18"/>
        </w:rPr>
        <w:object w:dxaOrig="1280" w:dyaOrig="480" w14:anchorId="665CB48C">
          <v:shape id="_x0000_i1294" type="#_x0000_t75" style="width:64pt;height:24pt" o:ole="">
            <v:imagedata r:id="rId545" o:title=""/>
          </v:shape>
          <o:OLEObject Type="Embed" ProgID="Equation.DSMT4" ShapeID="_x0000_i1294" DrawAspect="Content" ObjectID="_1459434034" r:id="rId546"/>
        </w:object>
      </w:r>
      <w:r w:rsidR="00433E2B">
        <w:rPr>
          <w:rFonts w:cstheme="minorHAnsi"/>
        </w:rPr>
        <w:t xml:space="preserve"> </w:t>
      </w:r>
      <w:r w:rsidR="00912ACD">
        <w:rPr>
          <w:rFonts w:cstheme="minorHAnsi"/>
        </w:rPr>
        <w:t>and</w:t>
      </w:r>
    </w:p>
    <w:p w14:paraId="0EDDEAFB" w14:textId="5887231C" w:rsidR="0096113A" w:rsidRPr="0096113A" w:rsidRDefault="00BA71B2" w:rsidP="00D44187">
      <w:pPr>
        <w:pStyle w:val="ListParagraph"/>
        <w:numPr>
          <w:ilvl w:val="0"/>
          <w:numId w:val="16"/>
        </w:numPr>
        <w:tabs>
          <w:tab w:val="left" w:pos="900"/>
          <w:tab w:val="left" w:pos="3240"/>
          <w:tab w:val="left" w:pos="3870"/>
        </w:tabs>
        <w:rPr>
          <w:rFonts w:cstheme="minorHAnsi"/>
        </w:rPr>
      </w:pPr>
      <w:r>
        <w:rPr>
          <w:rFonts w:cstheme="minorHAnsi"/>
        </w:rPr>
        <w:t xml:space="preserve"> </w:t>
      </w:r>
      <w:r w:rsidR="00D44187">
        <w:rPr>
          <w:rFonts w:cstheme="minorHAnsi"/>
        </w:rPr>
        <w:t xml:space="preserve">  </w:t>
      </w:r>
      <w:r w:rsidR="000A0C30" w:rsidRPr="00082C7D">
        <w:rPr>
          <w:rFonts w:cstheme="minorHAnsi"/>
          <w:position w:val="-16"/>
        </w:rPr>
        <w:object w:dxaOrig="2420" w:dyaOrig="440" w14:anchorId="6C6362FE">
          <v:shape id="_x0000_i1295" type="#_x0000_t75" style="width:121pt;height:22pt" o:ole="">
            <v:imagedata r:id="rId547" o:title=""/>
          </v:shape>
          <o:OLEObject Type="Embed" ProgID="Equation.DSMT4" ShapeID="_x0000_i1295" DrawAspect="Content" ObjectID="_1459434035" r:id="rId548"/>
        </w:object>
      </w:r>
      <w:r w:rsidR="00082C7D">
        <w:rPr>
          <w:rFonts w:cstheme="minorHAnsi"/>
        </w:rPr>
        <w:t xml:space="preserve"> </w:t>
      </w:r>
      <w:r w:rsidR="006316C6">
        <w:rPr>
          <w:rFonts w:cstheme="minorHAnsi"/>
        </w:rPr>
        <w:t xml:space="preserve">for </w:t>
      </w:r>
      <w:r w:rsidR="006316C6">
        <w:rPr>
          <w:rFonts w:cstheme="minorHAnsi"/>
          <w:i/>
        </w:rPr>
        <w:t>g</w:t>
      </w:r>
      <w:r w:rsidR="006316C6">
        <w:rPr>
          <w:rFonts w:cstheme="minorHAnsi"/>
        </w:rPr>
        <w:t xml:space="preserve"> </w:t>
      </w:r>
      <w:r w:rsidR="004E0D63" w:rsidRPr="004E0D63">
        <w:rPr>
          <w:rFonts w:cstheme="minorHAnsi"/>
          <w:position w:val="-6"/>
        </w:rPr>
        <w:object w:dxaOrig="200" w:dyaOrig="240" w14:anchorId="370BBE0F">
          <v:shape id="_x0000_i1296" type="#_x0000_t75" style="width:10pt;height:12pt" o:ole="">
            <v:imagedata r:id="rId549" o:title=""/>
          </v:shape>
          <o:OLEObject Type="Embed" ProgID="Equation.DSMT4" ShapeID="_x0000_i1296" DrawAspect="Content" ObjectID="_1459434036" r:id="rId550"/>
        </w:object>
      </w:r>
      <w:r w:rsidR="004E0D63">
        <w:rPr>
          <w:rFonts w:cstheme="minorHAnsi"/>
        </w:rPr>
        <w:t xml:space="preserve"> </w:t>
      </w:r>
      <w:r w:rsidR="006316C6">
        <w:rPr>
          <w:rFonts w:cstheme="minorHAnsi"/>
        </w:rPr>
        <w:t>G.</w:t>
      </w:r>
      <w:r w:rsidR="0096113A">
        <w:rPr>
          <w:rFonts w:cstheme="minorHAnsi"/>
        </w:rPr>
        <w:t xml:space="preserve"> </w:t>
      </w:r>
    </w:p>
    <w:p w14:paraId="1B684D1F" w14:textId="7A1FE948" w:rsidR="001B7545" w:rsidRDefault="00666BEA" w:rsidP="00D50966">
      <w:pPr>
        <w:tabs>
          <w:tab w:val="left" w:pos="3240"/>
          <w:tab w:val="left" w:pos="3870"/>
        </w:tabs>
        <w:rPr>
          <w:rFonts w:cstheme="minorHAnsi"/>
        </w:rPr>
      </w:pPr>
      <w:r>
        <w:rPr>
          <w:rStyle w:val="s3"/>
          <w:rFonts w:ascii="Monotype Corsiva" w:hAnsi="Monotype Corsiva"/>
          <w:sz w:val="28"/>
          <w:szCs w:val="28"/>
        </w:rPr>
        <w:t>G*</w:t>
      </w:r>
      <w:r>
        <w:rPr>
          <w:rFonts w:cstheme="minorHAnsi"/>
        </w:rPr>
        <w:t xml:space="preserve"> Is clearly a subgroup of GL(</w:t>
      </w:r>
      <w:r>
        <w:rPr>
          <w:rFonts w:cstheme="minorHAnsi"/>
          <w:i/>
        </w:rPr>
        <w:t>n</w:t>
      </w:r>
      <w:r>
        <w:rPr>
          <w:rFonts w:cstheme="minorHAnsi"/>
        </w:rPr>
        <w:t xml:space="preserve">). </w:t>
      </w:r>
      <w:r w:rsidR="001B7545">
        <w:rPr>
          <w:rFonts w:cstheme="minorHAnsi"/>
        </w:rPr>
        <w:t xml:space="preserve">We </w:t>
      </w:r>
      <w:r w:rsidR="001555C5">
        <w:rPr>
          <w:rFonts w:cstheme="minorHAnsi"/>
        </w:rPr>
        <w:t>need</w:t>
      </w:r>
      <w:r w:rsidR="00D50966">
        <w:rPr>
          <w:rFonts w:cstheme="minorHAnsi"/>
        </w:rPr>
        <w:t xml:space="preserve"> to show</w:t>
      </w:r>
      <w:r w:rsidR="001B7545">
        <w:rPr>
          <w:rFonts w:cstheme="minorHAnsi"/>
        </w:rPr>
        <w:t xml:space="preserve"> that </w:t>
      </w:r>
      <w:r w:rsidR="001555C5">
        <w:rPr>
          <w:rFonts w:ascii="Monotype Corsiva" w:hAnsi="Monotype Corsiva" w:cstheme="minorHAnsi"/>
          <w:sz w:val="28"/>
          <w:szCs w:val="28"/>
        </w:rPr>
        <w:t>T</w:t>
      </w:r>
      <w:r w:rsidR="001555C5">
        <w:rPr>
          <w:rFonts w:ascii="Times" w:hAnsi="Times"/>
          <w:sz w:val="20"/>
          <w:szCs w:val="20"/>
        </w:rPr>
        <w:t xml:space="preserve"> </w:t>
      </w:r>
      <w:r w:rsidR="007C3B81">
        <w:rPr>
          <w:rFonts w:cstheme="minorHAnsi"/>
        </w:rPr>
        <w:t xml:space="preserve"> is an iso</w:t>
      </w:r>
      <w:r w:rsidR="00D50966">
        <w:rPr>
          <w:rFonts w:cstheme="minorHAnsi"/>
        </w:rPr>
        <w:t xml:space="preserve">morphism. </w:t>
      </w:r>
      <w:r w:rsidR="001B7545">
        <w:rPr>
          <w:rFonts w:cstheme="minorHAnsi"/>
        </w:rPr>
        <w:t xml:space="preserve">Let </w:t>
      </w:r>
      <w:r w:rsidR="007C3B81" w:rsidRPr="007C3B81">
        <w:rPr>
          <w:rFonts w:cstheme="minorHAnsi"/>
          <w:position w:val="-12"/>
        </w:rPr>
        <w:object w:dxaOrig="820" w:dyaOrig="380" w14:anchorId="3BCDA866">
          <v:shape id="_x0000_i1297" type="#_x0000_t75" style="width:41pt;height:19pt" o:ole="">
            <v:imagedata r:id="rId551" o:title=""/>
          </v:shape>
          <o:OLEObject Type="Embed" ProgID="Equation.DSMT4" ShapeID="_x0000_i1297" DrawAspect="Content" ObjectID="_1459434037" r:id="rId552"/>
        </w:object>
      </w:r>
      <w:r w:rsidR="00D50966">
        <w:rPr>
          <w:rFonts w:cstheme="minorHAnsi"/>
        </w:rPr>
        <w:t xml:space="preserve"> </w:t>
      </w:r>
      <w:r w:rsidR="001B7545">
        <w:rPr>
          <w:rFonts w:cstheme="minorHAnsi"/>
        </w:rPr>
        <w:t xml:space="preserve">G and set </w:t>
      </w:r>
    </w:p>
    <w:p w14:paraId="39576CC9" w14:textId="2472C45F" w:rsidR="000A7153" w:rsidRPr="007C3B81" w:rsidRDefault="00E42602" w:rsidP="00D44187">
      <w:pPr>
        <w:pStyle w:val="ListParagraph"/>
        <w:numPr>
          <w:ilvl w:val="0"/>
          <w:numId w:val="16"/>
        </w:numPr>
        <w:tabs>
          <w:tab w:val="left" w:pos="3240"/>
          <w:tab w:val="left" w:pos="3870"/>
        </w:tabs>
        <w:rPr>
          <w:rFonts w:cstheme="minorHAnsi"/>
        </w:rPr>
      </w:pPr>
      <w:r>
        <w:rPr>
          <w:rFonts w:cstheme="minorHAnsi"/>
        </w:rPr>
        <w:t xml:space="preserve">   </w:t>
      </w:r>
      <w:r w:rsidR="00335300" w:rsidRPr="007C3B81">
        <w:rPr>
          <w:rFonts w:cstheme="minorHAnsi"/>
          <w:position w:val="-12"/>
        </w:rPr>
        <w:object w:dxaOrig="1080" w:dyaOrig="380" w14:anchorId="5707D643">
          <v:shape id="_x0000_i1298" type="#_x0000_t75" style="width:54pt;height:19pt" o:ole="">
            <v:imagedata r:id="rId553" o:title=""/>
          </v:shape>
          <o:OLEObject Type="Embed" ProgID="Equation.DSMT4" ShapeID="_x0000_i1298" DrawAspect="Content" ObjectID="_1459434038" r:id="rId554"/>
        </w:object>
      </w:r>
      <w:r>
        <w:rPr>
          <w:rFonts w:cstheme="minorHAnsi"/>
        </w:rPr>
        <w:t>.</w:t>
      </w:r>
    </w:p>
    <w:p w14:paraId="6808A292" w14:textId="0DDAE14C" w:rsidR="00D44187" w:rsidRPr="00437AD2" w:rsidRDefault="007C3B81" w:rsidP="00D44187">
      <w:pPr>
        <w:tabs>
          <w:tab w:val="left" w:pos="3240"/>
          <w:tab w:val="left" w:pos="3870"/>
        </w:tabs>
        <w:rPr>
          <w:rFonts w:cstheme="minorHAnsi"/>
        </w:rPr>
      </w:pPr>
      <w:r>
        <w:rPr>
          <w:rFonts w:cstheme="minorHAnsi"/>
        </w:rPr>
        <w:t>Then</w:t>
      </w:r>
    </w:p>
    <w:p w14:paraId="30780A72" w14:textId="77777777" w:rsidR="0013397D" w:rsidRDefault="000A0C83" w:rsidP="000A0C83">
      <w:pPr>
        <w:pStyle w:val="ListParagraph"/>
        <w:numPr>
          <w:ilvl w:val="0"/>
          <w:numId w:val="19"/>
        </w:numPr>
        <w:tabs>
          <w:tab w:val="left" w:pos="3240"/>
          <w:tab w:val="left" w:pos="3870"/>
        </w:tabs>
        <w:ind w:left="720"/>
        <w:rPr>
          <w:rFonts w:cstheme="minorHAnsi"/>
        </w:rPr>
      </w:pPr>
      <w:r w:rsidRPr="00437AD2">
        <w:rPr>
          <w:rFonts w:cstheme="minorHAnsi"/>
        </w:rPr>
        <w:t xml:space="preserve">   </w:t>
      </w:r>
      <w:r w:rsidR="00702466" w:rsidRPr="00285B60">
        <w:rPr>
          <w:position w:val="-18"/>
        </w:rPr>
        <w:object w:dxaOrig="1800" w:dyaOrig="660" w14:anchorId="609AC091">
          <v:shape id="_x0000_i1299" type="#_x0000_t75" style="width:90pt;height:33pt" o:ole="">
            <v:imagedata r:id="rId555" o:title=""/>
          </v:shape>
          <o:OLEObject Type="Embed" ProgID="Equation.DSMT4" ShapeID="_x0000_i1299" DrawAspect="Content" ObjectID="_1459434039" r:id="rId556"/>
        </w:object>
      </w:r>
      <w:r w:rsidR="00702466">
        <w:rPr>
          <w:rFonts w:cstheme="minorHAnsi"/>
        </w:rPr>
        <w:t xml:space="preserve"> </w:t>
      </w:r>
    </w:p>
    <w:p w14:paraId="2E15536D" w14:textId="293FC85E" w:rsidR="000A0C83" w:rsidRPr="0013397D" w:rsidRDefault="0013397D" w:rsidP="0013397D">
      <w:pPr>
        <w:tabs>
          <w:tab w:val="left" w:pos="3240"/>
          <w:tab w:val="left" w:pos="3870"/>
        </w:tabs>
        <w:rPr>
          <w:rFonts w:cstheme="minorHAnsi"/>
        </w:rPr>
      </w:pPr>
      <w:r>
        <w:rPr>
          <w:rFonts w:cstheme="minorHAnsi"/>
        </w:rPr>
        <w:t>which implies</w:t>
      </w:r>
      <w:r w:rsidR="002123C4" w:rsidRPr="0013397D">
        <w:rPr>
          <w:rFonts w:cstheme="minorHAnsi"/>
        </w:rPr>
        <w:t xml:space="preserve"> </w:t>
      </w:r>
    </w:p>
    <w:p w14:paraId="5A662A50" w14:textId="2A739DC3" w:rsidR="00A95E35" w:rsidRPr="00C146F5" w:rsidRDefault="0013397D" w:rsidP="006F3B5E">
      <w:pPr>
        <w:pStyle w:val="ListParagraph"/>
        <w:numPr>
          <w:ilvl w:val="0"/>
          <w:numId w:val="39"/>
        </w:numPr>
        <w:tabs>
          <w:tab w:val="left" w:pos="900"/>
          <w:tab w:val="left" w:pos="3870"/>
        </w:tabs>
        <w:ind w:left="720"/>
        <w:rPr>
          <w:rFonts w:cstheme="minorHAnsi"/>
        </w:rPr>
      </w:pPr>
      <w:r>
        <w:rPr>
          <w:rFonts w:cstheme="minorHAnsi"/>
          <w:position w:val="-18"/>
        </w:rPr>
        <w:t xml:space="preserve">   </w:t>
      </w:r>
      <w:r w:rsidRPr="00335300">
        <w:rPr>
          <w:rFonts w:cstheme="minorHAnsi"/>
          <w:position w:val="-18"/>
        </w:rPr>
        <w:object w:dxaOrig="3080" w:dyaOrig="660" w14:anchorId="13746E6D">
          <v:shape id="_x0000_i1300" type="#_x0000_t75" style="width:154pt;height:33pt" o:ole="">
            <v:imagedata r:id="rId557" o:title=""/>
          </v:shape>
          <o:OLEObject Type="Embed" ProgID="Equation.DSMT4" ShapeID="_x0000_i1300" DrawAspect="Content" ObjectID="_1459434040" r:id="rId558"/>
        </w:object>
      </w:r>
      <w:r w:rsidRPr="0013397D">
        <w:rPr>
          <w:rFonts w:cstheme="minorHAnsi"/>
        </w:rPr>
        <w:t>.</w:t>
      </w:r>
    </w:p>
    <w:p w14:paraId="00B7398D" w14:textId="77777777" w:rsidR="000A7153" w:rsidRDefault="000A7153" w:rsidP="00A95E35">
      <w:pPr>
        <w:tabs>
          <w:tab w:val="left" w:pos="720"/>
          <w:tab w:val="left" w:pos="3870"/>
        </w:tabs>
        <w:rPr>
          <w:rFonts w:cstheme="minorHAnsi"/>
        </w:rPr>
      </w:pPr>
    </w:p>
    <w:p w14:paraId="6B0160A1" w14:textId="0B5D0520" w:rsidR="00C30377" w:rsidRPr="00D57553" w:rsidRDefault="00D57553" w:rsidP="00A95E35">
      <w:pPr>
        <w:tabs>
          <w:tab w:val="left" w:pos="720"/>
          <w:tab w:val="left" w:pos="3870"/>
        </w:tabs>
        <w:rPr>
          <w:rFonts w:cstheme="minorHAnsi"/>
        </w:rPr>
      </w:pPr>
      <w:r>
        <w:rPr>
          <w:rFonts w:cstheme="minorHAnsi"/>
        </w:rPr>
        <w:t xml:space="preserve">Let </w:t>
      </w:r>
      <w:r>
        <w:rPr>
          <w:rFonts w:cstheme="minorHAnsi"/>
          <w:i/>
        </w:rPr>
        <w:t>y</w:t>
      </w:r>
      <w:r>
        <w:rPr>
          <w:rFonts w:cstheme="minorHAnsi"/>
        </w:rPr>
        <w:t xml:space="preserve"> </w:t>
      </w:r>
      <w:r w:rsidRPr="00D57553">
        <w:rPr>
          <w:rFonts w:cstheme="minorHAnsi"/>
          <w:position w:val="-6"/>
        </w:rPr>
        <w:object w:dxaOrig="200" w:dyaOrig="240" w14:anchorId="1133CD70">
          <v:shape id="_x0000_i1301" type="#_x0000_t75" style="width:10pt;height:12pt" o:ole="">
            <v:imagedata r:id="rId559" o:title=""/>
          </v:shape>
          <o:OLEObject Type="Embed" ProgID="Equation.DSMT4" ShapeID="_x0000_i1301" DrawAspect="Content" ObjectID="_1459434041" r:id="rId560"/>
        </w:object>
      </w:r>
      <w:r>
        <w:rPr>
          <w:rFonts w:cstheme="minorHAnsi"/>
        </w:rPr>
        <w:t xml:space="preserve"> V*. Then</w:t>
      </w:r>
    </w:p>
    <w:p w14:paraId="302C1882" w14:textId="20E96C96" w:rsidR="007D77F2" w:rsidRDefault="00D557F1" w:rsidP="007D77F2">
      <w:pPr>
        <w:tabs>
          <w:tab w:val="left" w:pos="720"/>
          <w:tab w:val="left" w:pos="3870"/>
        </w:tabs>
        <w:ind w:left="900"/>
        <w:rPr>
          <w:rFonts w:cstheme="minorHAnsi"/>
        </w:rPr>
      </w:pPr>
      <w:r w:rsidRPr="007D77F2">
        <w:rPr>
          <w:rFonts w:cstheme="minorHAnsi"/>
          <w:position w:val="-60"/>
        </w:rPr>
        <w:object w:dxaOrig="6580" w:dyaOrig="1320" w14:anchorId="4B904497">
          <v:shape id="_x0000_i1302" type="#_x0000_t75" style="width:329pt;height:66pt" o:ole="">
            <v:imagedata r:id="rId561" o:title=""/>
          </v:shape>
          <o:OLEObject Type="Embed" ProgID="Equation.DSMT4" ShapeID="_x0000_i1302" DrawAspect="Content" ObjectID="_1459434042" r:id="rId562"/>
        </w:object>
      </w:r>
    </w:p>
    <w:p w14:paraId="35F77E46" w14:textId="280C1A40" w:rsidR="007D77F2" w:rsidRDefault="007D77F2" w:rsidP="007D77F2">
      <w:pPr>
        <w:tabs>
          <w:tab w:val="left" w:pos="360"/>
          <w:tab w:val="left" w:pos="3870"/>
        </w:tabs>
        <w:rPr>
          <w:rFonts w:cstheme="minorHAnsi"/>
        </w:rPr>
      </w:pPr>
      <w:r>
        <w:rPr>
          <w:rFonts w:cstheme="minorHAnsi"/>
        </w:rPr>
        <w:t>or</w:t>
      </w:r>
    </w:p>
    <w:p w14:paraId="424943DA" w14:textId="32B87024" w:rsidR="001E3083" w:rsidRPr="00A10A17" w:rsidRDefault="007D77F2" w:rsidP="00A10A17">
      <w:pPr>
        <w:tabs>
          <w:tab w:val="left" w:pos="900"/>
          <w:tab w:val="left" w:pos="3870"/>
        </w:tabs>
        <w:rPr>
          <w:rFonts w:cstheme="minorHAnsi"/>
        </w:rPr>
      </w:pPr>
      <w:r>
        <w:rPr>
          <w:rFonts w:cstheme="minorHAnsi"/>
        </w:rPr>
        <w:tab/>
      </w:r>
      <w:bookmarkStart w:id="343" w:name="OLE_LINK277"/>
      <w:bookmarkStart w:id="344" w:name="OLE_LINK278"/>
      <w:r w:rsidR="00D557F1" w:rsidRPr="00D557F1">
        <w:rPr>
          <w:rFonts w:cstheme="minorHAnsi"/>
          <w:position w:val="-16"/>
        </w:rPr>
        <w:object w:dxaOrig="2440" w:dyaOrig="440" w14:anchorId="4A6980FE">
          <v:shape id="_x0000_i1303" type="#_x0000_t75" style="width:122pt;height:22pt" o:ole="">
            <v:imagedata r:id="rId563" o:title=""/>
          </v:shape>
          <o:OLEObject Type="Embed" ProgID="Equation.DSMT4" ShapeID="_x0000_i1303" DrawAspect="Content" ObjectID="_1459434043" r:id="rId564"/>
        </w:object>
      </w:r>
      <w:bookmarkEnd w:id="343"/>
      <w:bookmarkEnd w:id="344"/>
      <w:r w:rsidR="00D557F1">
        <w:rPr>
          <w:rFonts w:cstheme="minorHAnsi"/>
        </w:rPr>
        <w:t>.</w:t>
      </w:r>
      <w:r w:rsidR="00C51D9D">
        <w:rPr>
          <w:rFonts w:cstheme="minorHAnsi"/>
        </w:rPr>
        <w:t xml:space="preserve"> </w:t>
      </w:r>
      <w:r>
        <w:rPr>
          <w:rFonts w:cstheme="minorHAnsi"/>
        </w:rPr>
        <w:t xml:space="preserve"> </w:t>
      </w:r>
      <w:r w:rsidR="000560B5">
        <w:rPr>
          <w:rFonts w:cstheme="minorHAnsi"/>
          <w:position w:val="-58"/>
        </w:rPr>
        <w:t xml:space="preserve"> </w:t>
      </w:r>
    </w:p>
    <w:p w14:paraId="763DCF9B" w14:textId="6764B611" w:rsidR="00D41E24" w:rsidRDefault="00937812" w:rsidP="00937812">
      <w:pPr>
        <w:tabs>
          <w:tab w:val="left" w:pos="450"/>
          <w:tab w:val="left" w:pos="3870"/>
        </w:tabs>
        <w:rPr>
          <w:rFonts w:cstheme="minorHAnsi"/>
        </w:rPr>
      </w:pPr>
      <w:bookmarkStart w:id="345" w:name="OLE_LINK233"/>
      <w:bookmarkStart w:id="346" w:name="OLE_LINK234"/>
      <w:r>
        <w:rPr>
          <w:rFonts w:cstheme="minorHAnsi"/>
        </w:rPr>
        <w:t xml:space="preserve">That is, </w:t>
      </w:r>
      <w:r w:rsidR="00D449A3">
        <w:rPr>
          <w:rFonts w:ascii="Monotype Corsiva" w:hAnsi="Monotype Corsiva" w:cstheme="minorHAnsi"/>
          <w:sz w:val="28"/>
          <w:szCs w:val="28"/>
        </w:rPr>
        <w:t>T</w:t>
      </w:r>
      <w:r w:rsidR="00D449A3">
        <w:rPr>
          <w:rFonts w:ascii="Times" w:hAnsi="Times"/>
          <w:sz w:val="20"/>
          <w:szCs w:val="20"/>
        </w:rPr>
        <w:t xml:space="preserve"> </w:t>
      </w:r>
      <w:r w:rsidR="00D449A3">
        <w:rPr>
          <w:rFonts w:cstheme="minorHAnsi"/>
        </w:rPr>
        <w:t xml:space="preserve"> </w:t>
      </w:r>
      <w:r>
        <w:rPr>
          <w:rFonts w:cstheme="minorHAnsi"/>
        </w:rPr>
        <w:t>is a homomorphism</w:t>
      </w:r>
      <w:r>
        <w:rPr>
          <w:rFonts w:cstheme="minorHAnsi"/>
        </w:rPr>
        <w:tab/>
      </w:r>
      <w:r w:rsidR="000C5AE7" w:rsidRPr="00F228F2">
        <w:rPr>
          <w:rFonts w:ascii="MS Gothic" w:eastAsia="MS Gothic" w:hAnsi="Lucida Handwriting" w:hint="eastAsia"/>
        </w:rPr>
        <w:t>✔</w:t>
      </w:r>
      <w:bookmarkEnd w:id="345"/>
      <w:bookmarkEnd w:id="346"/>
    </w:p>
    <w:p w14:paraId="14190C70" w14:textId="77777777" w:rsidR="000C5AE7" w:rsidRDefault="000C5AE7" w:rsidP="00D41E24">
      <w:pPr>
        <w:tabs>
          <w:tab w:val="left" w:pos="450"/>
          <w:tab w:val="left" w:pos="3870"/>
        </w:tabs>
        <w:rPr>
          <w:rFonts w:cstheme="minorHAnsi"/>
        </w:rPr>
      </w:pPr>
    </w:p>
    <w:p w14:paraId="3433F768" w14:textId="40E39466" w:rsidR="00AC2EF3" w:rsidRDefault="00937812" w:rsidP="00AD3901">
      <w:pPr>
        <w:tabs>
          <w:tab w:val="left" w:pos="450"/>
          <w:tab w:val="left" w:pos="8370"/>
        </w:tabs>
        <w:ind w:left="450" w:hanging="450"/>
        <w:rPr>
          <w:rFonts w:cstheme="minorHAnsi"/>
        </w:rPr>
      </w:pPr>
      <w:r>
        <w:rPr>
          <w:rFonts w:cstheme="minorHAnsi"/>
        </w:rPr>
        <w:t xml:space="preserve">To show that </w:t>
      </w:r>
      <w:r w:rsidR="002C645D">
        <w:rPr>
          <w:rFonts w:ascii="Monotype Corsiva" w:hAnsi="Monotype Corsiva" w:cstheme="minorHAnsi"/>
          <w:sz w:val="28"/>
          <w:szCs w:val="28"/>
        </w:rPr>
        <w:t>T</w:t>
      </w:r>
      <w:r w:rsidR="002C645D">
        <w:rPr>
          <w:rFonts w:ascii="Times" w:hAnsi="Times"/>
          <w:sz w:val="20"/>
          <w:szCs w:val="20"/>
        </w:rPr>
        <w:t xml:space="preserve"> </w:t>
      </w:r>
      <w:r>
        <w:rPr>
          <w:rFonts w:cstheme="minorHAnsi"/>
        </w:rPr>
        <w:t xml:space="preserve"> is an isomorphism, we must show that it is 1-1. </w:t>
      </w:r>
      <w:bookmarkStart w:id="347" w:name="OLE_LINK231"/>
      <w:bookmarkStart w:id="348" w:name="OLE_LINK232"/>
    </w:p>
    <w:p w14:paraId="7E23BC4F" w14:textId="7550F218" w:rsidR="00937812" w:rsidRDefault="00AC2EF3" w:rsidP="00AC2EF3">
      <w:pPr>
        <w:tabs>
          <w:tab w:val="left" w:pos="900"/>
          <w:tab w:val="left" w:pos="8370"/>
        </w:tabs>
        <w:ind w:left="900" w:hanging="450"/>
        <w:rPr>
          <w:rFonts w:cstheme="minorHAnsi"/>
        </w:rPr>
      </w:pPr>
      <w:r>
        <w:rPr>
          <w:rFonts w:cstheme="minorHAnsi"/>
        </w:rPr>
        <w:tab/>
      </w:r>
      <w:bookmarkEnd w:id="347"/>
      <w:bookmarkEnd w:id="348"/>
      <w:r w:rsidR="00A10A17" w:rsidRPr="00933F47">
        <w:rPr>
          <w:rFonts w:cstheme="minorHAnsi"/>
          <w:position w:val="-56"/>
        </w:rPr>
        <w:object w:dxaOrig="6220" w:dyaOrig="1680" w14:anchorId="37529A13">
          <v:shape id="_x0000_i1304" type="#_x0000_t75" style="width:311pt;height:84pt" o:ole="">
            <v:imagedata r:id="rId565" o:title=""/>
          </v:shape>
          <o:OLEObject Type="Embed" ProgID="Equation.DSMT4" ShapeID="_x0000_i1304" DrawAspect="Content" ObjectID="_1459434044" r:id="rId566"/>
        </w:object>
      </w:r>
    </w:p>
    <w:p w14:paraId="18FB378F" w14:textId="4B60B720" w:rsidR="007E19D1" w:rsidRDefault="00AD3901" w:rsidP="00AD3901">
      <w:pPr>
        <w:tabs>
          <w:tab w:val="left" w:pos="450"/>
          <w:tab w:val="left" w:pos="8370"/>
        </w:tabs>
        <w:ind w:left="450" w:hanging="450"/>
        <w:rPr>
          <w:rFonts w:ascii="Wingdings" w:hAnsi="Wingdings"/>
          <w:color w:val="0000FF"/>
        </w:rPr>
      </w:pPr>
      <w:r>
        <w:rPr>
          <w:rFonts w:cstheme="minorHAnsi"/>
        </w:rPr>
        <w:t xml:space="preserve">So </w:t>
      </w:r>
      <w:r w:rsidR="00933F47">
        <w:rPr>
          <w:rFonts w:ascii="Monotype Corsiva" w:hAnsi="Monotype Corsiva" w:cstheme="minorHAnsi"/>
          <w:sz w:val="28"/>
          <w:szCs w:val="28"/>
        </w:rPr>
        <w:t>T</w:t>
      </w:r>
      <w:r w:rsidR="00933F47">
        <w:rPr>
          <w:rFonts w:ascii="Times" w:hAnsi="Times"/>
          <w:sz w:val="20"/>
          <w:szCs w:val="20"/>
        </w:rPr>
        <w:t xml:space="preserve"> </w:t>
      </w:r>
      <w:r w:rsidR="001626A4">
        <w:rPr>
          <w:rFonts w:cstheme="minorHAnsi"/>
        </w:rPr>
        <w:t xml:space="preserve"> </w:t>
      </w:r>
      <w:r>
        <w:rPr>
          <w:rFonts w:cstheme="minorHAnsi"/>
        </w:rPr>
        <w:t>is 1-1.</w:t>
      </w:r>
      <w:r w:rsidR="0050316C">
        <w:rPr>
          <w:rFonts w:cstheme="minorHAnsi"/>
        </w:rPr>
        <w:t xml:space="preserve"> </w:t>
      </w:r>
      <w:r w:rsidR="007E19D1">
        <w:rPr>
          <w:rFonts w:cstheme="minorHAnsi"/>
        </w:rPr>
        <w:t xml:space="preserve"> </w:t>
      </w:r>
      <w:r w:rsidRPr="00F228F2">
        <w:rPr>
          <w:rFonts w:ascii="MS Gothic" w:eastAsia="MS Gothic" w:hAnsi="Lucida Handwriting" w:hint="eastAsia"/>
        </w:rPr>
        <w:t>✔</w:t>
      </w:r>
      <w:r>
        <w:rPr>
          <w:rFonts w:ascii="MS Gothic" w:eastAsia="MS Gothic" w:hAnsi="Lucida Handwriting"/>
        </w:rPr>
        <w:tab/>
      </w:r>
      <w:bookmarkStart w:id="349" w:name="OLE_LINK190"/>
      <w:bookmarkStart w:id="350" w:name="OLE_LINK191"/>
      <w:bookmarkStart w:id="351" w:name="OLE_LINK316"/>
      <w:bookmarkStart w:id="352" w:name="OLE_LINK242"/>
      <w:r>
        <w:rPr>
          <w:rFonts w:ascii="Wingdings" w:hAnsi="Wingdings"/>
          <w:color w:val="0000FF"/>
        </w:rPr>
        <w:t></w:t>
      </w:r>
      <w:bookmarkEnd w:id="349"/>
      <w:bookmarkEnd w:id="350"/>
      <w:bookmarkEnd w:id="351"/>
      <w:bookmarkEnd w:id="352"/>
    </w:p>
    <w:p w14:paraId="58BE5592" w14:textId="77777777" w:rsidR="006B3EC5" w:rsidRDefault="006B3EC5" w:rsidP="00AD3901">
      <w:pPr>
        <w:tabs>
          <w:tab w:val="left" w:pos="450"/>
          <w:tab w:val="left" w:pos="8370"/>
        </w:tabs>
        <w:ind w:left="450" w:hanging="450"/>
        <w:rPr>
          <w:rFonts w:cstheme="minorHAnsi"/>
        </w:rPr>
      </w:pPr>
    </w:p>
    <w:p w14:paraId="32D6D5D5" w14:textId="77777777" w:rsidR="001E048A" w:rsidRPr="006B3EC5" w:rsidRDefault="001E048A" w:rsidP="00AD3901">
      <w:pPr>
        <w:tabs>
          <w:tab w:val="left" w:pos="450"/>
          <w:tab w:val="left" w:pos="8370"/>
        </w:tabs>
        <w:ind w:left="450" w:hanging="450"/>
        <w:rPr>
          <w:rFonts w:cstheme="minorHAnsi"/>
        </w:rPr>
      </w:pPr>
    </w:p>
    <w:p w14:paraId="3C637EBA" w14:textId="77777777" w:rsidR="009B24E5" w:rsidRDefault="009B24E5">
      <w:pPr>
        <w:rPr>
          <w:ins w:id="353" w:author="Bud" w:date="2018-04-17T20:23:00Z"/>
          <w:rFonts w:asciiTheme="majorHAnsi" w:eastAsiaTheme="majorEastAsia" w:hAnsiTheme="majorHAnsi" w:cstheme="majorBidi"/>
          <w:b/>
          <w:bCs/>
          <w:color w:val="345A8A" w:themeColor="accent1" w:themeShade="B5"/>
          <w:sz w:val="32"/>
          <w:szCs w:val="32"/>
        </w:rPr>
      </w:pPr>
      <w:bookmarkStart w:id="354" w:name="OLE_LINK385"/>
      <w:bookmarkStart w:id="355" w:name="OLE_LINK386"/>
      <w:bookmarkStart w:id="356" w:name="OLE_LINK387"/>
      <w:bookmarkStart w:id="357" w:name="OLE_LINK388"/>
      <w:ins w:id="358" w:author="Bud" w:date="2018-04-17T20:23:00Z">
        <w:r>
          <w:rPr>
            <w:rFonts w:asciiTheme="majorHAnsi" w:eastAsiaTheme="majorEastAsia" w:hAnsiTheme="majorHAnsi" w:cstheme="majorBidi"/>
            <w:b/>
            <w:bCs/>
            <w:color w:val="345A8A" w:themeColor="accent1" w:themeShade="B5"/>
            <w:sz w:val="32"/>
            <w:szCs w:val="32"/>
          </w:rPr>
          <w:br w:type="page"/>
        </w:r>
      </w:ins>
    </w:p>
    <w:p w14:paraId="58F94E2C" w14:textId="2969014C" w:rsidR="001E048A" w:rsidRPr="001E048A" w:rsidRDefault="001E048A" w:rsidP="001E048A">
      <w:pPr>
        <w:rPr>
          <w:rFonts w:asciiTheme="majorHAnsi" w:eastAsiaTheme="majorEastAsia" w:hAnsiTheme="majorHAnsi" w:cstheme="majorBidi"/>
          <w:b/>
          <w:bCs/>
          <w:color w:val="345A8A" w:themeColor="accent1" w:themeShade="B5"/>
          <w:sz w:val="32"/>
          <w:szCs w:val="32"/>
        </w:rPr>
      </w:pPr>
      <w:r w:rsidRPr="001E048A">
        <w:rPr>
          <w:rFonts w:asciiTheme="majorHAnsi" w:eastAsiaTheme="majorEastAsia" w:hAnsiTheme="majorHAnsi" w:cstheme="majorBidi"/>
          <w:b/>
          <w:bCs/>
          <w:color w:val="345A8A" w:themeColor="accent1" w:themeShade="B5"/>
          <w:sz w:val="32"/>
          <w:szCs w:val="32"/>
        </w:rPr>
        <w:lastRenderedPageBreak/>
        <w:t>Tensors</w:t>
      </w:r>
    </w:p>
    <w:p w14:paraId="6F38C1D4" w14:textId="77777777" w:rsidR="001E048A" w:rsidRDefault="001E048A" w:rsidP="004601D7">
      <w:pPr>
        <w:tabs>
          <w:tab w:val="left" w:pos="630"/>
          <w:tab w:val="left" w:pos="8370"/>
        </w:tabs>
        <w:rPr>
          <w:rFonts w:cstheme="minorHAnsi"/>
          <w:color w:val="0000FF"/>
        </w:rPr>
      </w:pPr>
    </w:p>
    <w:p w14:paraId="292EA55F" w14:textId="77777777" w:rsidR="009A5F33" w:rsidRDefault="002107E3" w:rsidP="004601D7">
      <w:pPr>
        <w:tabs>
          <w:tab w:val="left" w:pos="630"/>
          <w:tab w:val="left" w:pos="8370"/>
        </w:tabs>
        <w:rPr>
          <w:rFonts w:cstheme="minorHAnsi"/>
          <w:color w:val="0000FF"/>
        </w:rPr>
      </w:pPr>
      <w:r>
        <w:rPr>
          <w:rFonts w:cstheme="minorHAnsi"/>
          <w:color w:val="0000FF"/>
        </w:rPr>
        <w:t>Definition</w:t>
      </w:r>
      <w:r w:rsidR="00363E88">
        <w:rPr>
          <w:rFonts w:cstheme="minorHAnsi"/>
          <w:color w:val="0000FF"/>
        </w:rPr>
        <w:t>s</w:t>
      </w:r>
      <w:r>
        <w:rPr>
          <w:rFonts w:cstheme="minorHAnsi"/>
          <w:color w:val="0000FF"/>
        </w:rPr>
        <w:t xml:space="preserve">. </w:t>
      </w:r>
      <w:bookmarkStart w:id="359" w:name="OLE_LINK310"/>
      <w:bookmarkStart w:id="360" w:name="OLE_LINK309"/>
    </w:p>
    <w:p w14:paraId="1C9C35EB" w14:textId="0E3A0DB4" w:rsidR="009C3C94" w:rsidRDefault="009A5F33" w:rsidP="004601D7">
      <w:pPr>
        <w:tabs>
          <w:tab w:val="left" w:pos="630"/>
          <w:tab w:val="left" w:pos="8370"/>
        </w:tabs>
        <w:rPr>
          <w:rFonts w:cstheme="minorHAnsi"/>
        </w:rPr>
      </w:pPr>
      <w:r>
        <w:rPr>
          <w:rFonts w:cstheme="minorHAnsi"/>
        </w:rPr>
        <w:t>Let V and W be vector spaces</w:t>
      </w:r>
      <w:bookmarkEnd w:id="359"/>
      <w:bookmarkEnd w:id="360"/>
      <w:r>
        <w:rPr>
          <w:rFonts w:cstheme="minorHAnsi"/>
        </w:rPr>
        <w:t xml:space="preserve"> (over the same field) having bases </w:t>
      </w:r>
      <w:r>
        <w:rPr>
          <w:rFonts w:cstheme="minorHAnsi"/>
          <w:position w:val="-20"/>
        </w:rPr>
        <w:object w:dxaOrig="700" w:dyaOrig="560" w14:anchorId="366D1F8C">
          <v:shape id="_x0000_i1305" type="#_x0000_t75" style="width:35pt;height:28pt" o:ole="">
            <v:imagedata r:id="rId567" o:title=""/>
          </v:shape>
          <o:OLEObject Type="Embed" ProgID="Equation.DSMT4" ShapeID="_x0000_i1305" DrawAspect="Content" ObjectID="_1459434045" r:id="rId568"/>
        </w:object>
      </w:r>
      <w:r>
        <w:rPr>
          <w:rFonts w:cstheme="minorHAnsi"/>
        </w:rPr>
        <w:t xml:space="preserve"> and </w:t>
      </w:r>
      <w:r>
        <w:rPr>
          <w:rFonts w:cstheme="minorHAnsi"/>
          <w:position w:val="-22"/>
        </w:rPr>
        <w:object w:dxaOrig="700" w:dyaOrig="580" w14:anchorId="1360002D">
          <v:shape id="_x0000_i1306" type="#_x0000_t75" style="width:35pt;height:29pt" o:ole="">
            <v:imagedata r:id="rId569" o:title=""/>
          </v:shape>
          <o:OLEObject Type="Embed" ProgID="Equation.DSMT4" ShapeID="_x0000_i1306" DrawAspect="Content" ObjectID="_1459434046" r:id="rId570"/>
        </w:object>
      </w:r>
      <w:r>
        <w:rPr>
          <w:rFonts w:cstheme="minorHAnsi"/>
        </w:rPr>
        <w:t>, respectively</w:t>
      </w:r>
      <w:r w:rsidR="00270103">
        <w:rPr>
          <w:rFonts w:cstheme="minorHAnsi"/>
        </w:rPr>
        <w:t>,</w:t>
      </w:r>
      <w:r>
        <w:rPr>
          <w:rFonts w:cstheme="minorHAnsi"/>
        </w:rPr>
        <w:t xml:space="preserve"> where</w:t>
      </w:r>
      <w:r w:rsidR="00270103">
        <w:rPr>
          <w:rFonts w:cstheme="minorHAnsi"/>
        </w:rPr>
        <w:t xml:space="preserve"> </w:t>
      </w:r>
      <w:r w:rsidR="00270103" w:rsidRPr="009F52EF">
        <w:rPr>
          <w:position w:val="-86"/>
        </w:rPr>
        <w:object w:dxaOrig="1080" w:dyaOrig="1840" w14:anchorId="36ABFDD5">
          <v:shape id="_x0000_i1307" type="#_x0000_t75" style="width:54pt;height:92pt" o:ole="">
            <v:imagedata r:id="rId571" o:title=""/>
          </v:shape>
          <o:OLEObject Type="Embed" ProgID="Equation.DSMT4" ShapeID="_x0000_i1307" DrawAspect="Content" ObjectID="_1459434047" r:id="rId572"/>
        </w:object>
      </w:r>
      <w:r w:rsidR="00270103">
        <w:rPr>
          <w:rFonts w:cstheme="minorHAnsi"/>
        </w:rPr>
        <w:t xml:space="preserve"> and </w:t>
      </w:r>
      <w:r w:rsidR="00270103" w:rsidRPr="00270103">
        <w:rPr>
          <w:position w:val="-88"/>
        </w:rPr>
        <w:object w:dxaOrig="1080" w:dyaOrig="1880" w14:anchorId="49D81700">
          <v:shape id="_x0000_i1308" type="#_x0000_t75" style="width:54pt;height:94pt" o:ole="">
            <v:imagedata r:id="rId573" o:title=""/>
          </v:shape>
          <o:OLEObject Type="Embed" ProgID="Equation.DSMT4" ShapeID="_x0000_i1308" DrawAspect="Content" ObjectID="_1459434048" r:id="rId574"/>
        </w:object>
      </w:r>
      <w:r w:rsidR="009F7064">
        <w:rPr>
          <w:rFonts w:cstheme="minorHAnsi"/>
        </w:rPr>
        <w:t xml:space="preserve"> are vectors.</w:t>
      </w:r>
    </w:p>
    <w:p w14:paraId="28587666" w14:textId="77777777" w:rsidR="00CA22AC" w:rsidRDefault="00C05B3F" w:rsidP="004601D7">
      <w:pPr>
        <w:tabs>
          <w:tab w:val="left" w:pos="630"/>
          <w:tab w:val="left" w:pos="8370"/>
        </w:tabs>
        <w:rPr>
          <w:rFonts w:cstheme="minorHAnsi"/>
        </w:rPr>
      </w:pPr>
      <w:r>
        <w:rPr>
          <w:rFonts w:cstheme="minorHAnsi"/>
        </w:rPr>
        <w:t xml:space="preserve">Let </w:t>
      </w:r>
      <w:r w:rsidR="00C24879" w:rsidRPr="00BF665F">
        <w:rPr>
          <w:rFonts w:cstheme="minorHAnsi"/>
          <w:position w:val="-62"/>
        </w:rPr>
        <w:object w:dxaOrig="1760" w:dyaOrig="1360" w14:anchorId="091A1FF1">
          <v:shape id="_x0000_i1309" type="#_x0000_t75" style="width:88pt;height:68pt" o:ole="">
            <v:imagedata r:id="rId575" o:title=""/>
          </v:shape>
          <o:OLEObject Type="Embed" ProgID="Equation.DSMT4" ShapeID="_x0000_i1309" DrawAspect="Content" ObjectID="_1459434049" r:id="rId576"/>
        </w:object>
      </w:r>
      <w:r w:rsidR="009A5F33">
        <w:rPr>
          <w:rFonts w:cstheme="minorHAnsi"/>
        </w:rPr>
        <w:t>,</w:t>
      </w:r>
      <w:r>
        <w:rPr>
          <w:rFonts w:cstheme="minorHAnsi"/>
        </w:rPr>
        <w:t xml:space="preserve"> </w:t>
      </w:r>
      <w:r w:rsidR="00CA22AC" w:rsidRPr="00BF665F">
        <w:rPr>
          <w:rFonts w:cstheme="minorHAnsi"/>
          <w:position w:val="-62"/>
        </w:rPr>
        <w:object w:dxaOrig="1920" w:dyaOrig="1360" w14:anchorId="7B690577">
          <v:shape id="_x0000_i1310" type="#_x0000_t75" style="width:96pt;height:68pt" o:ole="">
            <v:imagedata r:id="rId577" o:title=""/>
          </v:shape>
          <o:OLEObject Type="Embed" ProgID="Equation.DSMT4" ShapeID="_x0000_i1310" DrawAspect="Content" ObjectID="_1459434050" r:id="rId578"/>
        </w:object>
      </w:r>
      <w:r w:rsidR="009A5F33">
        <w:rPr>
          <w:rFonts w:cstheme="minorHAnsi"/>
        </w:rPr>
        <w:t xml:space="preserve">, and </w:t>
      </w:r>
      <w:r w:rsidR="009A5F33" w:rsidRPr="00C05B3F">
        <w:rPr>
          <w:rFonts w:cstheme="minorHAnsi"/>
          <w:position w:val="-4"/>
        </w:rPr>
        <w:object w:dxaOrig="2000" w:dyaOrig="260" w14:anchorId="342186C1">
          <v:shape id="_x0000_i1311" type="#_x0000_t75" style="width:100pt;height:13pt" o:ole="">
            <v:imagedata r:id="rId579" o:title=""/>
          </v:shape>
          <o:OLEObject Type="Embed" ProgID="Equation.DSMT4" ShapeID="_x0000_i1311" DrawAspect="Content" ObjectID="_1459434051" r:id="rId580"/>
        </w:object>
      </w:r>
      <w:r w:rsidR="009A5F33">
        <w:rPr>
          <w:rFonts w:cstheme="minorHAnsi"/>
        </w:rPr>
        <w:t>.</w:t>
      </w:r>
      <w:r>
        <w:rPr>
          <w:rFonts w:cstheme="minorHAnsi"/>
        </w:rPr>
        <w:t xml:space="preserve"> </w:t>
      </w:r>
    </w:p>
    <w:p w14:paraId="2323BB1F" w14:textId="7C58024B" w:rsidR="00CA22AC" w:rsidRDefault="004D072E" w:rsidP="004601D7">
      <w:pPr>
        <w:tabs>
          <w:tab w:val="left" w:pos="630"/>
          <w:tab w:val="left" w:pos="8370"/>
        </w:tabs>
        <w:rPr>
          <w:rFonts w:cstheme="minorHAnsi"/>
        </w:rPr>
      </w:pPr>
      <w:r>
        <w:rPr>
          <w:rFonts w:cstheme="minorHAnsi"/>
          <w:b/>
        </w:rPr>
        <w:t xml:space="preserve">A map </w:t>
      </w:r>
      <w:r w:rsidR="00C05B3F" w:rsidRPr="00C05B3F">
        <w:rPr>
          <w:rFonts w:cstheme="minorHAnsi"/>
          <w:b/>
          <w:i/>
        </w:rPr>
        <w:t>T</w:t>
      </w:r>
      <w:r w:rsidR="00C05B3F" w:rsidRPr="00C05B3F">
        <w:rPr>
          <w:rFonts w:cstheme="minorHAnsi"/>
          <w:b/>
        </w:rPr>
        <w:t xml:space="preserve"> </w:t>
      </w:r>
      <w:r w:rsidR="00C05B3F">
        <w:rPr>
          <w:rFonts w:cstheme="minorHAnsi"/>
          <w:b/>
        </w:rPr>
        <w:t>is an inner product</w:t>
      </w:r>
      <w:r w:rsidR="00C05B3F">
        <w:rPr>
          <w:rFonts w:cstheme="minorHAnsi"/>
        </w:rPr>
        <w:t xml:space="preserve"> if </w:t>
      </w:r>
      <w:r w:rsidRPr="00BF665F">
        <w:rPr>
          <w:rFonts w:cstheme="minorHAnsi"/>
          <w:position w:val="-30"/>
        </w:rPr>
        <w:object w:dxaOrig="2000" w:dyaOrig="580" w14:anchorId="07FE5E35">
          <v:shape id="_x0000_i1312" type="#_x0000_t75" style="width:100pt;height:29pt" o:ole="">
            <v:imagedata r:id="rId581" o:title=""/>
          </v:shape>
          <o:OLEObject Type="Embed" ProgID="Equation.DSMT4" ShapeID="_x0000_i1312" DrawAspect="Content" ObjectID="_1459434052" r:id="rId582"/>
        </w:object>
      </w:r>
      <w:r w:rsidR="00BF665F">
        <w:rPr>
          <w:rFonts w:cstheme="minorHAnsi"/>
        </w:rPr>
        <w:t xml:space="preserve"> </w:t>
      </w:r>
      <w:r w:rsidR="00345143">
        <w:rPr>
          <w:rFonts w:cstheme="minorHAnsi"/>
        </w:rPr>
        <w:t>f</w:t>
      </w:r>
      <w:r>
        <w:rPr>
          <w:rFonts w:cstheme="minorHAnsi"/>
        </w:rPr>
        <w:t>or some operation</w:t>
      </w:r>
      <w:r w:rsidR="00345143">
        <w:rPr>
          <w:rFonts w:cstheme="minorHAnsi"/>
        </w:rPr>
        <w:t xml:space="preserve"> </w:t>
      </w:r>
      <w:r w:rsidR="00345143" w:rsidRPr="00345143">
        <w:rPr>
          <w:rFonts w:cstheme="minorHAnsi"/>
          <w:position w:val="-4"/>
        </w:rPr>
        <w:object w:dxaOrig="180" w:dyaOrig="200" w14:anchorId="356B1C11">
          <v:shape id="_x0000_i1313" type="#_x0000_t75" style="width:9pt;height:10pt" o:ole="">
            <v:imagedata r:id="rId583" o:title=""/>
          </v:shape>
          <o:OLEObject Type="Embed" ProgID="Equation.DSMT4" ShapeID="_x0000_i1313" DrawAspect="Content" ObjectID="_1459434053" r:id="rId584"/>
        </w:object>
      </w:r>
      <w:r w:rsidR="00345143">
        <w:rPr>
          <w:rFonts w:cstheme="minorHAnsi"/>
        </w:rPr>
        <w:t>.</w:t>
      </w:r>
    </w:p>
    <w:p w14:paraId="04C1DFE0" w14:textId="77777777" w:rsidR="00CA22AC" w:rsidRDefault="00BF665F" w:rsidP="004601D7">
      <w:pPr>
        <w:tabs>
          <w:tab w:val="left" w:pos="630"/>
          <w:tab w:val="left" w:pos="8370"/>
        </w:tabs>
        <w:rPr>
          <w:rFonts w:cstheme="minorHAnsi"/>
        </w:rPr>
      </w:pPr>
      <w:r>
        <w:rPr>
          <w:rFonts w:cstheme="minorHAnsi"/>
          <w:b/>
        </w:rPr>
        <w:t>T is an outer product</w:t>
      </w:r>
      <w:r>
        <w:rPr>
          <w:rFonts w:cstheme="minorHAnsi"/>
        </w:rPr>
        <w:t xml:space="preserve"> if </w:t>
      </w:r>
      <w:r w:rsidR="00345143" w:rsidRPr="00BF665F">
        <w:rPr>
          <w:rFonts w:cstheme="minorHAnsi"/>
          <w:position w:val="-30"/>
        </w:rPr>
        <w:object w:dxaOrig="2020" w:dyaOrig="580" w14:anchorId="2A342BA1">
          <v:shape id="_x0000_i1314" type="#_x0000_t75" style="width:101pt;height:29pt" o:ole="">
            <v:imagedata r:id="rId585" o:title=""/>
          </v:shape>
          <o:OLEObject Type="Embed" ProgID="Equation.DSMT4" ShapeID="_x0000_i1314" DrawAspect="Content" ObjectID="_1459434054" r:id="rId586"/>
        </w:object>
      </w:r>
      <w:r>
        <w:rPr>
          <w:rFonts w:cstheme="minorHAnsi"/>
        </w:rPr>
        <w:t>.</w:t>
      </w:r>
      <w:r w:rsidR="00FF5144">
        <w:rPr>
          <w:rFonts w:cstheme="minorHAnsi"/>
        </w:rPr>
        <w:t xml:space="preserve"> </w:t>
      </w:r>
    </w:p>
    <w:p w14:paraId="78967CA0" w14:textId="7A321263" w:rsidR="00BF665F" w:rsidRDefault="00FF5144" w:rsidP="004601D7">
      <w:pPr>
        <w:tabs>
          <w:tab w:val="left" w:pos="630"/>
          <w:tab w:val="left" w:pos="8370"/>
        </w:tabs>
        <w:rPr>
          <w:rFonts w:cstheme="minorHAnsi"/>
        </w:rPr>
      </w:pPr>
      <w:r w:rsidRPr="00FF5144">
        <w:rPr>
          <w:rFonts w:cstheme="minorHAnsi"/>
          <w:b/>
          <w:i/>
        </w:rPr>
        <w:t>T</w:t>
      </w:r>
      <w:r w:rsidRPr="00FF5144">
        <w:rPr>
          <w:rFonts w:cstheme="minorHAnsi"/>
          <w:b/>
        </w:rPr>
        <w:t xml:space="preserve"> is bilinear</w:t>
      </w:r>
      <w:r>
        <w:rPr>
          <w:rFonts w:cstheme="minorHAnsi"/>
        </w:rPr>
        <w:t xml:space="preserve"> if it is linear in </w:t>
      </w:r>
      <w:r>
        <w:rPr>
          <w:rFonts w:cstheme="minorHAnsi"/>
          <w:i/>
        </w:rPr>
        <w:t>v</w:t>
      </w:r>
      <w:r>
        <w:rPr>
          <w:rFonts w:cstheme="minorHAnsi"/>
        </w:rPr>
        <w:t xml:space="preserve"> and </w:t>
      </w:r>
      <w:r>
        <w:rPr>
          <w:rFonts w:cstheme="minorHAnsi"/>
          <w:i/>
        </w:rPr>
        <w:t>w</w:t>
      </w:r>
      <w:r>
        <w:rPr>
          <w:rFonts w:cstheme="minorHAnsi"/>
        </w:rPr>
        <w:t xml:space="preserve"> independently</w:t>
      </w:r>
      <w:r w:rsidR="00CA22AC">
        <w:rPr>
          <w:rFonts w:cstheme="minorHAnsi"/>
        </w:rPr>
        <w:t>; i.e.,</w:t>
      </w:r>
      <w:r>
        <w:rPr>
          <w:rFonts w:cstheme="minorHAnsi"/>
        </w:rPr>
        <w:t xml:space="preserve"> </w:t>
      </w:r>
      <w:r w:rsidRPr="00CA22AC">
        <w:rPr>
          <w:rFonts w:cstheme="minorHAnsi"/>
          <w:i/>
        </w:rPr>
        <w:t>T</w:t>
      </w:r>
      <w:r>
        <w:rPr>
          <w:rFonts w:cstheme="minorHAnsi"/>
        </w:rPr>
        <w:t xml:space="preserve"> satisfies</w:t>
      </w:r>
    </w:p>
    <w:p w14:paraId="634F69F0" w14:textId="77777777" w:rsidR="00FF5144" w:rsidRDefault="00FF5144" w:rsidP="00FF5144">
      <w:pPr>
        <w:pStyle w:val="ListParagraph"/>
        <w:numPr>
          <w:ilvl w:val="0"/>
          <w:numId w:val="46"/>
        </w:numPr>
        <w:tabs>
          <w:tab w:val="left" w:pos="630"/>
          <w:tab w:val="left" w:pos="8370"/>
        </w:tabs>
        <w:rPr>
          <w:rFonts w:cstheme="minorHAnsi"/>
        </w:rPr>
      </w:pPr>
      <w:r w:rsidRPr="00FF5144">
        <w:rPr>
          <w:rFonts w:cstheme="minorHAnsi"/>
          <w:position w:val="-16"/>
        </w:rPr>
        <w:object w:dxaOrig="3320" w:dyaOrig="440" w14:anchorId="341E861F">
          <v:shape id="_x0000_i1315" type="#_x0000_t75" style="width:166pt;height:22pt" o:ole="">
            <v:imagedata r:id="rId587" o:title=""/>
          </v:shape>
          <o:OLEObject Type="Embed" ProgID="Equation.DSMT4" ShapeID="_x0000_i1315" DrawAspect="Content" ObjectID="_1459434055" r:id="rId588"/>
        </w:object>
      </w:r>
    </w:p>
    <w:p w14:paraId="790BB068" w14:textId="77777777" w:rsidR="00DF7C87" w:rsidRDefault="00DF7C87" w:rsidP="00FF5144">
      <w:pPr>
        <w:pStyle w:val="ListParagraph"/>
        <w:numPr>
          <w:ilvl w:val="0"/>
          <w:numId w:val="46"/>
        </w:numPr>
        <w:tabs>
          <w:tab w:val="left" w:pos="630"/>
          <w:tab w:val="left" w:pos="8370"/>
        </w:tabs>
        <w:rPr>
          <w:rFonts w:cstheme="minorHAnsi"/>
        </w:rPr>
      </w:pPr>
      <w:r w:rsidRPr="00DF7C87">
        <w:rPr>
          <w:rFonts w:cstheme="minorHAnsi"/>
          <w:position w:val="-16"/>
        </w:rPr>
        <w:object w:dxaOrig="3160" w:dyaOrig="440" w14:anchorId="17266D75">
          <v:shape id="_x0000_i1316" type="#_x0000_t75" style="width:158pt;height:22pt" o:ole="">
            <v:imagedata r:id="rId589" o:title=""/>
          </v:shape>
          <o:OLEObject Type="Embed" ProgID="Equation.DSMT4" ShapeID="_x0000_i1316" DrawAspect="Content" ObjectID="_1459434056" r:id="rId590"/>
        </w:object>
      </w:r>
      <w:r>
        <w:rPr>
          <w:rFonts w:cstheme="minorHAnsi"/>
        </w:rPr>
        <w:t xml:space="preserve"> </w:t>
      </w:r>
    </w:p>
    <w:p w14:paraId="11B0D67E" w14:textId="01E0E93B" w:rsidR="00FF5144" w:rsidRPr="00FF5144" w:rsidRDefault="00726BC7" w:rsidP="00FF5144">
      <w:pPr>
        <w:pStyle w:val="ListParagraph"/>
        <w:numPr>
          <w:ilvl w:val="0"/>
          <w:numId w:val="46"/>
        </w:numPr>
        <w:tabs>
          <w:tab w:val="left" w:pos="630"/>
          <w:tab w:val="left" w:pos="8370"/>
        </w:tabs>
        <w:rPr>
          <w:rFonts w:cstheme="minorHAnsi"/>
        </w:rPr>
      </w:pPr>
      <w:r w:rsidRPr="00726BC7">
        <w:rPr>
          <w:rFonts w:cstheme="minorHAnsi"/>
          <w:position w:val="-16"/>
        </w:rPr>
        <w:object w:dxaOrig="3120" w:dyaOrig="440" w14:anchorId="03E84D0F">
          <v:shape id="_x0000_i1317" type="#_x0000_t75" style="width:156pt;height:22pt" o:ole="">
            <v:imagedata r:id="rId591" o:title=""/>
          </v:shape>
          <o:OLEObject Type="Embed" ProgID="Equation.DSMT4" ShapeID="_x0000_i1317" DrawAspect="Content" ObjectID="_1459434057" r:id="rId592"/>
        </w:object>
      </w:r>
      <w:r>
        <w:rPr>
          <w:rFonts w:cstheme="minorHAnsi"/>
        </w:rPr>
        <w:t xml:space="preserve"> </w:t>
      </w:r>
      <w:r w:rsidR="00DF7C87">
        <w:rPr>
          <w:rFonts w:cstheme="minorHAnsi"/>
        </w:rPr>
        <w:t xml:space="preserve"> </w:t>
      </w:r>
      <w:r w:rsidR="00FF5144">
        <w:rPr>
          <w:rFonts w:cstheme="minorHAnsi"/>
        </w:rPr>
        <w:t xml:space="preserve">  </w:t>
      </w:r>
    </w:p>
    <w:p w14:paraId="249F9F25" w14:textId="77777777" w:rsidR="002107E3" w:rsidRDefault="002107E3" w:rsidP="004601D7">
      <w:pPr>
        <w:tabs>
          <w:tab w:val="left" w:pos="630"/>
          <w:tab w:val="left" w:pos="8370"/>
        </w:tabs>
        <w:rPr>
          <w:rFonts w:cstheme="minorHAnsi"/>
          <w:color w:val="0000FF"/>
        </w:rPr>
      </w:pPr>
    </w:p>
    <w:p w14:paraId="3F2EEEEC" w14:textId="59BF456F" w:rsidR="001E048A" w:rsidRDefault="001E048A" w:rsidP="004601D7">
      <w:pPr>
        <w:tabs>
          <w:tab w:val="left" w:pos="630"/>
          <w:tab w:val="left" w:pos="8370"/>
        </w:tabs>
        <w:rPr>
          <w:rFonts w:cstheme="minorHAnsi"/>
        </w:rPr>
      </w:pPr>
      <w:r>
        <w:rPr>
          <w:rFonts w:cstheme="minorHAnsi"/>
        </w:rPr>
        <w:t xml:space="preserve">The </w:t>
      </w:r>
      <w:r>
        <w:rPr>
          <w:rFonts w:cstheme="minorHAnsi"/>
          <w:b/>
        </w:rPr>
        <w:t>tensor product of vectors v and w</w:t>
      </w:r>
      <w:r>
        <w:rPr>
          <w:rFonts w:cstheme="minorHAnsi"/>
        </w:rPr>
        <w:t xml:space="preserve"> is the outer product</w:t>
      </w:r>
    </w:p>
    <w:p w14:paraId="5FEF809C" w14:textId="0225C5C1" w:rsidR="00501321" w:rsidRPr="001E048A" w:rsidRDefault="001E048A" w:rsidP="004601D7">
      <w:pPr>
        <w:tabs>
          <w:tab w:val="left" w:pos="630"/>
          <w:tab w:val="left" w:pos="8370"/>
        </w:tabs>
        <w:rPr>
          <w:rFonts w:cstheme="minorHAnsi"/>
        </w:rPr>
      </w:pPr>
      <w:r>
        <w:rPr>
          <w:rFonts w:cstheme="minorHAnsi"/>
        </w:rPr>
        <w:tab/>
      </w:r>
      <w:r w:rsidR="00C24879" w:rsidRPr="00501321">
        <w:rPr>
          <w:rFonts w:cstheme="minorHAnsi"/>
          <w:position w:val="-228"/>
        </w:rPr>
        <w:object w:dxaOrig="7120" w:dyaOrig="4680" w14:anchorId="151347B2">
          <v:shape id="_x0000_i1318" type="#_x0000_t75" style="width:356pt;height:234pt" o:ole="">
            <v:imagedata r:id="rId593" o:title=""/>
          </v:shape>
          <o:OLEObject Type="Embed" ProgID="Equation.DSMT4" ShapeID="_x0000_i1318" DrawAspect="Content" ObjectID="_1459434058" r:id="rId594"/>
        </w:object>
      </w:r>
      <w:r w:rsidR="0033352F">
        <w:rPr>
          <w:rFonts w:cstheme="minorHAnsi"/>
        </w:rPr>
        <w:t xml:space="preserve"> </w:t>
      </w:r>
      <w:r>
        <w:rPr>
          <w:rFonts w:cstheme="minorHAnsi"/>
        </w:rPr>
        <w:t xml:space="preserve"> </w:t>
      </w:r>
    </w:p>
    <w:p w14:paraId="2F9219DB" w14:textId="52CC5C38" w:rsidR="006621FA" w:rsidRDefault="006621FA" w:rsidP="006621FA">
      <w:pPr>
        <w:tabs>
          <w:tab w:val="left" w:pos="630"/>
          <w:tab w:val="left" w:pos="8370"/>
        </w:tabs>
        <w:rPr>
          <w:rFonts w:cstheme="minorHAnsi"/>
        </w:rPr>
      </w:pPr>
      <w:r>
        <w:rPr>
          <w:rFonts w:cstheme="minorHAnsi"/>
        </w:rPr>
        <w:lastRenderedPageBreak/>
        <w:t xml:space="preserve">Note. </w:t>
      </w:r>
      <w:r w:rsidR="00501321">
        <w:rPr>
          <w:rFonts w:cstheme="minorHAnsi"/>
        </w:rPr>
        <w:t xml:space="preserve">The components </w:t>
      </w:r>
      <w:r w:rsidR="00AD71D4" w:rsidRPr="00AD71D4">
        <w:rPr>
          <w:rFonts w:cstheme="minorHAnsi"/>
          <w:position w:val="-16"/>
        </w:rPr>
        <w:object w:dxaOrig="1480" w:dyaOrig="420" w14:anchorId="2B81FE71">
          <v:shape id="_x0000_i1319" type="#_x0000_t75" style="width:74pt;height:21pt" o:ole="">
            <v:imagedata r:id="rId595" o:title=""/>
          </v:shape>
          <o:OLEObject Type="Embed" ProgID="Equation.DSMT4" ShapeID="_x0000_i1319" DrawAspect="Content" ObjectID="_1459434059" r:id="rId596"/>
        </w:object>
      </w:r>
      <w:r w:rsidR="00501321">
        <w:rPr>
          <w:rFonts w:cstheme="minorHAnsi"/>
        </w:rPr>
        <w:t xml:space="preserve"> may not be multip</w:t>
      </w:r>
      <w:r w:rsidR="00AD71D4">
        <w:rPr>
          <w:rFonts w:cstheme="minorHAnsi"/>
        </w:rPr>
        <w:t>lied out</w:t>
      </w:r>
      <w:r w:rsidR="003F1152">
        <w:rPr>
          <w:rFonts w:cstheme="minorHAnsi"/>
        </w:rPr>
        <w:t>, reverse ordered,</w:t>
      </w:r>
      <w:r w:rsidR="00AD71D4">
        <w:rPr>
          <w:rFonts w:cstheme="minorHAnsi"/>
        </w:rPr>
        <w:t xml:space="preserve"> or combined in any way because they belong to different vector spaces.</w:t>
      </w:r>
      <w:r>
        <w:rPr>
          <w:rFonts w:cstheme="minorHAnsi"/>
        </w:rPr>
        <w:t xml:space="preserve"> Also, in Quantum Mechanics, </w:t>
      </w:r>
      <w:r>
        <w:rPr>
          <w:rFonts w:cstheme="minorHAnsi"/>
          <w:i/>
        </w:rPr>
        <w:t>v</w:t>
      </w:r>
      <w:r>
        <w:rPr>
          <w:rFonts w:cstheme="minorHAnsi"/>
        </w:rPr>
        <w:t xml:space="preserve"> is the state of one system and </w:t>
      </w:r>
      <w:r>
        <w:rPr>
          <w:rFonts w:cstheme="minorHAnsi"/>
          <w:i/>
        </w:rPr>
        <w:t>w</w:t>
      </w:r>
      <w:r>
        <w:rPr>
          <w:rFonts w:cstheme="minorHAnsi"/>
        </w:rPr>
        <w:t xml:space="preserve"> the state of another system. So combining them in any way doesn’t make sense.</w:t>
      </w:r>
    </w:p>
    <w:p w14:paraId="7ACCBC94" w14:textId="77777777" w:rsidR="00AD71D4" w:rsidRDefault="00AD71D4" w:rsidP="004601D7">
      <w:pPr>
        <w:tabs>
          <w:tab w:val="left" w:pos="630"/>
          <w:tab w:val="left" w:pos="8370"/>
        </w:tabs>
        <w:rPr>
          <w:rFonts w:cstheme="minorHAnsi"/>
        </w:rPr>
      </w:pPr>
    </w:p>
    <w:p w14:paraId="41024835" w14:textId="3E441752" w:rsidR="004601D7" w:rsidRDefault="00BF429E" w:rsidP="004601D7">
      <w:pPr>
        <w:tabs>
          <w:tab w:val="left" w:pos="630"/>
          <w:tab w:val="left" w:pos="8370"/>
        </w:tabs>
        <w:rPr>
          <w:rFonts w:cstheme="minorHAnsi"/>
        </w:rPr>
      </w:pPr>
      <w:r>
        <w:rPr>
          <w:rFonts w:cstheme="minorHAnsi"/>
        </w:rPr>
        <w:t xml:space="preserve">The </w:t>
      </w:r>
      <w:bookmarkStart w:id="361" w:name="OLE_LINK311"/>
      <w:bookmarkStart w:id="362" w:name="OLE_LINK312"/>
      <w:r>
        <w:rPr>
          <w:rFonts w:cstheme="minorHAnsi"/>
          <w:b/>
        </w:rPr>
        <w:t xml:space="preserve">tensor product of </w:t>
      </w:r>
      <w:r w:rsidR="00335501">
        <w:rPr>
          <w:rFonts w:cstheme="minorHAnsi"/>
          <w:b/>
        </w:rPr>
        <w:t xml:space="preserve">vector spaces </w:t>
      </w:r>
      <w:r>
        <w:rPr>
          <w:rFonts w:cstheme="minorHAnsi"/>
          <w:b/>
        </w:rPr>
        <w:t>V and W</w:t>
      </w:r>
      <w:bookmarkEnd w:id="361"/>
      <w:bookmarkEnd w:id="362"/>
      <w:r w:rsidR="00716F02">
        <w:rPr>
          <w:rFonts w:cstheme="minorHAnsi"/>
        </w:rPr>
        <w:t xml:space="preserve"> is the vector space</w:t>
      </w:r>
    </w:p>
    <w:p w14:paraId="22F9AC67" w14:textId="70335A22" w:rsidR="00E050A9" w:rsidRDefault="00E050A9" w:rsidP="004601D7">
      <w:pPr>
        <w:tabs>
          <w:tab w:val="left" w:pos="630"/>
          <w:tab w:val="left" w:pos="8370"/>
        </w:tabs>
        <w:rPr>
          <w:rFonts w:cstheme="minorHAnsi"/>
        </w:rPr>
      </w:pPr>
      <w:r>
        <w:rPr>
          <w:rFonts w:cstheme="minorHAnsi"/>
        </w:rPr>
        <w:tab/>
      </w:r>
      <w:r w:rsidR="005A22FC" w:rsidRPr="003E1BB1">
        <w:rPr>
          <w:rFonts w:cstheme="minorHAnsi"/>
          <w:position w:val="-16"/>
        </w:rPr>
        <w:object w:dxaOrig="3200" w:dyaOrig="440" w14:anchorId="13474E01">
          <v:shape id="_x0000_i1320" type="#_x0000_t75" style="width:160pt;height:22pt" o:ole="">
            <v:imagedata r:id="rId597" o:title=""/>
          </v:shape>
          <o:OLEObject Type="Embed" ProgID="Equation.DSMT4" ShapeID="_x0000_i1320" DrawAspect="Content" ObjectID="_1459434060" r:id="rId598"/>
        </w:object>
      </w:r>
      <w:r w:rsidR="003E1BB1">
        <w:rPr>
          <w:rFonts w:cstheme="minorHAnsi"/>
        </w:rPr>
        <w:t xml:space="preserve"> </w:t>
      </w:r>
      <w:r>
        <w:rPr>
          <w:rFonts w:cstheme="minorHAnsi"/>
        </w:rPr>
        <w:t xml:space="preserve"> </w:t>
      </w:r>
    </w:p>
    <w:p w14:paraId="414C13C9" w14:textId="156E8ADF" w:rsidR="00E050A9" w:rsidRDefault="00110CFD" w:rsidP="004601D7">
      <w:pPr>
        <w:tabs>
          <w:tab w:val="left" w:pos="630"/>
          <w:tab w:val="left" w:pos="8370"/>
        </w:tabs>
        <w:rPr>
          <w:rFonts w:cstheme="minorHAnsi"/>
        </w:rPr>
      </w:pPr>
      <w:r>
        <w:rPr>
          <w:rFonts w:cstheme="minorHAnsi"/>
        </w:rPr>
        <w:t xml:space="preserve">with addition defined </w:t>
      </w:r>
      <w:r w:rsidR="00335501">
        <w:rPr>
          <w:rFonts w:cstheme="minorHAnsi"/>
        </w:rPr>
        <w:t>component-wise</w:t>
      </w:r>
    </w:p>
    <w:p w14:paraId="696236CC" w14:textId="3E9BC2E6" w:rsidR="00110CFD" w:rsidRPr="00BF429E" w:rsidRDefault="00110CFD" w:rsidP="004601D7">
      <w:pPr>
        <w:tabs>
          <w:tab w:val="left" w:pos="630"/>
          <w:tab w:val="left" w:pos="8370"/>
        </w:tabs>
        <w:rPr>
          <w:rFonts w:cstheme="minorHAnsi"/>
        </w:rPr>
      </w:pPr>
      <w:r>
        <w:rPr>
          <w:rFonts w:cstheme="minorHAnsi"/>
        </w:rPr>
        <w:tab/>
      </w:r>
      <w:bookmarkStart w:id="363" w:name="OLE_LINK315"/>
      <w:bookmarkStart w:id="364" w:name="OLE_LINK332"/>
      <w:r w:rsidR="00FF45B1" w:rsidRPr="000D2015">
        <w:rPr>
          <w:rFonts w:cstheme="minorHAnsi"/>
          <w:position w:val="-130"/>
        </w:rPr>
        <w:object w:dxaOrig="6100" w:dyaOrig="2720" w14:anchorId="1D871971">
          <v:shape id="_x0000_i1321" type="#_x0000_t75" style="width:305pt;height:136pt" o:ole="">
            <v:imagedata r:id="rId599" o:title=""/>
          </v:shape>
          <o:OLEObject Type="Embed" ProgID="Equation.DSMT4" ShapeID="_x0000_i1321" DrawAspect="Content" ObjectID="_1459434061" r:id="rId600"/>
        </w:object>
      </w:r>
      <w:bookmarkEnd w:id="363"/>
      <w:bookmarkEnd w:id="364"/>
      <w:r w:rsidR="00504E9A">
        <w:rPr>
          <w:rFonts w:cstheme="minorHAnsi"/>
        </w:rPr>
        <w:t xml:space="preserve"> </w:t>
      </w:r>
      <w:r w:rsidR="001B3717">
        <w:rPr>
          <w:rFonts w:cstheme="minorHAnsi"/>
        </w:rPr>
        <w:t xml:space="preserve"> </w:t>
      </w:r>
      <w:r>
        <w:rPr>
          <w:rFonts w:cstheme="minorHAnsi"/>
        </w:rPr>
        <w:t xml:space="preserve"> </w:t>
      </w:r>
    </w:p>
    <w:p w14:paraId="0F98DDE4" w14:textId="7675C8F8" w:rsidR="004601D7" w:rsidRDefault="00EC63D7" w:rsidP="004601D7">
      <w:pPr>
        <w:tabs>
          <w:tab w:val="left" w:pos="630"/>
          <w:tab w:val="left" w:pos="8370"/>
        </w:tabs>
        <w:rPr>
          <w:rFonts w:cstheme="minorHAnsi"/>
        </w:rPr>
      </w:pPr>
      <w:r>
        <w:rPr>
          <w:rFonts w:cstheme="minorHAnsi"/>
        </w:rPr>
        <w:t xml:space="preserve">and with </w:t>
      </w:r>
      <w:r w:rsidR="00801957">
        <w:rPr>
          <w:rFonts w:cstheme="minorHAnsi"/>
        </w:rPr>
        <w:t xml:space="preserve">rules that make </w:t>
      </w:r>
      <w:r w:rsidR="007818C2" w:rsidRPr="00801957">
        <w:rPr>
          <w:rFonts w:cstheme="minorHAnsi"/>
          <w:position w:val="-6"/>
        </w:rPr>
        <w:object w:dxaOrig="2060" w:dyaOrig="280" w14:anchorId="4798134C">
          <v:shape id="_x0000_i1322" type="#_x0000_t75" style="width:103pt;height:14pt" o:ole="">
            <v:imagedata r:id="rId601" o:title=""/>
          </v:shape>
          <o:OLEObject Type="Embed" ProgID="Equation.DSMT4" ShapeID="_x0000_i1322" DrawAspect="Content" ObjectID="_1459434062" r:id="rId602"/>
        </w:object>
      </w:r>
      <w:r w:rsidR="000D2015">
        <w:rPr>
          <w:rFonts w:cstheme="minorHAnsi"/>
        </w:rPr>
        <w:t xml:space="preserve"> bilinear:</w:t>
      </w:r>
    </w:p>
    <w:p w14:paraId="794AE388" w14:textId="36E4CC79" w:rsidR="00FB5509" w:rsidRDefault="00AF581A" w:rsidP="00D23E06">
      <w:pPr>
        <w:pStyle w:val="ListParagraph"/>
        <w:numPr>
          <w:ilvl w:val="0"/>
          <w:numId w:val="34"/>
        </w:numPr>
        <w:tabs>
          <w:tab w:val="left" w:pos="630"/>
          <w:tab w:val="left" w:pos="8370"/>
        </w:tabs>
        <w:rPr>
          <w:rFonts w:cstheme="minorHAnsi"/>
        </w:rPr>
      </w:pPr>
      <w:r w:rsidRPr="00AF581A">
        <w:rPr>
          <w:rFonts w:cstheme="minorHAnsi"/>
          <w:position w:val="-16"/>
        </w:rPr>
        <w:object w:dxaOrig="3240" w:dyaOrig="440" w14:anchorId="2C3B333C">
          <v:shape id="_x0000_i1323" type="#_x0000_t75" style="width:162pt;height:22pt" o:ole="">
            <v:imagedata r:id="rId603" o:title=""/>
          </v:shape>
          <o:OLEObject Type="Embed" ProgID="Equation.DSMT4" ShapeID="_x0000_i1323" DrawAspect="Content" ObjectID="_1459434063" r:id="rId604"/>
        </w:object>
      </w:r>
      <w:r w:rsidR="004056FA">
        <w:rPr>
          <w:rFonts w:cstheme="minorHAnsi"/>
        </w:rPr>
        <w:t xml:space="preserve">, </w:t>
      </w:r>
      <w:r w:rsidR="00B3126C">
        <w:rPr>
          <w:rFonts w:cstheme="minorHAnsi"/>
        </w:rPr>
        <w:t xml:space="preserve">where </w:t>
      </w:r>
      <w:r w:rsidR="005A22FC" w:rsidRPr="005A22FC">
        <w:rPr>
          <w:rFonts w:cstheme="minorHAnsi"/>
          <w:position w:val="-4"/>
        </w:rPr>
        <w:object w:dxaOrig="220" w:dyaOrig="200" w14:anchorId="01708B13">
          <v:shape id="_x0000_i1324" type="#_x0000_t75" style="width:11pt;height:10pt" o:ole="">
            <v:imagedata r:id="rId605" o:title=""/>
          </v:shape>
          <o:OLEObject Type="Embed" ProgID="Equation.DSMT4" ShapeID="_x0000_i1324" DrawAspect="Content" ObjectID="_1459434064" r:id="rId606"/>
        </w:object>
      </w:r>
      <w:ins w:id="365" w:author="Bud" w:date="2018-04-18T13:22:00Z">
        <w:r w:rsidR="005A22FC">
          <w:rPr>
            <w:rFonts w:cstheme="minorHAnsi"/>
          </w:rPr>
          <w:t xml:space="preserve"> is a scalar.</w:t>
        </w:r>
      </w:ins>
    </w:p>
    <w:p w14:paraId="063871EC" w14:textId="4DB148A5" w:rsidR="004056FA" w:rsidRPr="00A23165" w:rsidRDefault="00B12DDB" w:rsidP="00A23165">
      <w:pPr>
        <w:pStyle w:val="ListParagraph"/>
        <w:numPr>
          <w:ilvl w:val="0"/>
          <w:numId w:val="34"/>
        </w:numPr>
        <w:tabs>
          <w:tab w:val="left" w:pos="630"/>
          <w:tab w:val="left" w:pos="8370"/>
        </w:tabs>
        <w:rPr>
          <w:rFonts w:cstheme="minorHAnsi"/>
        </w:rPr>
      </w:pPr>
      <w:r w:rsidRPr="00A23165">
        <w:rPr>
          <w:rFonts w:cstheme="minorHAnsi"/>
          <w:position w:val="-16"/>
        </w:rPr>
        <w:object w:dxaOrig="2840" w:dyaOrig="440" w14:anchorId="1EB6FB37">
          <v:shape id="_x0000_i1325" type="#_x0000_t75" style="width:142pt;height:22pt" o:ole="">
            <v:imagedata r:id="rId607" o:title=""/>
          </v:shape>
          <o:OLEObject Type="Embed" ProgID="Equation.DSMT4" ShapeID="_x0000_i1325" DrawAspect="Content" ObjectID="_1459434065" r:id="rId608"/>
        </w:object>
      </w:r>
      <w:r w:rsidR="00A23165">
        <w:rPr>
          <w:rFonts w:cstheme="minorHAnsi"/>
        </w:rPr>
        <w:t xml:space="preserve"> </w:t>
      </w:r>
      <w:r w:rsidR="004056FA" w:rsidRPr="00A23165">
        <w:rPr>
          <w:rFonts w:cstheme="minorHAnsi"/>
        </w:rPr>
        <w:t xml:space="preserve"> </w:t>
      </w:r>
    </w:p>
    <w:p w14:paraId="3F69F9A3" w14:textId="130C96AD" w:rsidR="004056FA" w:rsidRDefault="001A1A61" w:rsidP="004056FA">
      <w:pPr>
        <w:tabs>
          <w:tab w:val="left" w:pos="720"/>
          <w:tab w:val="left" w:pos="8370"/>
        </w:tabs>
        <w:rPr>
          <w:rFonts w:cstheme="minorHAnsi"/>
        </w:rPr>
      </w:pPr>
      <w:r>
        <w:rPr>
          <w:rFonts w:cstheme="minorHAnsi"/>
        </w:rPr>
        <w:tab/>
      </w:r>
      <w:bookmarkStart w:id="366" w:name="OLE_LINK361"/>
      <w:bookmarkStart w:id="367" w:name="OLE_LINK370"/>
      <w:r w:rsidR="00B12DDB" w:rsidRPr="007112DC">
        <w:rPr>
          <w:rFonts w:cstheme="minorHAnsi"/>
          <w:position w:val="-16"/>
        </w:rPr>
        <w:object w:dxaOrig="2820" w:dyaOrig="440" w14:anchorId="364599E5">
          <v:shape id="_x0000_i1326" type="#_x0000_t75" style="width:141pt;height:22pt" o:ole="">
            <v:imagedata r:id="rId609" o:title=""/>
          </v:shape>
          <o:OLEObject Type="Embed" ProgID="Equation.DSMT4" ShapeID="_x0000_i1326" DrawAspect="Content" ObjectID="_1459434066" r:id="rId610"/>
        </w:object>
      </w:r>
      <w:bookmarkEnd w:id="366"/>
      <w:bookmarkEnd w:id="367"/>
    </w:p>
    <w:p w14:paraId="1174D7E7" w14:textId="2C335C7C" w:rsidR="001A1A61" w:rsidRDefault="00CD3CF8" w:rsidP="004056FA">
      <w:pPr>
        <w:tabs>
          <w:tab w:val="left" w:pos="720"/>
          <w:tab w:val="left" w:pos="8370"/>
        </w:tabs>
        <w:rPr>
          <w:rFonts w:cstheme="minorHAnsi"/>
        </w:rPr>
      </w:pPr>
      <w:r>
        <w:rPr>
          <w:rFonts w:cstheme="minorHAnsi"/>
        </w:rPr>
        <w:t>R</w:t>
      </w:r>
      <w:r w:rsidR="00EC63D7">
        <w:rPr>
          <w:rFonts w:cstheme="minorHAnsi"/>
        </w:rPr>
        <w:t xml:space="preserve">ules (1) and (2) </w:t>
      </w:r>
      <w:r>
        <w:rPr>
          <w:rFonts w:cstheme="minorHAnsi"/>
        </w:rPr>
        <w:t xml:space="preserve">seem more natural </w:t>
      </w:r>
      <w:r w:rsidR="00EC63D7">
        <w:rPr>
          <w:rFonts w:cstheme="minorHAnsi"/>
        </w:rPr>
        <w:t>in matrix form:</w:t>
      </w:r>
    </w:p>
    <w:p w14:paraId="1FABBEBE" w14:textId="40CD8445" w:rsidR="00EC63D7" w:rsidRPr="006A3E41" w:rsidRDefault="00345143" w:rsidP="00345143">
      <w:pPr>
        <w:tabs>
          <w:tab w:val="left" w:pos="360"/>
          <w:tab w:val="left" w:pos="8370"/>
        </w:tabs>
        <w:rPr>
          <w:rFonts w:cstheme="minorHAnsi"/>
        </w:rPr>
      </w:pPr>
      <w:r>
        <w:rPr>
          <w:position w:val="-140"/>
        </w:rPr>
        <w:tab/>
      </w:r>
      <w:r w:rsidR="006A3E41" w:rsidRPr="00856662">
        <w:rPr>
          <w:position w:val="-140"/>
        </w:rPr>
        <w:object w:dxaOrig="5740" w:dyaOrig="2920" w14:anchorId="74A43F3A">
          <v:shape id="_x0000_i1327" type="#_x0000_t75" style="width:292pt;height:152pt" o:ole="">
            <v:imagedata r:id="rId611" o:title=""/>
          </v:shape>
          <o:OLEObject Type="Embed" ProgID="Equation.DSMT4" ShapeID="_x0000_i1327" DrawAspect="Content" ObjectID="_1459434067" r:id="rId612"/>
        </w:object>
      </w:r>
      <w:r w:rsidR="00EC63D7" w:rsidRPr="006A3E41">
        <w:rPr>
          <w:rFonts w:cstheme="minorHAnsi"/>
        </w:rPr>
        <w:t xml:space="preserve">  </w:t>
      </w:r>
    </w:p>
    <w:p w14:paraId="284040B9" w14:textId="2758238F" w:rsidR="00856662" w:rsidRPr="006A3E41" w:rsidRDefault="00345143" w:rsidP="00345143">
      <w:pPr>
        <w:tabs>
          <w:tab w:val="left" w:pos="360"/>
          <w:tab w:val="left" w:pos="8370"/>
        </w:tabs>
        <w:rPr>
          <w:rFonts w:cstheme="minorHAnsi"/>
        </w:rPr>
      </w:pPr>
      <w:bookmarkStart w:id="368" w:name="OLE_LINK373"/>
      <w:bookmarkStart w:id="369" w:name="OLE_LINK374"/>
      <w:r>
        <w:rPr>
          <w:position w:val="-136"/>
        </w:rPr>
        <w:lastRenderedPageBreak/>
        <w:tab/>
      </w:r>
      <w:r w:rsidR="006A3E41" w:rsidRPr="001A545C">
        <w:rPr>
          <w:position w:val="-136"/>
        </w:rPr>
        <w:object w:dxaOrig="4980" w:dyaOrig="2840" w14:anchorId="2B65AB17">
          <v:shape id="_x0000_i1328" type="#_x0000_t75" style="width:249pt;height:142pt" o:ole="">
            <v:imagedata r:id="rId613" o:title=""/>
          </v:shape>
          <o:OLEObject Type="Embed" ProgID="Equation.DSMT4" ShapeID="_x0000_i1328" DrawAspect="Content" ObjectID="_1459434068" r:id="rId614"/>
        </w:object>
      </w:r>
      <w:bookmarkEnd w:id="368"/>
      <w:bookmarkEnd w:id="369"/>
      <w:r w:rsidR="001A545C" w:rsidRPr="006A3E41">
        <w:rPr>
          <w:rFonts w:cstheme="minorHAnsi"/>
        </w:rPr>
        <w:t xml:space="preserve">  </w:t>
      </w:r>
    </w:p>
    <w:p w14:paraId="246FBF57" w14:textId="77777777" w:rsidR="001A545C" w:rsidRPr="001A545C" w:rsidRDefault="001A545C" w:rsidP="001A545C">
      <w:pPr>
        <w:tabs>
          <w:tab w:val="left" w:pos="720"/>
          <w:tab w:val="left" w:pos="8370"/>
        </w:tabs>
        <w:rPr>
          <w:rFonts w:cstheme="minorHAnsi"/>
        </w:rPr>
      </w:pPr>
    </w:p>
    <w:p w14:paraId="51DC4472" w14:textId="72014C9B" w:rsidR="00437E64" w:rsidRDefault="00345143" w:rsidP="00801957">
      <w:pPr>
        <w:tabs>
          <w:tab w:val="left" w:pos="720"/>
          <w:tab w:val="left" w:pos="8370"/>
        </w:tabs>
        <w:rPr>
          <w:rFonts w:cstheme="minorHAnsi"/>
        </w:rPr>
      </w:pPr>
      <w:r>
        <w:rPr>
          <w:rFonts w:cstheme="minorHAnsi"/>
        </w:rPr>
        <w:t>Note</w:t>
      </w:r>
      <w:r w:rsidR="002A00F5">
        <w:rPr>
          <w:rFonts w:cstheme="minorHAnsi"/>
        </w:rPr>
        <w:t>.</w:t>
      </w:r>
      <w:r>
        <w:rPr>
          <w:rFonts w:cstheme="minorHAnsi"/>
        </w:rPr>
        <w:t xml:space="preserve"> </w:t>
      </w:r>
      <w:r w:rsidR="00437E64">
        <w:rPr>
          <w:rFonts w:cstheme="minorHAnsi"/>
        </w:rPr>
        <w:t xml:space="preserve">This </w:t>
      </w:r>
      <w:r>
        <w:rPr>
          <w:rFonts w:cstheme="minorHAnsi"/>
        </w:rPr>
        <w:t xml:space="preserve">definition </w:t>
      </w:r>
      <w:r w:rsidR="00437E64">
        <w:rPr>
          <w:rFonts w:cstheme="minorHAnsi"/>
        </w:rPr>
        <w:t xml:space="preserve">makes </w:t>
      </w:r>
      <w:r w:rsidR="00437E64" w:rsidRPr="00B1639B">
        <w:rPr>
          <w:rFonts w:cstheme="minorHAnsi"/>
          <w:position w:val="-6"/>
        </w:rPr>
        <w:object w:dxaOrig="740" w:dyaOrig="280" w14:anchorId="06C6A417">
          <v:shape id="_x0000_i1329" type="#_x0000_t75" style="width:37pt;height:14pt" o:ole="">
            <v:imagedata r:id="rId615" o:title=""/>
          </v:shape>
          <o:OLEObject Type="Embed" ProgID="Equation.DSMT4" ShapeID="_x0000_i1329" DrawAspect="Content" ObjectID="_1459434069" r:id="rId616"/>
        </w:object>
      </w:r>
      <w:r w:rsidR="00437E64">
        <w:rPr>
          <w:rFonts w:cstheme="minorHAnsi"/>
        </w:rPr>
        <w:t xml:space="preserve"> an Abelian group under “+” where 0 </w:t>
      </w:r>
      <w:ins w:id="370" w:author="Bud" w:date="2018-04-18T13:23:00Z">
        <w:r w:rsidR="002D2434">
          <w:rPr>
            <w:rFonts w:cstheme="minorHAnsi"/>
          </w:rPr>
          <w:t> = </w:t>
        </w:r>
      </w:ins>
      <w:r w:rsidR="00437E64" w:rsidRPr="004720E6">
        <w:rPr>
          <w:rFonts w:cstheme="minorHAnsi"/>
          <w:position w:val="-6"/>
        </w:rPr>
        <w:object w:dxaOrig="2220" w:dyaOrig="280" w14:anchorId="0D91C00E">
          <v:shape id="_x0000_i1330" type="#_x0000_t75" style="width:111pt;height:14pt" o:ole="">
            <v:imagedata r:id="rId617" o:title=""/>
          </v:shape>
          <o:OLEObject Type="Embed" ProgID="Equation.DSMT4" ShapeID="_x0000_i1330" DrawAspect="Content" ObjectID="_1459434070" r:id="rId618"/>
        </w:object>
      </w:r>
      <w:r w:rsidR="00437E64">
        <w:rPr>
          <w:rFonts w:cstheme="minorHAnsi"/>
        </w:rPr>
        <w:t xml:space="preserve"> and </w:t>
      </w:r>
      <w:r w:rsidR="00437E64" w:rsidRPr="00437E64">
        <w:rPr>
          <w:rFonts w:cstheme="minorHAnsi"/>
          <w:position w:val="-16"/>
        </w:rPr>
        <w:object w:dxaOrig="3300" w:dyaOrig="440" w14:anchorId="2B818751">
          <v:shape id="_x0000_i1331" type="#_x0000_t75" style="width:165pt;height:22pt" o:ole="">
            <v:imagedata r:id="rId619" o:title=""/>
          </v:shape>
          <o:OLEObject Type="Embed" ProgID="Equation.DSMT4" ShapeID="_x0000_i1331" DrawAspect="Content" ObjectID="_1459434071" r:id="rId620"/>
        </w:object>
      </w:r>
      <w:r w:rsidR="00437E64">
        <w:rPr>
          <w:rFonts w:cstheme="minorHAnsi"/>
        </w:rPr>
        <w:t>.</w:t>
      </w:r>
    </w:p>
    <w:p w14:paraId="0A3AA488" w14:textId="77777777" w:rsidR="00437E64" w:rsidRDefault="00437E64" w:rsidP="001A1A61">
      <w:pPr>
        <w:tabs>
          <w:tab w:val="left" w:pos="720"/>
          <w:tab w:val="left" w:pos="8370"/>
        </w:tabs>
        <w:ind w:left="810" w:hanging="810"/>
        <w:rPr>
          <w:rFonts w:cstheme="minorHAnsi"/>
        </w:rPr>
      </w:pPr>
    </w:p>
    <w:p w14:paraId="768535FD" w14:textId="7CBEB73D" w:rsidR="004601D7" w:rsidRDefault="00BF04FE" w:rsidP="004601D7">
      <w:pPr>
        <w:tabs>
          <w:tab w:val="left" w:pos="630"/>
          <w:tab w:val="left" w:pos="8370"/>
        </w:tabs>
        <w:rPr>
          <w:rFonts w:cstheme="minorHAnsi"/>
        </w:rPr>
      </w:pPr>
      <w:r w:rsidRPr="00BF04FE">
        <w:rPr>
          <w:rFonts w:cstheme="minorHAnsi"/>
          <w:position w:val="-6"/>
        </w:rPr>
        <w:object w:dxaOrig="1840" w:dyaOrig="280" w14:anchorId="34A22E71">
          <v:shape id="_x0000_i1332" type="#_x0000_t75" style="width:92pt;height:14pt" o:ole="">
            <v:imagedata r:id="rId621" o:title=""/>
          </v:shape>
          <o:OLEObject Type="Embed" ProgID="Equation.DSMT4" ShapeID="_x0000_i1332" DrawAspect="Content" ObjectID="_1459434072" r:id="rId622"/>
        </w:object>
      </w:r>
      <w:r>
        <w:rPr>
          <w:rFonts w:cstheme="minorHAnsi"/>
        </w:rPr>
        <w:t xml:space="preserve"> follows from (1) by setting </w:t>
      </w:r>
      <w:r w:rsidRPr="00BF04FE">
        <w:rPr>
          <w:rFonts w:ascii="Symbol" w:hAnsi="Symbol" w:cstheme="minorHAnsi"/>
          <w:i/>
        </w:rPr>
        <w:t></w:t>
      </w:r>
      <w:r>
        <w:rPr>
          <w:rFonts w:cstheme="minorHAnsi"/>
        </w:rPr>
        <w:t xml:space="preserve"> = 0</w:t>
      </w:r>
      <w:r w:rsidR="00F16FCE">
        <w:rPr>
          <w:rFonts w:cstheme="minorHAnsi"/>
        </w:rPr>
        <w:t xml:space="preserve">. Of course this includes </w:t>
      </w:r>
      <w:r w:rsidR="00CC7BED" w:rsidRPr="00CC7BED">
        <w:rPr>
          <w:rFonts w:cstheme="minorHAnsi"/>
          <w:position w:val="-6"/>
        </w:rPr>
        <w:object w:dxaOrig="1000" w:dyaOrig="280" w14:anchorId="7A95F418">
          <v:shape id="_x0000_i1333" type="#_x0000_t75" style="width:50pt;height:14pt" o:ole="">
            <v:imagedata r:id="rId623" o:title=""/>
          </v:shape>
          <o:OLEObject Type="Embed" ProgID="Equation.DSMT4" ShapeID="_x0000_i1333" DrawAspect="Content" ObjectID="_1459434073" r:id="rId624"/>
        </w:object>
      </w:r>
      <w:r w:rsidR="00F16FCE">
        <w:rPr>
          <w:rFonts w:cstheme="minorHAnsi"/>
        </w:rPr>
        <w:t xml:space="preserve"> since it holds for </w:t>
      </w:r>
      <w:r w:rsidR="00F16FCE">
        <w:rPr>
          <w:rFonts w:cstheme="minorHAnsi"/>
          <w:i/>
        </w:rPr>
        <w:t>v</w:t>
      </w:r>
      <w:r w:rsidR="00CC7BED">
        <w:rPr>
          <w:rFonts w:cstheme="minorHAnsi"/>
        </w:rPr>
        <w:t xml:space="preserve"> = 0 =</w:t>
      </w:r>
      <w:r w:rsidR="00F16FCE">
        <w:rPr>
          <w:rFonts w:cstheme="minorHAnsi"/>
        </w:rPr>
        <w:t xml:space="preserve"> </w:t>
      </w:r>
      <w:r w:rsidR="00F16FCE">
        <w:rPr>
          <w:rFonts w:cstheme="minorHAnsi"/>
          <w:i/>
        </w:rPr>
        <w:t>w</w:t>
      </w:r>
      <w:r w:rsidR="00F16FCE">
        <w:rPr>
          <w:rFonts w:cstheme="minorHAnsi"/>
        </w:rPr>
        <w:t>.</w:t>
      </w:r>
    </w:p>
    <w:p w14:paraId="6797A3A4" w14:textId="77777777" w:rsidR="00F16FCE" w:rsidRDefault="00F16FCE" w:rsidP="004601D7">
      <w:pPr>
        <w:tabs>
          <w:tab w:val="left" w:pos="630"/>
          <w:tab w:val="left" w:pos="8370"/>
        </w:tabs>
        <w:rPr>
          <w:rFonts w:cstheme="minorHAnsi"/>
        </w:rPr>
      </w:pPr>
    </w:p>
    <w:p w14:paraId="4495A497" w14:textId="1663DBF5" w:rsidR="002A00F5" w:rsidRDefault="002A00F5" w:rsidP="004601D7">
      <w:pPr>
        <w:tabs>
          <w:tab w:val="left" w:pos="630"/>
          <w:tab w:val="left" w:pos="8370"/>
        </w:tabs>
        <w:rPr>
          <w:rFonts w:cstheme="minorHAnsi"/>
        </w:rPr>
      </w:pPr>
      <w:r>
        <w:rPr>
          <w:rFonts w:cstheme="minorHAnsi"/>
          <w:b/>
          <w:color w:val="0000FF"/>
        </w:rPr>
        <w:t>Notation.</w:t>
      </w:r>
      <w:r>
        <w:rPr>
          <w:rFonts w:cstheme="minorHAnsi"/>
        </w:rPr>
        <w:t xml:space="preserve"> Let </w:t>
      </w:r>
      <w:r w:rsidR="00983A27" w:rsidRPr="00983A27">
        <w:rPr>
          <w:rFonts w:cstheme="minorHAnsi"/>
          <w:position w:val="-10"/>
        </w:rPr>
        <w:object w:dxaOrig="2640" w:dyaOrig="320" w14:anchorId="2A66C6D5">
          <v:shape id="_x0000_i1334" type="#_x0000_t75" style="width:132pt;height:16pt" o:ole="">
            <v:imagedata r:id="rId625" o:title=""/>
          </v:shape>
          <o:OLEObject Type="Embed" ProgID="Equation.DSMT4" ShapeID="_x0000_i1334" DrawAspect="Content" ObjectID="_1459434074" r:id="rId626"/>
        </w:object>
      </w:r>
      <w:r w:rsidR="00D62EF6">
        <w:rPr>
          <w:rFonts w:cstheme="minorHAnsi"/>
        </w:rPr>
        <w:t xml:space="preserve"> where </w:t>
      </w:r>
      <w:r w:rsidR="00D62EF6">
        <w:rPr>
          <w:rFonts w:cstheme="minorHAnsi"/>
          <w:i/>
        </w:rPr>
        <w:t>x</w:t>
      </w:r>
      <w:r w:rsidR="00D62EF6">
        <w:rPr>
          <w:rFonts w:cstheme="minorHAnsi"/>
        </w:rPr>
        <w:t xml:space="preserve">, </w:t>
      </w:r>
      <w:r w:rsidR="00D62EF6">
        <w:rPr>
          <w:rFonts w:cstheme="minorHAnsi"/>
          <w:i/>
        </w:rPr>
        <w:t>y</w:t>
      </w:r>
      <w:r w:rsidR="00D62EF6">
        <w:rPr>
          <w:rFonts w:cstheme="minorHAnsi"/>
        </w:rPr>
        <w:t xml:space="preserve">, </w:t>
      </w:r>
      <w:r w:rsidR="00D62EF6">
        <w:rPr>
          <w:rFonts w:cstheme="minorHAnsi"/>
          <w:i/>
        </w:rPr>
        <w:t>v</w:t>
      </w:r>
      <w:r w:rsidR="00D62EF6">
        <w:rPr>
          <w:rFonts w:cstheme="minorHAnsi"/>
        </w:rPr>
        <w:t xml:space="preserve">, and </w:t>
      </w:r>
      <w:r w:rsidR="00D62EF6">
        <w:rPr>
          <w:rFonts w:cstheme="minorHAnsi"/>
          <w:i/>
        </w:rPr>
        <w:t>w</w:t>
      </w:r>
      <w:r w:rsidR="00D62EF6">
        <w:rPr>
          <w:rFonts w:cstheme="minorHAnsi"/>
        </w:rPr>
        <w:t xml:space="preserve"> are column vectors</w:t>
      </w:r>
      <w:r w:rsidR="007B2C23">
        <w:rPr>
          <w:rFonts w:cstheme="minorHAnsi"/>
        </w:rPr>
        <w:t xml:space="preserve"> in the same vector space V</w:t>
      </w:r>
      <w:r>
        <w:rPr>
          <w:rFonts w:cstheme="minorHAnsi"/>
        </w:rPr>
        <w:t xml:space="preserve">. </w:t>
      </w:r>
      <w:r w:rsidR="00116DDA">
        <w:rPr>
          <w:rFonts w:cstheme="minorHAnsi"/>
        </w:rPr>
        <w:t>We write</w:t>
      </w:r>
    </w:p>
    <w:p w14:paraId="23872A02" w14:textId="77777777" w:rsidR="00E94580" w:rsidRDefault="00E94580" w:rsidP="004601D7">
      <w:pPr>
        <w:tabs>
          <w:tab w:val="left" w:pos="630"/>
          <w:tab w:val="left" w:pos="8370"/>
        </w:tabs>
        <w:rPr>
          <w:rFonts w:cstheme="minorHAnsi"/>
        </w:rPr>
      </w:pPr>
      <w:r w:rsidRPr="00E94580">
        <w:rPr>
          <w:rFonts w:cstheme="minorHAnsi"/>
          <w:position w:val="-44"/>
        </w:rPr>
        <w:object w:dxaOrig="6700" w:dyaOrig="1000" w14:anchorId="5FCBF689">
          <v:shape id="_x0000_i1335" type="#_x0000_t75" style="width:335pt;height:50pt" o:ole="">
            <v:imagedata r:id="rId627" o:title=""/>
          </v:shape>
          <o:OLEObject Type="Embed" ProgID="Equation.DSMT4" ShapeID="_x0000_i1335" DrawAspect="Content" ObjectID="_1459434075" r:id="rId628"/>
        </w:object>
      </w:r>
      <w:r w:rsidR="00D62EF6">
        <w:rPr>
          <w:rFonts w:cstheme="minorHAnsi"/>
        </w:rPr>
        <w:t xml:space="preserve"> </w:t>
      </w:r>
    </w:p>
    <w:p w14:paraId="556E090E" w14:textId="77777777" w:rsidR="00E94580" w:rsidRDefault="00E94580" w:rsidP="004601D7">
      <w:pPr>
        <w:tabs>
          <w:tab w:val="left" w:pos="630"/>
          <w:tab w:val="left" w:pos="8370"/>
        </w:tabs>
        <w:rPr>
          <w:rFonts w:cstheme="minorHAnsi"/>
        </w:rPr>
      </w:pPr>
      <w:r>
        <w:rPr>
          <w:rFonts w:cstheme="minorHAnsi"/>
        </w:rPr>
        <w:t xml:space="preserve">or </w:t>
      </w:r>
    </w:p>
    <w:p w14:paraId="7B37DA2A" w14:textId="77777777" w:rsidR="00E94580" w:rsidRDefault="00E94580" w:rsidP="00E94580">
      <w:pPr>
        <w:tabs>
          <w:tab w:val="left" w:pos="270"/>
          <w:tab w:val="left" w:pos="8370"/>
        </w:tabs>
        <w:rPr>
          <w:rFonts w:cstheme="minorHAnsi"/>
        </w:rPr>
      </w:pPr>
      <w:r>
        <w:rPr>
          <w:rFonts w:cstheme="minorHAnsi"/>
        </w:rPr>
        <w:tab/>
      </w:r>
      <w:r w:rsidRPr="00E94580">
        <w:rPr>
          <w:rFonts w:cstheme="minorHAnsi"/>
          <w:position w:val="-42"/>
        </w:rPr>
        <w:object w:dxaOrig="1780" w:dyaOrig="960" w14:anchorId="62C3FAD0">
          <v:shape id="_x0000_i1336" type="#_x0000_t75" style="width:89pt;height:48pt" o:ole="">
            <v:imagedata r:id="rId629" o:title=""/>
          </v:shape>
          <o:OLEObject Type="Embed" ProgID="Equation.DSMT4" ShapeID="_x0000_i1336" DrawAspect="Content" ObjectID="_1459434076" r:id="rId630"/>
        </w:object>
      </w:r>
      <w:r>
        <w:rPr>
          <w:rFonts w:cstheme="minorHAnsi"/>
        </w:rPr>
        <w:t xml:space="preserve"> </w:t>
      </w:r>
    </w:p>
    <w:p w14:paraId="51268F88" w14:textId="7BD667A5" w:rsidR="00116DDA" w:rsidRDefault="00E94580" w:rsidP="004601D7">
      <w:pPr>
        <w:tabs>
          <w:tab w:val="left" w:pos="630"/>
          <w:tab w:val="left" w:pos="8370"/>
        </w:tabs>
        <w:rPr>
          <w:rFonts w:cstheme="minorHAnsi"/>
        </w:rPr>
      </w:pPr>
      <w:r>
        <w:rPr>
          <w:rFonts w:cstheme="minorHAnsi"/>
        </w:rPr>
        <w:t>for short. In addition</w:t>
      </w:r>
      <w:r w:rsidR="007B2C23">
        <w:rPr>
          <w:rFonts w:cstheme="minorHAnsi"/>
        </w:rPr>
        <w:t>, we write</w:t>
      </w:r>
      <w:r w:rsidR="0098570C">
        <w:rPr>
          <w:rFonts w:cstheme="minorHAnsi"/>
        </w:rPr>
        <w:t xml:space="preserve"> </w:t>
      </w:r>
    </w:p>
    <w:p w14:paraId="6B532F2F" w14:textId="77777777" w:rsidR="0098570C" w:rsidRDefault="0098570C" w:rsidP="004601D7">
      <w:pPr>
        <w:tabs>
          <w:tab w:val="left" w:pos="630"/>
          <w:tab w:val="left" w:pos="8370"/>
        </w:tabs>
        <w:rPr>
          <w:rFonts w:cstheme="minorHAnsi"/>
        </w:rPr>
      </w:pPr>
      <w:r w:rsidRPr="0029428A">
        <w:rPr>
          <w:rFonts w:cstheme="minorHAnsi"/>
          <w:position w:val="-100"/>
        </w:rPr>
        <w:object w:dxaOrig="6760" w:dyaOrig="2120" w14:anchorId="38A5552D">
          <v:shape id="_x0000_i1337" type="#_x0000_t75" style="width:338pt;height:106pt" o:ole="">
            <v:imagedata r:id="rId631" o:title=""/>
          </v:shape>
          <o:OLEObject Type="Embed" ProgID="Equation.DSMT4" ShapeID="_x0000_i1337" DrawAspect="Content" ObjectID="_1459434077" r:id="rId632"/>
        </w:object>
      </w:r>
    </w:p>
    <w:p w14:paraId="25025539" w14:textId="77777777" w:rsidR="0098570C" w:rsidRDefault="0098570C" w:rsidP="004601D7">
      <w:pPr>
        <w:tabs>
          <w:tab w:val="left" w:pos="630"/>
          <w:tab w:val="left" w:pos="8370"/>
        </w:tabs>
        <w:rPr>
          <w:rFonts w:cstheme="minorHAnsi"/>
        </w:rPr>
      </w:pPr>
      <w:r>
        <w:rPr>
          <w:rFonts w:cstheme="minorHAnsi"/>
        </w:rPr>
        <w:t>or</w:t>
      </w:r>
    </w:p>
    <w:p w14:paraId="0D0EBC7F" w14:textId="77777777" w:rsidR="0098570C" w:rsidRDefault="0098570C" w:rsidP="004601D7">
      <w:pPr>
        <w:tabs>
          <w:tab w:val="left" w:pos="630"/>
          <w:tab w:val="left" w:pos="8370"/>
        </w:tabs>
        <w:rPr>
          <w:rFonts w:cstheme="minorHAnsi"/>
        </w:rPr>
      </w:pPr>
      <w:r>
        <w:rPr>
          <w:rFonts w:cstheme="minorHAnsi"/>
        </w:rPr>
        <w:tab/>
      </w:r>
      <w:r w:rsidRPr="0098570C">
        <w:rPr>
          <w:rFonts w:cstheme="minorHAnsi"/>
          <w:position w:val="-42"/>
        </w:rPr>
        <w:object w:dxaOrig="1780" w:dyaOrig="960" w14:anchorId="4A7D1B2F">
          <v:shape id="_x0000_i1338" type="#_x0000_t75" style="width:89pt;height:48pt" o:ole="">
            <v:imagedata r:id="rId633" o:title=""/>
          </v:shape>
          <o:OLEObject Type="Embed" ProgID="Equation.DSMT4" ShapeID="_x0000_i1338" DrawAspect="Content" ObjectID="_1459434078" r:id="rId634"/>
        </w:object>
      </w:r>
      <w:r>
        <w:rPr>
          <w:rFonts w:cstheme="minorHAnsi"/>
        </w:rPr>
        <w:t>.</w:t>
      </w:r>
    </w:p>
    <w:p w14:paraId="39E5F413" w14:textId="77777777" w:rsidR="005F15DF" w:rsidRDefault="0098570C" w:rsidP="004601D7">
      <w:pPr>
        <w:tabs>
          <w:tab w:val="left" w:pos="630"/>
          <w:tab w:val="left" w:pos="8370"/>
        </w:tabs>
        <w:rPr>
          <w:rFonts w:cstheme="minorHAnsi"/>
        </w:rPr>
      </w:pPr>
      <w:r>
        <w:rPr>
          <w:rFonts w:cstheme="minorHAnsi"/>
        </w:rPr>
        <w:t xml:space="preserve">Notice that </w:t>
      </w:r>
      <w:r w:rsidRPr="0098570C">
        <w:rPr>
          <w:rFonts w:cstheme="minorHAnsi"/>
          <w:position w:val="-4"/>
        </w:rPr>
        <w:object w:dxaOrig="1080" w:dyaOrig="320" w14:anchorId="7620B977">
          <v:shape id="_x0000_i1339" type="#_x0000_t75" style="width:54pt;height:16pt" o:ole="">
            <v:imagedata r:id="rId635" o:title=""/>
          </v:shape>
          <o:OLEObject Type="Embed" ProgID="Equation.DSMT4" ShapeID="_x0000_i1339" DrawAspect="Content" ObjectID="_1459434079" r:id="rId636"/>
        </w:object>
      </w:r>
      <w:r>
        <w:rPr>
          <w:rFonts w:cstheme="minorHAnsi"/>
        </w:rPr>
        <w:t xml:space="preserve"> as expected. </w:t>
      </w:r>
      <w:r w:rsidR="00055A03">
        <w:rPr>
          <w:rFonts w:cstheme="minorHAnsi"/>
        </w:rPr>
        <w:t xml:space="preserve">However, to </w:t>
      </w:r>
      <w:r w:rsidR="00051B20">
        <w:rPr>
          <w:rFonts w:cstheme="minorHAnsi"/>
        </w:rPr>
        <w:t>obtain</w:t>
      </w:r>
      <w:r w:rsidR="00055A03">
        <w:rPr>
          <w:rFonts w:cstheme="minorHAnsi"/>
        </w:rPr>
        <w:t xml:space="preserve"> this </w:t>
      </w:r>
      <w:r w:rsidR="00051B20">
        <w:rPr>
          <w:rFonts w:cstheme="minorHAnsi"/>
        </w:rPr>
        <w:t>inequality</w:t>
      </w:r>
      <w:r w:rsidR="00055A03">
        <w:rPr>
          <w:rFonts w:cstheme="minorHAnsi"/>
        </w:rPr>
        <w:t xml:space="preserve"> when writing </w:t>
      </w:r>
      <w:r w:rsidR="00946D6F" w:rsidRPr="00946D6F">
        <w:rPr>
          <w:rFonts w:cstheme="minorHAnsi"/>
          <w:position w:val="-4"/>
        </w:rPr>
        <w:object w:dxaOrig="1320" w:dyaOrig="320" w14:anchorId="1034CAD9">
          <v:shape id="_x0000_i1340" type="#_x0000_t75" style="width:66pt;height:16pt" o:ole="">
            <v:imagedata r:id="rId637" o:title=""/>
          </v:shape>
          <o:OLEObject Type="Embed" ProgID="Equation.DSMT4" ShapeID="_x0000_i1340" DrawAspect="Content" ObjectID="_1459434080" r:id="rId638"/>
        </w:object>
      </w:r>
      <w:r w:rsidR="00055A03">
        <w:rPr>
          <w:rFonts w:cstheme="minorHAnsi"/>
        </w:rPr>
        <w:t xml:space="preserve"> in terms of </w:t>
      </w:r>
      <w:r w:rsidR="00946D6F">
        <w:rPr>
          <w:rFonts w:cstheme="minorHAnsi"/>
        </w:rPr>
        <w:t xml:space="preserve">the </w:t>
      </w:r>
      <w:r w:rsidR="00055A03">
        <w:rPr>
          <w:rFonts w:cstheme="minorHAnsi"/>
        </w:rPr>
        <w:t>basis vectors</w:t>
      </w:r>
      <w:r w:rsidR="00946D6F">
        <w:rPr>
          <w:rFonts w:cstheme="minorHAnsi"/>
        </w:rPr>
        <w:t xml:space="preserve"> </w:t>
      </w:r>
      <w:r w:rsidR="00946D6F" w:rsidRPr="00946D6F">
        <w:rPr>
          <w:rFonts w:cstheme="minorHAnsi"/>
          <w:position w:val="-18"/>
        </w:rPr>
        <w:object w:dxaOrig="1020" w:dyaOrig="480" w14:anchorId="5AF84E49">
          <v:shape id="_x0000_i1341" type="#_x0000_t75" style="width:51pt;height:24pt" o:ole="">
            <v:imagedata r:id="rId639" o:title=""/>
          </v:shape>
          <o:OLEObject Type="Embed" ProgID="Equation.DSMT4" ShapeID="_x0000_i1341" DrawAspect="Content" ObjectID="_1459434081" r:id="rId640"/>
        </w:object>
      </w:r>
      <w:r w:rsidR="00946D6F">
        <w:rPr>
          <w:rFonts w:cstheme="minorHAnsi"/>
        </w:rPr>
        <w:t xml:space="preserve"> of </w:t>
      </w:r>
      <w:r w:rsidR="00051B20" w:rsidRPr="00051B20">
        <w:rPr>
          <w:rFonts w:cstheme="minorHAnsi"/>
          <w:position w:val="-6"/>
        </w:rPr>
        <w:object w:dxaOrig="660" w:dyaOrig="280" w14:anchorId="5121BA75">
          <v:shape id="_x0000_i1342" type="#_x0000_t75" style="width:33pt;height:14pt" o:ole="">
            <v:imagedata r:id="rId641" o:title=""/>
          </v:shape>
          <o:OLEObject Type="Embed" ProgID="Equation.DSMT4" ShapeID="_x0000_i1342" DrawAspect="Content" ObjectID="_1459434082" r:id="rId642"/>
        </w:object>
      </w:r>
      <w:r w:rsidR="00055A03">
        <w:rPr>
          <w:rFonts w:cstheme="minorHAnsi"/>
        </w:rPr>
        <w:t xml:space="preserve">, we have to be careful. In terms of the basis there are scalars </w:t>
      </w:r>
      <w:r w:rsidR="00051B20" w:rsidRPr="00051B20">
        <w:rPr>
          <w:rFonts w:cstheme="minorHAnsi"/>
          <w:position w:val="-16"/>
        </w:rPr>
        <w:object w:dxaOrig="380" w:dyaOrig="420" w14:anchorId="4970DACD">
          <v:shape id="_x0000_i1343" type="#_x0000_t75" style="width:19pt;height:21pt" o:ole="">
            <v:imagedata r:id="rId643" o:title=""/>
          </v:shape>
          <o:OLEObject Type="Embed" ProgID="Equation.DSMT4" ShapeID="_x0000_i1343" DrawAspect="Content" ObjectID="_1459434083" r:id="rId644"/>
        </w:object>
      </w:r>
      <w:r w:rsidR="00055A03">
        <w:rPr>
          <w:rFonts w:cstheme="minorHAnsi"/>
        </w:rPr>
        <w:t xml:space="preserve"> such that </w:t>
      </w:r>
    </w:p>
    <w:p w14:paraId="5749CD7D" w14:textId="2DDCB9C0" w:rsidR="005F15DF" w:rsidRDefault="005F15DF" w:rsidP="004601D7">
      <w:pPr>
        <w:tabs>
          <w:tab w:val="left" w:pos="630"/>
          <w:tab w:val="left" w:pos="8370"/>
        </w:tabs>
        <w:rPr>
          <w:rFonts w:cstheme="minorHAnsi"/>
        </w:rPr>
      </w:pPr>
      <w:r>
        <w:rPr>
          <w:rFonts w:cstheme="minorHAnsi"/>
        </w:rPr>
        <w:lastRenderedPageBreak/>
        <w:tab/>
      </w:r>
      <w:r w:rsidR="00075C6A" w:rsidRPr="00075C6A">
        <w:rPr>
          <w:rFonts w:cstheme="minorHAnsi"/>
          <w:position w:val="-46"/>
        </w:rPr>
        <w:object w:dxaOrig="6300" w:dyaOrig="1040" w14:anchorId="70883FAA">
          <v:shape id="_x0000_i1344" type="#_x0000_t75" style="width:315pt;height:52pt" o:ole="">
            <v:imagedata r:id="rId645" o:title=""/>
          </v:shape>
          <o:OLEObject Type="Embed" ProgID="Equation.DSMT4" ShapeID="_x0000_i1344" DrawAspect="Content" ObjectID="_1459434084" r:id="rId646"/>
        </w:object>
      </w:r>
      <w:r w:rsidR="00055A03">
        <w:rPr>
          <w:rFonts w:cstheme="minorHAnsi"/>
        </w:rPr>
        <w:t xml:space="preserve">. </w:t>
      </w:r>
    </w:p>
    <w:p w14:paraId="6C11878A" w14:textId="77777777" w:rsidR="00423B61" w:rsidRDefault="00055A03" w:rsidP="004601D7">
      <w:pPr>
        <w:tabs>
          <w:tab w:val="left" w:pos="630"/>
          <w:tab w:val="left" w:pos="8370"/>
        </w:tabs>
        <w:rPr>
          <w:rFonts w:cstheme="minorHAnsi"/>
        </w:rPr>
      </w:pPr>
      <w:r>
        <w:rPr>
          <w:rFonts w:cstheme="minorHAnsi"/>
        </w:rPr>
        <w:t xml:space="preserve">There are also scalars </w:t>
      </w:r>
      <w:r w:rsidR="00075C6A" w:rsidRPr="00075C6A">
        <w:rPr>
          <w:rFonts w:cstheme="minorHAnsi"/>
          <w:position w:val="-16"/>
        </w:rPr>
        <w:object w:dxaOrig="380" w:dyaOrig="420" w14:anchorId="18019F67">
          <v:shape id="_x0000_i1345" type="#_x0000_t75" style="width:19pt;height:21pt" o:ole="">
            <v:imagedata r:id="rId647" o:title=""/>
          </v:shape>
          <o:OLEObject Type="Embed" ProgID="Equation.DSMT4" ShapeID="_x0000_i1345" DrawAspect="Content" ObjectID="_1459434085" r:id="rId648"/>
        </w:object>
      </w:r>
      <w:r>
        <w:rPr>
          <w:rFonts w:cstheme="minorHAnsi"/>
        </w:rPr>
        <w:t xml:space="preserve">. Is </w:t>
      </w:r>
      <w:r w:rsidR="00423B61" w:rsidRPr="0021432A">
        <w:rPr>
          <w:rFonts w:cstheme="minorHAnsi"/>
          <w:position w:val="-16"/>
        </w:rPr>
        <w:object w:dxaOrig="1800" w:dyaOrig="440" w14:anchorId="67A41A48">
          <v:shape id="_x0000_i1346" type="#_x0000_t75" style="width:90pt;height:22pt" o:ole="">
            <v:imagedata r:id="rId649" o:title=""/>
          </v:shape>
          <o:OLEObject Type="Embed" ProgID="Equation.DSMT4" ShapeID="_x0000_i1346" DrawAspect="Content" ObjectID="_1459434086" r:id="rId650"/>
        </w:object>
      </w:r>
      <w:r>
        <w:rPr>
          <w:rFonts w:cstheme="minorHAnsi"/>
        </w:rPr>
        <w:t>? The answer if negative:</w:t>
      </w:r>
      <w:r w:rsidR="0029428A">
        <w:rPr>
          <w:rFonts w:cstheme="minorHAnsi"/>
        </w:rPr>
        <w:t xml:space="preserve"> </w:t>
      </w:r>
    </w:p>
    <w:p w14:paraId="1FFFD78D" w14:textId="77777777" w:rsidR="0009137E" w:rsidRDefault="00423B61" w:rsidP="004601D7">
      <w:pPr>
        <w:tabs>
          <w:tab w:val="left" w:pos="630"/>
          <w:tab w:val="left" w:pos="8370"/>
        </w:tabs>
        <w:rPr>
          <w:rFonts w:cstheme="minorHAnsi"/>
        </w:rPr>
      </w:pPr>
      <w:r>
        <w:rPr>
          <w:rFonts w:cstheme="minorHAnsi"/>
        </w:rPr>
        <w:tab/>
      </w:r>
      <w:r w:rsidR="0029428A">
        <w:rPr>
          <w:rFonts w:cstheme="minorHAnsi"/>
        </w:rPr>
        <w:t xml:space="preserve"> </w:t>
      </w:r>
      <w:r w:rsidR="0011123D" w:rsidRPr="00423B61">
        <w:rPr>
          <w:rFonts w:cstheme="minorHAnsi"/>
          <w:position w:val="-46"/>
        </w:rPr>
        <w:object w:dxaOrig="6280" w:dyaOrig="1040" w14:anchorId="17326B05">
          <v:shape id="_x0000_i1347" type="#_x0000_t75" style="width:314pt;height:52pt" o:ole="">
            <v:imagedata r:id="rId651" o:title=""/>
          </v:shape>
          <o:OLEObject Type="Embed" ProgID="Equation.DSMT4" ShapeID="_x0000_i1347" DrawAspect="Content" ObjectID="_1459434087" r:id="rId652"/>
        </w:object>
      </w:r>
      <w:r>
        <w:rPr>
          <w:rFonts w:cstheme="minorHAnsi"/>
        </w:rPr>
        <w:t xml:space="preserve">. </w:t>
      </w:r>
    </w:p>
    <w:p w14:paraId="5282FCCC" w14:textId="34FD00DC" w:rsidR="0011123D" w:rsidRDefault="00423B61" w:rsidP="004601D7">
      <w:pPr>
        <w:tabs>
          <w:tab w:val="left" w:pos="630"/>
          <w:tab w:val="left" w:pos="8370"/>
        </w:tabs>
        <w:rPr>
          <w:rFonts w:cstheme="minorHAnsi"/>
        </w:rPr>
      </w:pPr>
      <w:r>
        <w:rPr>
          <w:rFonts w:cstheme="minorHAnsi"/>
        </w:rPr>
        <w:t xml:space="preserve">We also get this result by realizing that </w:t>
      </w:r>
      <w:r>
        <w:rPr>
          <w:rFonts w:cstheme="minorHAnsi"/>
          <w:i/>
        </w:rPr>
        <w:t>a</w:t>
      </w:r>
      <w:r>
        <w:rPr>
          <w:rFonts w:cstheme="minorHAnsi"/>
        </w:rPr>
        <w:t xml:space="preserve"> and </w:t>
      </w:r>
      <w:r>
        <w:rPr>
          <w:rFonts w:cstheme="minorHAnsi"/>
          <w:i/>
        </w:rPr>
        <w:t>b</w:t>
      </w:r>
      <w:r>
        <w:rPr>
          <w:rFonts w:cstheme="minorHAnsi"/>
        </w:rPr>
        <w:t xml:space="preserve"> are dummy indices and </w:t>
      </w:r>
      <w:r w:rsidR="0011123D">
        <w:rPr>
          <w:rFonts w:cstheme="minorHAnsi"/>
        </w:rPr>
        <w:t>so can be swapped:</w:t>
      </w:r>
    </w:p>
    <w:p w14:paraId="1BAFC91E" w14:textId="6F777785" w:rsidR="00E94580" w:rsidRDefault="0011123D" w:rsidP="004601D7">
      <w:pPr>
        <w:tabs>
          <w:tab w:val="left" w:pos="630"/>
          <w:tab w:val="left" w:pos="8370"/>
        </w:tabs>
        <w:rPr>
          <w:rFonts w:cstheme="minorHAnsi"/>
        </w:rPr>
      </w:pPr>
      <w:r>
        <w:rPr>
          <w:rFonts w:cstheme="minorHAnsi"/>
        </w:rPr>
        <w:tab/>
      </w:r>
      <w:r w:rsidR="00423B61">
        <w:rPr>
          <w:rFonts w:cstheme="minorHAnsi"/>
        </w:rPr>
        <w:t xml:space="preserve"> </w:t>
      </w:r>
    </w:p>
    <w:p w14:paraId="1FACDD20" w14:textId="77777777" w:rsidR="0011123D" w:rsidRDefault="0011123D" w:rsidP="004601D7">
      <w:pPr>
        <w:tabs>
          <w:tab w:val="left" w:pos="630"/>
          <w:tab w:val="left" w:pos="8370"/>
        </w:tabs>
        <w:rPr>
          <w:rFonts w:cstheme="minorHAnsi"/>
        </w:rPr>
      </w:pPr>
      <w:r>
        <w:rPr>
          <w:rFonts w:cstheme="minorHAnsi"/>
        </w:rPr>
        <w:tab/>
      </w:r>
      <w:r w:rsidRPr="0011123D">
        <w:rPr>
          <w:rFonts w:cstheme="minorHAnsi"/>
          <w:position w:val="-16"/>
        </w:rPr>
        <w:object w:dxaOrig="3160" w:dyaOrig="440" w14:anchorId="2E15EFC0">
          <v:shape id="_x0000_i1348" type="#_x0000_t75" style="width:158pt;height:22pt" o:ole="">
            <v:imagedata r:id="rId653" o:title=""/>
          </v:shape>
          <o:OLEObject Type="Embed" ProgID="Equation.DSMT4" ShapeID="_x0000_i1348" DrawAspect="Content" ObjectID="_1459434088" r:id="rId654"/>
        </w:object>
      </w:r>
      <w:r>
        <w:rPr>
          <w:rFonts w:cstheme="minorHAnsi"/>
        </w:rPr>
        <w:t>.</w:t>
      </w:r>
    </w:p>
    <w:p w14:paraId="69D222FF" w14:textId="5B501EAC" w:rsidR="0011123D" w:rsidRDefault="0009137E" w:rsidP="004601D7">
      <w:pPr>
        <w:tabs>
          <w:tab w:val="left" w:pos="630"/>
          <w:tab w:val="left" w:pos="8370"/>
        </w:tabs>
        <w:rPr>
          <w:rFonts w:cstheme="minorHAnsi"/>
        </w:rPr>
      </w:pPr>
      <w:r>
        <w:rPr>
          <w:rFonts w:cstheme="minorHAnsi"/>
        </w:rPr>
        <w:t xml:space="preserve">We can discover the correct definition of </w:t>
      </w:r>
      <w:r w:rsidRPr="0009137E">
        <w:rPr>
          <w:rFonts w:cstheme="minorHAnsi"/>
          <w:position w:val="-4"/>
        </w:rPr>
        <w:object w:dxaOrig="420" w:dyaOrig="320" w14:anchorId="78B11BB3">
          <v:shape id="_x0000_i1349" type="#_x0000_t75" style="width:21pt;height:16pt" o:ole="">
            <v:imagedata r:id="rId655" o:title=""/>
          </v:shape>
          <o:OLEObject Type="Embed" ProgID="Equation.DSMT4" ShapeID="_x0000_i1349" DrawAspect="Content" ObjectID="_1459434089" r:id="rId656"/>
        </w:object>
      </w:r>
      <w:r>
        <w:rPr>
          <w:rFonts w:cstheme="minorHAnsi"/>
        </w:rPr>
        <w:t xml:space="preserve"> by examining the vector product definition. We know that</w:t>
      </w:r>
    </w:p>
    <w:p w14:paraId="4C99772B" w14:textId="4472CC87" w:rsidR="0009137E" w:rsidRDefault="0009137E" w:rsidP="004601D7">
      <w:pPr>
        <w:tabs>
          <w:tab w:val="left" w:pos="630"/>
          <w:tab w:val="left" w:pos="8370"/>
        </w:tabs>
        <w:rPr>
          <w:rFonts w:cstheme="minorHAnsi"/>
        </w:rPr>
      </w:pPr>
      <w:r>
        <w:rPr>
          <w:rFonts w:cstheme="minorHAnsi"/>
        </w:rPr>
        <w:tab/>
      </w:r>
      <w:r w:rsidR="00E2490B" w:rsidRPr="00F218AD">
        <w:rPr>
          <w:rFonts w:cstheme="minorHAnsi"/>
          <w:position w:val="-44"/>
        </w:rPr>
        <w:object w:dxaOrig="3780" w:dyaOrig="1000" w14:anchorId="56C029C6">
          <v:shape id="_x0000_i1350" type="#_x0000_t75" style="width:189pt;height:50pt" o:ole="">
            <v:imagedata r:id="rId657" o:title=""/>
          </v:shape>
          <o:OLEObject Type="Embed" ProgID="Equation.DSMT4" ShapeID="_x0000_i1350" DrawAspect="Content" ObjectID="_1459434090" r:id="rId658"/>
        </w:object>
      </w:r>
      <w:r w:rsidR="00773D1E">
        <w:rPr>
          <w:rFonts w:cstheme="minorHAnsi"/>
        </w:rPr>
        <w:t xml:space="preserve"> </w:t>
      </w:r>
      <w:r w:rsidR="002B3507" w:rsidRPr="002B3507">
        <w:rPr>
          <w:rFonts w:cstheme="minorHAnsi"/>
          <w:position w:val="-16"/>
        </w:rPr>
        <w:object w:dxaOrig="1580" w:dyaOrig="420" w14:anchorId="18857532">
          <v:shape id="_x0000_i1351" type="#_x0000_t75" style="width:79pt;height:21pt" o:ole="">
            <v:imagedata r:id="rId659" o:title=""/>
          </v:shape>
          <o:OLEObject Type="Embed" ProgID="Equation.DSMT4" ShapeID="_x0000_i1351" DrawAspect="Content" ObjectID="_1459434091" r:id="rId660"/>
        </w:object>
      </w:r>
      <w:r w:rsidR="002B3507">
        <w:rPr>
          <w:rFonts w:cstheme="minorHAnsi"/>
        </w:rPr>
        <w:t>.</w:t>
      </w:r>
    </w:p>
    <w:p w14:paraId="32C7C022" w14:textId="58713EDD" w:rsidR="009137D7" w:rsidRDefault="002B3507" w:rsidP="004601D7">
      <w:pPr>
        <w:tabs>
          <w:tab w:val="left" w:pos="630"/>
          <w:tab w:val="left" w:pos="8370"/>
        </w:tabs>
        <w:rPr>
          <w:rFonts w:cstheme="minorHAnsi"/>
        </w:rPr>
      </w:pPr>
      <w:r>
        <w:rPr>
          <w:rFonts w:cstheme="minorHAnsi"/>
        </w:rPr>
        <w:t>So,</w:t>
      </w:r>
      <w:r w:rsidR="009137D7">
        <w:rPr>
          <w:rFonts w:cstheme="minorHAnsi"/>
        </w:rPr>
        <w:t xml:space="preserve"> from the equation for </w:t>
      </w:r>
      <w:r w:rsidR="009137D7" w:rsidRPr="009137D7">
        <w:rPr>
          <w:rFonts w:cstheme="minorHAnsi"/>
          <w:position w:val="-4"/>
        </w:rPr>
        <w:object w:dxaOrig="420" w:dyaOrig="320" w14:anchorId="1036AC59">
          <v:shape id="_x0000_i1352" type="#_x0000_t75" style="width:21pt;height:16pt" o:ole="">
            <v:imagedata r:id="rId661" o:title=""/>
          </v:shape>
          <o:OLEObject Type="Embed" ProgID="Equation.DSMT4" ShapeID="_x0000_i1352" DrawAspect="Content" ObjectID="_1459434092" r:id="rId662"/>
        </w:object>
      </w:r>
      <w:r w:rsidR="009137D7">
        <w:rPr>
          <w:rFonts w:cstheme="minorHAnsi"/>
        </w:rPr>
        <w:t xml:space="preserve"> above, we get that</w:t>
      </w:r>
      <w:r>
        <w:rPr>
          <w:rFonts w:cstheme="minorHAnsi"/>
        </w:rPr>
        <w:tab/>
      </w:r>
      <w:r w:rsidR="009137D7" w:rsidRPr="004B54A2">
        <w:rPr>
          <w:rFonts w:cstheme="minorHAnsi"/>
          <w:position w:val="-44"/>
        </w:rPr>
        <w:object w:dxaOrig="3800" w:dyaOrig="1000" w14:anchorId="228AC52E">
          <v:shape id="_x0000_i1353" type="#_x0000_t75" style="width:190pt;height:50pt" o:ole="">
            <v:imagedata r:id="rId663" o:title=""/>
          </v:shape>
          <o:OLEObject Type="Embed" ProgID="Equation.DSMT4" ShapeID="_x0000_i1353" DrawAspect="Content" ObjectID="_1459434093" r:id="rId664"/>
        </w:object>
      </w:r>
      <w:r w:rsidR="009137D7">
        <w:rPr>
          <w:rFonts w:cstheme="minorHAnsi"/>
        </w:rPr>
        <w:t>.</w:t>
      </w:r>
    </w:p>
    <w:p w14:paraId="367D8809" w14:textId="53E4431C" w:rsidR="0009137E" w:rsidRDefault="009137D7" w:rsidP="004601D7">
      <w:pPr>
        <w:tabs>
          <w:tab w:val="left" w:pos="630"/>
          <w:tab w:val="left" w:pos="8370"/>
        </w:tabs>
        <w:rPr>
          <w:rFonts w:cstheme="minorHAnsi"/>
        </w:rPr>
      </w:pPr>
      <w:r>
        <w:rPr>
          <w:rFonts w:cstheme="minorHAnsi"/>
        </w:rPr>
        <w:t>Therefore we define</w:t>
      </w:r>
      <w:r w:rsidR="0009137E">
        <w:rPr>
          <w:rFonts w:cstheme="minorHAnsi"/>
        </w:rPr>
        <w:tab/>
      </w:r>
    </w:p>
    <w:p w14:paraId="7C332530" w14:textId="2465676F" w:rsidR="00116DDA" w:rsidRDefault="0011123D" w:rsidP="004601D7">
      <w:pPr>
        <w:tabs>
          <w:tab w:val="left" w:pos="630"/>
          <w:tab w:val="left" w:pos="8370"/>
        </w:tabs>
        <w:rPr>
          <w:rFonts w:cstheme="minorHAnsi"/>
        </w:rPr>
      </w:pPr>
      <w:r>
        <w:rPr>
          <w:rFonts w:cstheme="minorHAnsi"/>
        </w:rPr>
        <w:tab/>
      </w:r>
      <w:r w:rsidR="009137D7" w:rsidRPr="00C02D1D">
        <w:rPr>
          <w:rFonts w:cstheme="minorHAnsi"/>
          <w:position w:val="-44"/>
        </w:rPr>
        <w:object w:dxaOrig="3380" w:dyaOrig="1000" w14:anchorId="7382D0E3">
          <v:shape id="_x0000_i1354" type="#_x0000_t75" style="width:169pt;height:50pt" o:ole="">
            <v:imagedata r:id="rId665" o:title=""/>
          </v:shape>
          <o:OLEObject Type="Embed" ProgID="Equation.DSMT4" ShapeID="_x0000_i1354" DrawAspect="Content" ObjectID="_1459434094" r:id="rId666"/>
        </w:object>
      </w:r>
      <w:r w:rsidR="009137D7">
        <w:rPr>
          <w:rFonts w:cstheme="minorHAnsi"/>
        </w:rPr>
        <w:t>.</w:t>
      </w:r>
      <w:r>
        <w:rPr>
          <w:rFonts w:cstheme="minorHAnsi"/>
        </w:rPr>
        <w:t xml:space="preserve"> </w:t>
      </w:r>
    </w:p>
    <w:p w14:paraId="2C26D24E" w14:textId="77777777" w:rsidR="00075C6A" w:rsidRDefault="00075C6A" w:rsidP="004601D7">
      <w:pPr>
        <w:tabs>
          <w:tab w:val="left" w:pos="630"/>
          <w:tab w:val="left" w:pos="8370"/>
        </w:tabs>
        <w:rPr>
          <w:rFonts w:cstheme="minorHAnsi"/>
        </w:rPr>
      </w:pPr>
    </w:p>
    <w:p w14:paraId="31B01D3D" w14:textId="416E9EC6" w:rsidR="00AB1AFD" w:rsidRDefault="00AB1AFD" w:rsidP="004601D7">
      <w:pPr>
        <w:tabs>
          <w:tab w:val="left" w:pos="630"/>
          <w:tab w:val="left" w:pos="8370"/>
        </w:tabs>
        <w:rPr>
          <w:rFonts w:cstheme="minorHAnsi"/>
        </w:rPr>
      </w:pPr>
      <w:r>
        <w:rPr>
          <w:rFonts w:cstheme="minorHAnsi"/>
          <w:color w:val="0000FF"/>
        </w:rPr>
        <w:t>Theorem.</w:t>
      </w:r>
      <w:r w:rsidR="00930E5F">
        <w:rPr>
          <w:rFonts w:cstheme="minorHAnsi"/>
        </w:rPr>
        <w:t xml:space="preserve"> Dim </w:t>
      </w:r>
      <w:r w:rsidR="007215A5">
        <w:rPr>
          <w:rFonts w:cstheme="minorHAnsi"/>
        </w:rPr>
        <w:t>(</w:t>
      </w:r>
      <w:r w:rsidR="00930E5F">
        <w:rPr>
          <w:rFonts w:cstheme="minorHAnsi"/>
        </w:rPr>
        <w:t>V</w:t>
      </w:r>
      <w:r w:rsidR="00990C04" w:rsidRPr="00990C04">
        <w:rPr>
          <w:rFonts w:cstheme="minorHAnsi"/>
          <w:position w:val="-6"/>
        </w:rPr>
        <w:object w:dxaOrig="240" w:dyaOrig="240" w14:anchorId="2569FAAF">
          <v:shape id="_x0000_i1355" type="#_x0000_t75" style="width:12pt;height:12pt" o:ole="">
            <v:imagedata r:id="rId667" o:title=""/>
          </v:shape>
          <o:OLEObject Type="Embed" ProgID="Equation.DSMT4" ShapeID="_x0000_i1355" DrawAspect="Content" ObjectID="_1459434095" r:id="rId668"/>
        </w:object>
      </w:r>
      <w:r w:rsidR="00930E5F">
        <w:rPr>
          <w:rFonts w:cstheme="minorHAnsi"/>
        </w:rPr>
        <w:t>W</w:t>
      </w:r>
      <w:r w:rsidR="003461A5">
        <w:rPr>
          <w:rFonts w:cstheme="minorHAnsi"/>
        </w:rPr>
        <w:t>)</w:t>
      </w:r>
      <w:r w:rsidR="00990C04">
        <w:rPr>
          <w:rFonts w:cstheme="minorHAnsi"/>
        </w:rPr>
        <w:t xml:space="preserve"> = (Dim V) (Dim W).</w:t>
      </w:r>
    </w:p>
    <w:p w14:paraId="61C05671" w14:textId="77777777" w:rsidR="00990C04" w:rsidRDefault="00990C04" w:rsidP="004601D7">
      <w:pPr>
        <w:tabs>
          <w:tab w:val="left" w:pos="630"/>
          <w:tab w:val="left" w:pos="8370"/>
        </w:tabs>
        <w:rPr>
          <w:rFonts w:cstheme="minorHAnsi"/>
        </w:rPr>
      </w:pPr>
    </w:p>
    <w:p w14:paraId="4F708E1B" w14:textId="14F9AFDC" w:rsidR="00990C04" w:rsidRPr="00990C04" w:rsidRDefault="00990C04" w:rsidP="00990C04">
      <w:pPr>
        <w:tabs>
          <w:tab w:val="left" w:pos="630"/>
          <w:tab w:val="left" w:pos="1980"/>
        </w:tabs>
        <w:rPr>
          <w:rFonts w:cstheme="minorHAnsi"/>
        </w:rPr>
      </w:pPr>
      <w:r>
        <w:rPr>
          <w:rFonts w:cstheme="minorHAnsi"/>
        </w:rPr>
        <w:t xml:space="preserve">Proof. Let </w:t>
      </w:r>
      <w:r w:rsidR="007438A8" w:rsidRPr="007438A8">
        <w:rPr>
          <w:rFonts w:cstheme="minorHAnsi"/>
          <w:position w:val="-18"/>
        </w:rPr>
        <w:object w:dxaOrig="680" w:dyaOrig="520" w14:anchorId="46011FCF">
          <v:shape id="_x0000_i1356" type="#_x0000_t75" style="width:34pt;height:26pt" o:ole="">
            <v:imagedata r:id="rId669" o:title=""/>
          </v:shape>
          <o:OLEObject Type="Embed" ProgID="Equation.DSMT4" ShapeID="_x0000_i1356" DrawAspect="Content" ObjectID="_1459434096" r:id="rId670"/>
        </w:object>
      </w:r>
      <w:r>
        <w:rPr>
          <w:rFonts w:cstheme="minorHAnsi"/>
        </w:rPr>
        <w:t xml:space="preserve"> be a basis for V and </w:t>
      </w:r>
      <w:r w:rsidR="00E56AA1" w:rsidRPr="00E56AA1">
        <w:rPr>
          <w:rFonts w:cstheme="minorHAnsi"/>
          <w:position w:val="-22"/>
        </w:rPr>
        <w:object w:dxaOrig="660" w:dyaOrig="580" w14:anchorId="6FFC5793">
          <v:shape id="_x0000_i1357" type="#_x0000_t75" style="width:33pt;height:29pt" o:ole="">
            <v:imagedata r:id="rId671" o:title=""/>
          </v:shape>
          <o:OLEObject Type="Embed" ProgID="Equation.DSMT4" ShapeID="_x0000_i1357" DrawAspect="Content" ObjectID="_1459434097" r:id="rId672"/>
        </w:object>
      </w:r>
      <w:r>
        <w:rPr>
          <w:rFonts w:cstheme="minorHAnsi"/>
        </w:rPr>
        <w:t xml:space="preserve"> be a basis for W. Then </w:t>
      </w:r>
      <w:r w:rsidR="00DA5C2B" w:rsidRPr="00DA5C2B">
        <w:rPr>
          <w:rFonts w:cstheme="minorHAnsi"/>
          <w:position w:val="-18"/>
        </w:rPr>
        <w:object w:dxaOrig="880" w:dyaOrig="480" w14:anchorId="228D79CA">
          <v:shape id="_x0000_i1358" type="#_x0000_t75" style="width:44pt;height:24pt" o:ole="">
            <v:imagedata r:id="rId673" o:title=""/>
          </v:shape>
          <o:OLEObject Type="Embed" ProgID="Equation.DSMT4" ShapeID="_x0000_i1358" DrawAspect="Content" ObjectID="_1459434098" r:id="rId674"/>
        </w:object>
      </w:r>
      <w:r>
        <w:rPr>
          <w:rFonts w:cstheme="minorHAnsi"/>
        </w:rPr>
        <w:t xml:space="preserve"> has </w:t>
      </w:r>
      <w:r>
        <w:rPr>
          <w:rFonts w:cstheme="minorHAnsi"/>
          <w:i/>
        </w:rPr>
        <w:t>n</w:t>
      </w:r>
      <w:r w:rsidR="00DA5C2B" w:rsidRPr="00DA5C2B">
        <w:rPr>
          <w:rFonts w:cstheme="minorHAnsi"/>
          <w:sz w:val="8"/>
          <w:szCs w:val="8"/>
        </w:rPr>
        <w:t xml:space="preserve"> </w:t>
      </w:r>
      <w:r>
        <w:rPr>
          <w:rFonts w:cstheme="minorHAnsi"/>
          <w:i/>
        </w:rPr>
        <w:t>m</w:t>
      </w:r>
      <w:r>
        <w:rPr>
          <w:rFonts w:cstheme="minorHAnsi"/>
        </w:rPr>
        <w:t xml:space="preserve"> elements and is a basis for </w:t>
      </w:r>
      <w:r w:rsidR="001D6C85" w:rsidRPr="001D6C85">
        <w:rPr>
          <w:rFonts w:cstheme="minorHAnsi"/>
          <w:position w:val="-6"/>
        </w:rPr>
        <w:object w:dxaOrig="740" w:dyaOrig="280" w14:anchorId="07601031">
          <v:shape id="_x0000_i1359" type="#_x0000_t75" style="width:37pt;height:14pt" o:ole="">
            <v:imagedata r:id="rId675" o:title=""/>
          </v:shape>
          <o:OLEObject Type="Embed" ProgID="Equation.DSMT4" ShapeID="_x0000_i1359" DrawAspect="Content" ObjectID="_1459434099" r:id="rId676"/>
        </w:object>
      </w:r>
      <w:r>
        <w:rPr>
          <w:rFonts w:cstheme="minorHAnsi"/>
        </w:rPr>
        <w:t xml:space="preserve">.  </w:t>
      </w:r>
      <w:bookmarkStart w:id="371" w:name="OLE_LINK323"/>
      <w:bookmarkStart w:id="372" w:name="OLE_LINK324"/>
      <w:r>
        <w:rPr>
          <w:rFonts w:cstheme="minorHAnsi"/>
        </w:rPr>
        <w:tab/>
      </w:r>
      <w:r>
        <w:rPr>
          <w:rFonts w:ascii="Wingdings" w:hAnsi="Wingdings"/>
          <w:color w:val="0000FF"/>
        </w:rPr>
        <w:t></w:t>
      </w:r>
      <w:bookmarkEnd w:id="371"/>
      <w:bookmarkEnd w:id="372"/>
    </w:p>
    <w:p w14:paraId="6F8B0909" w14:textId="77777777" w:rsidR="00F16FCE" w:rsidRPr="00F16FCE" w:rsidRDefault="00F16FCE" w:rsidP="004601D7">
      <w:pPr>
        <w:tabs>
          <w:tab w:val="left" w:pos="630"/>
          <w:tab w:val="left" w:pos="8370"/>
        </w:tabs>
        <w:rPr>
          <w:rFonts w:cstheme="minorHAnsi"/>
        </w:rPr>
      </w:pPr>
    </w:p>
    <w:p w14:paraId="58F64D73" w14:textId="77777777" w:rsidR="00230DE6" w:rsidRDefault="000E2B15" w:rsidP="004601D7">
      <w:pPr>
        <w:tabs>
          <w:tab w:val="left" w:pos="630"/>
          <w:tab w:val="left" w:pos="8370"/>
        </w:tabs>
        <w:rPr>
          <w:rFonts w:cstheme="minorHAnsi"/>
        </w:rPr>
      </w:pPr>
      <w:bookmarkStart w:id="373" w:name="OLE_LINK238"/>
      <w:bookmarkStart w:id="374" w:name="OLE_LINK241"/>
      <w:r>
        <w:rPr>
          <w:rFonts w:cstheme="minorHAnsi"/>
          <w:color w:val="0000FF"/>
        </w:rPr>
        <w:t>Definition.</w:t>
      </w:r>
      <w:r>
        <w:rPr>
          <w:rFonts w:cstheme="minorHAnsi"/>
        </w:rPr>
        <w:t xml:space="preserve"> Let S be a linear transformation on V and </w:t>
      </w:r>
      <w:r w:rsidRPr="00A86808">
        <w:rPr>
          <w:rFonts w:cstheme="minorHAnsi"/>
          <w:i/>
        </w:rPr>
        <w:t>T</w:t>
      </w:r>
      <w:r>
        <w:rPr>
          <w:rFonts w:cstheme="minorHAnsi"/>
        </w:rPr>
        <w:t xml:space="preserve"> a linear transformation on W. The </w:t>
      </w:r>
      <w:r>
        <w:rPr>
          <w:rFonts w:cstheme="minorHAnsi"/>
          <w:b/>
        </w:rPr>
        <w:t>tensor product of S and T</w:t>
      </w:r>
      <w:r>
        <w:rPr>
          <w:rFonts w:cstheme="minorHAnsi"/>
        </w:rPr>
        <w:t xml:space="preserve"> is the bilinear transformation </w:t>
      </w:r>
    </w:p>
    <w:p w14:paraId="71A84DC4" w14:textId="0FA5127D" w:rsidR="000E2B15" w:rsidRDefault="00230DE6" w:rsidP="004601D7">
      <w:pPr>
        <w:tabs>
          <w:tab w:val="left" w:pos="630"/>
          <w:tab w:val="left" w:pos="8370"/>
        </w:tabs>
        <w:rPr>
          <w:rFonts w:cstheme="minorHAnsi"/>
        </w:rPr>
      </w:pPr>
      <w:r>
        <w:rPr>
          <w:rFonts w:cstheme="minorHAnsi"/>
        </w:rPr>
        <w:tab/>
      </w:r>
      <w:r w:rsidRPr="00230DE6">
        <w:rPr>
          <w:rFonts w:cstheme="minorHAnsi"/>
          <w:position w:val="-16"/>
        </w:rPr>
        <w:object w:dxaOrig="5140" w:dyaOrig="440" w14:anchorId="64E92528">
          <v:shape id="_x0000_i1360" type="#_x0000_t75" style="width:257pt;height:22pt" o:ole="">
            <v:imagedata r:id="rId677" o:title=""/>
          </v:shape>
          <o:OLEObject Type="Embed" ProgID="Equation.DSMT4" ShapeID="_x0000_i1360" DrawAspect="Content" ObjectID="_1459434100" r:id="rId678"/>
        </w:object>
      </w:r>
      <w:r w:rsidR="000E2B15">
        <w:rPr>
          <w:rFonts w:cstheme="minorHAnsi"/>
        </w:rPr>
        <w:t>.</w:t>
      </w:r>
    </w:p>
    <w:p w14:paraId="18DF7BBF" w14:textId="77777777" w:rsidR="000E2B15" w:rsidRDefault="000E2B15" w:rsidP="004601D7">
      <w:pPr>
        <w:tabs>
          <w:tab w:val="left" w:pos="630"/>
          <w:tab w:val="left" w:pos="8370"/>
        </w:tabs>
        <w:rPr>
          <w:rFonts w:cstheme="minorHAnsi"/>
        </w:rPr>
      </w:pPr>
    </w:p>
    <w:p w14:paraId="64C8D6C9" w14:textId="0D417D7F" w:rsidR="000E2B15" w:rsidRDefault="000E2B15" w:rsidP="004601D7">
      <w:pPr>
        <w:tabs>
          <w:tab w:val="left" w:pos="630"/>
          <w:tab w:val="left" w:pos="8370"/>
        </w:tabs>
        <w:rPr>
          <w:rFonts w:cstheme="minorHAnsi"/>
        </w:rPr>
      </w:pPr>
      <w:r>
        <w:rPr>
          <w:rFonts w:cstheme="minorHAnsi"/>
        </w:rPr>
        <w:t xml:space="preserve">Note 1. </w:t>
      </w:r>
      <w:r>
        <w:rPr>
          <w:rFonts w:cstheme="minorHAnsi"/>
          <w:b/>
        </w:rPr>
        <w:t xml:space="preserve">Bilinear </w:t>
      </w:r>
      <w:r w:rsidRPr="000E2B15">
        <w:rPr>
          <w:rFonts w:cstheme="minorHAnsi"/>
        </w:rPr>
        <w:t>means linear in e</w:t>
      </w:r>
      <w:r>
        <w:rPr>
          <w:rFonts w:cstheme="minorHAnsi"/>
        </w:rPr>
        <w:t xml:space="preserve">ach of V and W separately, a reminder that there is no </w:t>
      </w:r>
      <w:r w:rsidR="00230DE6">
        <w:rPr>
          <w:rFonts w:cstheme="minorHAnsi"/>
        </w:rPr>
        <w:t>mixing</w:t>
      </w:r>
      <w:r>
        <w:rPr>
          <w:rFonts w:cstheme="minorHAnsi"/>
        </w:rPr>
        <w:t xml:space="preserve"> of V and W.</w:t>
      </w:r>
    </w:p>
    <w:p w14:paraId="238898D3" w14:textId="77777777" w:rsidR="000E2B15" w:rsidRDefault="000E2B15" w:rsidP="004601D7">
      <w:pPr>
        <w:tabs>
          <w:tab w:val="left" w:pos="630"/>
          <w:tab w:val="left" w:pos="8370"/>
        </w:tabs>
        <w:rPr>
          <w:rFonts w:cstheme="minorHAnsi"/>
        </w:rPr>
      </w:pPr>
    </w:p>
    <w:p w14:paraId="39DF4B56" w14:textId="7DE2F2B3" w:rsidR="000E2B15" w:rsidRPr="00FA35D9" w:rsidRDefault="000E2B15" w:rsidP="004601D7">
      <w:pPr>
        <w:tabs>
          <w:tab w:val="left" w:pos="630"/>
          <w:tab w:val="left" w:pos="8370"/>
        </w:tabs>
        <w:rPr>
          <w:rFonts w:cstheme="minorHAnsi"/>
        </w:rPr>
      </w:pPr>
      <w:r>
        <w:rPr>
          <w:rFonts w:cstheme="minorHAnsi"/>
        </w:rPr>
        <w:t xml:space="preserve">Note 2. </w:t>
      </w:r>
      <w:r w:rsidR="00FA35D9">
        <w:rPr>
          <w:rFonts w:cstheme="minorHAnsi"/>
          <w:b/>
        </w:rPr>
        <w:t xml:space="preserve">Multilinear </w:t>
      </w:r>
      <w:r w:rsidR="00FA35D9">
        <w:rPr>
          <w:rFonts w:cstheme="minorHAnsi"/>
        </w:rPr>
        <w:t>means linear in each of several vector spaces separately.</w:t>
      </w:r>
    </w:p>
    <w:p w14:paraId="60BC4EE3" w14:textId="77777777" w:rsidR="000E2B15" w:rsidRDefault="000E2B15" w:rsidP="004601D7">
      <w:pPr>
        <w:tabs>
          <w:tab w:val="left" w:pos="630"/>
          <w:tab w:val="left" w:pos="8370"/>
        </w:tabs>
        <w:rPr>
          <w:rFonts w:cstheme="minorHAnsi"/>
          <w:color w:val="0000FF"/>
        </w:rPr>
      </w:pPr>
    </w:p>
    <w:p w14:paraId="4BCDF4AF" w14:textId="5276FDA0" w:rsidR="003461A5" w:rsidRPr="003461A5" w:rsidRDefault="003461A5" w:rsidP="004601D7">
      <w:pPr>
        <w:tabs>
          <w:tab w:val="left" w:pos="630"/>
          <w:tab w:val="left" w:pos="8370"/>
        </w:tabs>
        <w:rPr>
          <w:rFonts w:cstheme="minorHAnsi"/>
        </w:rPr>
      </w:pPr>
      <w:r w:rsidRPr="003461A5">
        <w:rPr>
          <w:rFonts w:cstheme="minorHAnsi"/>
        </w:rPr>
        <w:lastRenderedPageBreak/>
        <w:t>N</w:t>
      </w:r>
      <w:r>
        <w:rPr>
          <w:rFonts w:cstheme="minorHAnsi"/>
        </w:rPr>
        <w:t xml:space="preserve">ote 3. In matrix notation, </w:t>
      </w:r>
      <w:r w:rsidR="00256D6D" w:rsidRPr="00256D6D">
        <w:rPr>
          <w:rFonts w:cstheme="minorHAnsi"/>
          <w:position w:val="-14"/>
        </w:rPr>
        <w:object w:dxaOrig="840" w:dyaOrig="420" w14:anchorId="505FBAD4">
          <v:shape id="_x0000_i1361" type="#_x0000_t75" style="width:42pt;height:21pt" o:ole="">
            <v:imagedata r:id="rId679" o:title=""/>
          </v:shape>
          <o:OLEObject Type="Embed" ProgID="Equation.DSMT4" ShapeID="_x0000_i1361" DrawAspect="Content" ObjectID="_1459434101" r:id="rId680"/>
        </w:object>
      </w:r>
      <w:r>
        <w:rPr>
          <w:rFonts w:cstheme="minorHAnsi"/>
        </w:rPr>
        <w:t xml:space="preserve"> and </w:t>
      </w:r>
      <w:r w:rsidR="002D3F8A" w:rsidRPr="002D3F8A">
        <w:rPr>
          <w:rFonts w:cstheme="minorHAnsi"/>
          <w:position w:val="-14"/>
        </w:rPr>
        <w:object w:dxaOrig="840" w:dyaOrig="420" w14:anchorId="5E8FAB2F">
          <v:shape id="_x0000_i1362" type="#_x0000_t75" style="width:42pt;height:21pt" o:ole="">
            <v:imagedata r:id="rId681" o:title=""/>
          </v:shape>
          <o:OLEObject Type="Embed" ProgID="Equation.DSMT4" ShapeID="_x0000_i1362" DrawAspect="Content" ObjectID="_1459434102" r:id="rId682"/>
        </w:object>
      </w:r>
      <w:r w:rsidR="002D3F8A">
        <w:rPr>
          <w:rFonts w:cstheme="minorHAnsi"/>
        </w:rPr>
        <w:t xml:space="preserve"> </w:t>
      </w:r>
      <w:r>
        <w:rPr>
          <w:rFonts w:cstheme="minorHAnsi"/>
        </w:rPr>
        <w:t xml:space="preserve">are 2-dimensional arrays, </w:t>
      </w:r>
      <w:r w:rsidR="002D3F8A">
        <w:rPr>
          <w:rFonts w:cstheme="minorHAnsi"/>
        </w:rPr>
        <w:t xml:space="preserve">i.e., </w:t>
      </w:r>
      <w:r>
        <w:rPr>
          <w:rFonts w:cstheme="minorHAnsi"/>
          <w:i/>
        </w:rPr>
        <w:t>n</w:t>
      </w:r>
      <w:r w:rsidR="002D3F8A">
        <w:rPr>
          <w:rFonts w:cstheme="minorHAnsi"/>
        </w:rPr>
        <w:t> x </w:t>
      </w:r>
      <w:r>
        <w:rPr>
          <w:rFonts w:cstheme="minorHAnsi"/>
          <w:i/>
        </w:rPr>
        <w:t>n</w:t>
      </w:r>
      <w:r w:rsidR="00210C78">
        <w:rPr>
          <w:rFonts w:cstheme="minorHAnsi"/>
        </w:rPr>
        <w:t xml:space="preserve"> matrices. Since we don’t </w:t>
      </w:r>
      <w:r>
        <w:rPr>
          <w:rFonts w:cstheme="minorHAnsi"/>
        </w:rPr>
        <w:t xml:space="preserve">mix </w:t>
      </w:r>
      <w:r>
        <w:rPr>
          <w:rFonts w:cstheme="minorHAnsi"/>
          <w:i/>
        </w:rPr>
        <w:t>S</w:t>
      </w:r>
      <w:r>
        <w:rPr>
          <w:rFonts w:cstheme="minorHAnsi"/>
        </w:rPr>
        <w:t xml:space="preserve"> and </w:t>
      </w:r>
      <w:r>
        <w:rPr>
          <w:rFonts w:cstheme="minorHAnsi"/>
          <w:i/>
        </w:rPr>
        <w:t>T</w:t>
      </w:r>
      <w:r>
        <w:rPr>
          <w:rFonts w:cstheme="minorHAnsi"/>
        </w:rPr>
        <w:t xml:space="preserve">, </w:t>
      </w:r>
      <w:r w:rsidR="00977CB5" w:rsidRPr="00977CB5">
        <w:rPr>
          <w:rFonts w:cstheme="minorHAnsi"/>
          <w:position w:val="-16"/>
        </w:rPr>
        <w:object w:dxaOrig="1280" w:dyaOrig="440" w14:anchorId="7FBA5E84">
          <v:shape id="_x0000_i1363" type="#_x0000_t75" style="width:64pt;height:22pt" o:ole="">
            <v:imagedata r:id="rId683" o:title=""/>
          </v:shape>
          <o:OLEObject Type="Embed" ProgID="Equation.DSMT4" ShapeID="_x0000_i1363" DrawAspect="Content" ObjectID="_1459434103" r:id="rId684"/>
        </w:object>
      </w:r>
      <w:r w:rsidR="00977CB5">
        <w:rPr>
          <w:rFonts w:cstheme="minorHAnsi"/>
        </w:rPr>
        <w:t xml:space="preserve">, a 4-dimensional array, or </w:t>
      </w:r>
      <w:r>
        <w:rPr>
          <w:rFonts w:cstheme="minorHAnsi"/>
        </w:rPr>
        <w:t xml:space="preserve">an </w:t>
      </w:r>
      <w:r>
        <w:rPr>
          <w:rFonts w:cstheme="minorHAnsi"/>
          <w:i/>
        </w:rPr>
        <w:t>n</w:t>
      </w:r>
      <w:bookmarkStart w:id="375" w:name="OLE_LINK320"/>
      <w:bookmarkStart w:id="376" w:name="OLE_LINK321"/>
      <w:r w:rsidR="002D3F8A">
        <w:rPr>
          <w:rFonts w:cstheme="minorHAnsi"/>
        </w:rPr>
        <w:t> </w:t>
      </w:r>
      <w:r>
        <w:rPr>
          <w:rFonts w:cstheme="minorHAnsi"/>
        </w:rPr>
        <w:t>x</w:t>
      </w:r>
      <w:bookmarkEnd w:id="375"/>
      <w:bookmarkEnd w:id="376"/>
      <w:r w:rsidR="002D3F8A">
        <w:rPr>
          <w:rFonts w:cstheme="minorHAnsi"/>
        </w:rPr>
        <w:t> </w:t>
      </w:r>
      <w:r>
        <w:rPr>
          <w:rFonts w:cstheme="minorHAnsi"/>
          <w:i/>
        </w:rPr>
        <w:t>n</w:t>
      </w:r>
      <w:r w:rsidR="002D3F8A">
        <w:rPr>
          <w:rFonts w:cstheme="minorHAnsi"/>
        </w:rPr>
        <w:t> x </w:t>
      </w:r>
      <w:r>
        <w:rPr>
          <w:rFonts w:cstheme="minorHAnsi"/>
          <w:i/>
        </w:rPr>
        <w:t>n</w:t>
      </w:r>
      <w:r w:rsidR="002D3F8A">
        <w:rPr>
          <w:rFonts w:cstheme="minorHAnsi"/>
        </w:rPr>
        <w:t> x </w:t>
      </w:r>
      <w:r>
        <w:rPr>
          <w:rFonts w:cstheme="minorHAnsi"/>
          <w:i/>
        </w:rPr>
        <w:t>n</w:t>
      </w:r>
      <w:r>
        <w:rPr>
          <w:rFonts w:cstheme="minorHAnsi"/>
        </w:rPr>
        <w:t xml:space="preserve"> matrix.</w:t>
      </w:r>
      <w:r w:rsidR="00977CB5">
        <w:rPr>
          <w:rFonts w:cstheme="minorHAnsi"/>
        </w:rPr>
        <w:t xml:space="preserve"> </w:t>
      </w:r>
      <w:r w:rsidR="00075BE8">
        <w:rPr>
          <w:rFonts w:cstheme="minorHAnsi"/>
        </w:rPr>
        <w:t xml:space="preserve">Similarly, </w:t>
      </w:r>
      <w:r w:rsidR="00210C78" w:rsidRPr="00B4153A">
        <w:rPr>
          <w:rFonts w:cstheme="minorHAnsi"/>
          <w:position w:val="-6"/>
        </w:rPr>
        <w:object w:dxaOrig="1160" w:dyaOrig="340" w14:anchorId="18F8A1D5">
          <v:shape id="_x0000_i1364" type="#_x0000_t75" style="width:58pt;height:17pt" o:ole="">
            <v:imagedata r:id="rId685" o:title=""/>
          </v:shape>
          <o:OLEObject Type="Embed" ProgID="Equation.DSMT4" ShapeID="_x0000_i1364" DrawAspect="Content" ObjectID="_1459434104" r:id="rId686"/>
        </w:object>
      </w:r>
      <w:r w:rsidR="00075BE8">
        <w:rPr>
          <w:rFonts w:cstheme="minorHAnsi"/>
        </w:rPr>
        <w:t xml:space="preserve"> is a 2-dimensional array.</w:t>
      </w:r>
      <w:r>
        <w:rPr>
          <w:rFonts w:cstheme="minorHAnsi"/>
        </w:rPr>
        <w:t xml:space="preserve"> </w:t>
      </w:r>
    </w:p>
    <w:p w14:paraId="493D0694" w14:textId="77777777" w:rsidR="003461A5" w:rsidRPr="000E2B15" w:rsidRDefault="003461A5" w:rsidP="004601D7">
      <w:pPr>
        <w:tabs>
          <w:tab w:val="left" w:pos="630"/>
          <w:tab w:val="left" w:pos="8370"/>
        </w:tabs>
        <w:rPr>
          <w:rFonts w:cstheme="minorHAnsi"/>
          <w:color w:val="0000FF"/>
        </w:rPr>
      </w:pPr>
    </w:p>
    <w:bookmarkEnd w:id="373"/>
    <w:bookmarkEnd w:id="374"/>
    <w:p w14:paraId="392B2C0F" w14:textId="30A906BC" w:rsidR="004601D7" w:rsidRPr="00B23C42" w:rsidRDefault="00FA35D9" w:rsidP="004601D7">
      <w:pPr>
        <w:tabs>
          <w:tab w:val="left" w:pos="630"/>
          <w:tab w:val="left" w:pos="8370"/>
        </w:tabs>
        <w:rPr>
          <w:rFonts w:cstheme="minorHAnsi"/>
        </w:rPr>
      </w:pPr>
      <w:r>
        <w:rPr>
          <w:rFonts w:cstheme="minorHAnsi"/>
          <w:color w:val="0000FF"/>
        </w:rPr>
        <w:t xml:space="preserve">Definition. </w:t>
      </w:r>
      <w:r w:rsidR="00EA5942">
        <w:rPr>
          <w:rFonts w:cstheme="minorHAnsi"/>
        </w:rPr>
        <w:t xml:space="preserve">Let V be an </w:t>
      </w:r>
      <w:r w:rsidR="00EA5942">
        <w:rPr>
          <w:rFonts w:cstheme="minorHAnsi"/>
          <w:i/>
        </w:rPr>
        <w:t>n</w:t>
      </w:r>
      <w:r w:rsidR="00EA5942">
        <w:rPr>
          <w:rFonts w:cstheme="minorHAnsi"/>
        </w:rPr>
        <w:t xml:space="preserve">-dimensional vector space and let V* be its dual space. </w:t>
      </w:r>
      <w:r w:rsidR="00F44124">
        <w:rPr>
          <w:rFonts w:cstheme="minorHAnsi"/>
        </w:rPr>
        <w:t xml:space="preserve">Let </w:t>
      </w:r>
      <w:r w:rsidR="00F44124">
        <w:rPr>
          <w:rFonts w:cstheme="minorHAnsi"/>
          <w:i/>
        </w:rPr>
        <w:t>p</w:t>
      </w:r>
      <w:r w:rsidR="00F44124">
        <w:rPr>
          <w:rFonts w:cstheme="minorHAnsi"/>
        </w:rPr>
        <w:t xml:space="preserve"> and </w:t>
      </w:r>
      <w:r w:rsidR="00F44124">
        <w:rPr>
          <w:rFonts w:cstheme="minorHAnsi"/>
          <w:i/>
        </w:rPr>
        <w:t>q</w:t>
      </w:r>
      <w:r w:rsidR="00F44124">
        <w:rPr>
          <w:rFonts w:cstheme="minorHAnsi"/>
        </w:rPr>
        <w:t xml:space="preserve"> be positive integers and l</w:t>
      </w:r>
      <w:r w:rsidR="00EA5942">
        <w:rPr>
          <w:rFonts w:cstheme="minorHAnsi"/>
        </w:rPr>
        <w:t>et V</w:t>
      </w:r>
      <w:r w:rsidR="00EA5942">
        <w:rPr>
          <w:rFonts w:cstheme="minorHAnsi"/>
          <w:i/>
          <w:vertAlign w:val="subscript"/>
        </w:rPr>
        <w:t>a</w:t>
      </w:r>
      <w:r w:rsidR="00EA5942">
        <w:rPr>
          <w:rFonts w:cstheme="minorHAnsi"/>
        </w:rPr>
        <w:t>, …, V</w:t>
      </w:r>
      <w:r w:rsidR="00EA5942">
        <w:rPr>
          <w:rFonts w:cstheme="minorHAnsi"/>
          <w:i/>
          <w:vertAlign w:val="subscript"/>
        </w:rPr>
        <w:t>c</w:t>
      </w:r>
      <w:r w:rsidR="00EA5942">
        <w:rPr>
          <w:rFonts w:cstheme="minorHAnsi"/>
        </w:rPr>
        <w:t xml:space="preserve">, </w:t>
      </w:r>
      <w:r w:rsidR="00F44124">
        <w:rPr>
          <w:rFonts w:cstheme="minorHAnsi"/>
        </w:rPr>
        <w:t xml:space="preserve">be </w:t>
      </w:r>
      <w:r w:rsidR="007577A0">
        <w:rPr>
          <w:rFonts w:cstheme="minorHAnsi"/>
          <w:i/>
        </w:rPr>
        <w:t>q</w:t>
      </w:r>
      <w:r w:rsidR="00F44124">
        <w:rPr>
          <w:rFonts w:cstheme="minorHAnsi"/>
          <w:i/>
        </w:rPr>
        <w:t xml:space="preserve"> </w:t>
      </w:r>
      <w:r w:rsidR="00F44124">
        <w:rPr>
          <w:rFonts w:cstheme="minorHAnsi"/>
        </w:rPr>
        <w:t xml:space="preserve">copies of V and </w:t>
      </w:r>
      <w:r w:rsidR="00EA5942">
        <w:rPr>
          <w:rFonts w:cstheme="minorHAnsi"/>
        </w:rPr>
        <w:t>V</w:t>
      </w:r>
      <w:r w:rsidR="00EA5942">
        <w:rPr>
          <w:rFonts w:cstheme="minorHAnsi"/>
          <w:i/>
          <w:vertAlign w:val="subscript"/>
        </w:rPr>
        <w:t>e</w:t>
      </w:r>
      <w:r w:rsidR="00EA5942">
        <w:rPr>
          <w:rFonts w:cstheme="minorHAnsi"/>
        </w:rPr>
        <w:t xml:space="preserve"> , …, V</w:t>
      </w:r>
      <w:r w:rsidR="00EA5942">
        <w:rPr>
          <w:rFonts w:cstheme="minorHAnsi"/>
          <w:i/>
          <w:vertAlign w:val="subscript"/>
        </w:rPr>
        <w:t>f</w:t>
      </w:r>
      <w:r w:rsidR="00EA5942">
        <w:rPr>
          <w:rFonts w:cstheme="minorHAnsi"/>
        </w:rPr>
        <w:t xml:space="preserve"> </w:t>
      </w:r>
      <w:r w:rsidR="007577A0">
        <w:rPr>
          <w:rFonts w:cstheme="minorHAnsi"/>
          <w:i/>
        </w:rPr>
        <w:t>p</w:t>
      </w:r>
      <w:r w:rsidR="00F44124">
        <w:rPr>
          <w:rFonts w:cstheme="minorHAnsi"/>
        </w:rPr>
        <w:t xml:space="preserve"> </w:t>
      </w:r>
      <w:r w:rsidR="00EA5942">
        <w:rPr>
          <w:rFonts w:cstheme="minorHAnsi"/>
        </w:rPr>
        <w:t xml:space="preserve">copies of V. </w:t>
      </w:r>
      <w:r w:rsidR="00453AC1">
        <w:rPr>
          <w:rFonts w:cstheme="minorHAnsi"/>
        </w:rPr>
        <w:t>T</w:t>
      </w:r>
      <w:r w:rsidR="004601D7">
        <w:rPr>
          <w:rFonts w:cstheme="minorHAnsi"/>
        </w:rPr>
        <w:t xml:space="preserve">he </w:t>
      </w:r>
      <w:r w:rsidR="004601D7">
        <w:rPr>
          <w:rFonts w:cstheme="minorHAnsi"/>
          <w:b/>
        </w:rPr>
        <w:t>tensor product space</w:t>
      </w:r>
      <w:r w:rsidR="00453AC1">
        <w:rPr>
          <w:rFonts w:cstheme="minorHAnsi"/>
          <w:b/>
        </w:rPr>
        <w:t xml:space="preserve"> of V</w:t>
      </w:r>
      <w:r w:rsidR="00453AC1">
        <w:rPr>
          <w:rFonts w:cstheme="minorHAnsi"/>
        </w:rPr>
        <w:t xml:space="preserve"> is </w:t>
      </w:r>
      <w:r w:rsidR="004601D7">
        <w:rPr>
          <w:rFonts w:cstheme="minorHAnsi"/>
          <w:b/>
        </w:rPr>
        <w:t xml:space="preserve"> </w:t>
      </w:r>
    </w:p>
    <w:p w14:paraId="48460388" w14:textId="4EF2E079" w:rsidR="004601D7" w:rsidRDefault="004601D7" w:rsidP="004601D7">
      <w:pPr>
        <w:tabs>
          <w:tab w:val="left" w:pos="630"/>
          <w:tab w:val="left" w:pos="8370"/>
        </w:tabs>
        <w:rPr>
          <w:rFonts w:cstheme="minorHAnsi"/>
          <w:color w:val="0000FF"/>
        </w:rPr>
      </w:pPr>
      <w:r>
        <w:rPr>
          <w:rFonts w:cstheme="minorHAnsi"/>
          <w:color w:val="0000FF"/>
        </w:rPr>
        <w:tab/>
      </w:r>
      <w:bookmarkStart w:id="377" w:name="OLE_LINK363"/>
      <w:bookmarkStart w:id="378" w:name="OLE_LINK364"/>
      <w:r w:rsidRPr="00C825D3">
        <w:rPr>
          <w:rFonts w:ascii="Monotype Corsiva" w:hAnsi="Monotype Corsiva" w:cstheme="minorHAnsi"/>
          <w:b/>
          <w:sz w:val="28"/>
          <w:szCs w:val="28"/>
        </w:rPr>
        <w:t>V</w:t>
      </w:r>
      <w:bookmarkEnd w:id="377"/>
      <w:bookmarkEnd w:id="378"/>
      <w:r>
        <w:rPr>
          <w:rFonts w:cstheme="minorHAnsi"/>
        </w:rPr>
        <w:t xml:space="preserve"> </w:t>
      </w:r>
      <w:r w:rsidR="0046245A" w:rsidRPr="00C71DB6">
        <w:rPr>
          <w:rFonts w:cstheme="minorHAnsi"/>
          <w:color w:val="0000FF"/>
          <w:position w:val="-14"/>
        </w:rPr>
        <w:object w:dxaOrig="3100" w:dyaOrig="400" w14:anchorId="563E901A">
          <v:shape id="_x0000_i1365" type="#_x0000_t75" style="width:155pt;height:20pt" o:ole="">
            <v:imagedata r:id="rId687" o:title=""/>
          </v:shape>
          <o:OLEObject Type="Embed" ProgID="Equation.DSMT4" ShapeID="_x0000_i1365" DrawAspect="Content" ObjectID="_1459434105" r:id="rId688"/>
        </w:object>
      </w:r>
      <w:r>
        <w:rPr>
          <w:rFonts w:cstheme="minorHAnsi"/>
          <w:color w:val="0000FF"/>
        </w:rPr>
        <w:t>.</w:t>
      </w:r>
    </w:p>
    <w:bookmarkEnd w:id="354"/>
    <w:bookmarkEnd w:id="355"/>
    <w:p w14:paraId="455D4B72" w14:textId="77777777" w:rsidR="004601D7" w:rsidRDefault="004601D7" w:rsidP="00B93ED9">
      <w:pPr>
        <w:tabs>
          <w:tab w:val="left" w:pos="8370"/>
        </w:tabs>
        <w:rPr>
          <w:rFonts w:cstheme="minorHAnsi"/>
          <w:color w:val="0000FF"/>
        </w:rPr>
      </w:pPr>
    </w:p>
    <w:p w14:paraId="3F1390F0" w14:textId="77777777" w:rsidR="00FE1331" w:rsidRDefault="00FE1331" w:rsidP="00FE1331">
      <w:pPr>
        <w:tabs>
          <w:tab w:val="left" w:pos="630"/>
          <w:tab w:val="left" w:pos="8370"/>
        </w:tabs>
        <w:rPr>
          <w:rFonts w:cstheme="minorHAnsi"/>
        </w:rPr>
      </w:pPr>
      <w:bookmarkStart w:id="379" w:name="OLE_LINK319"/>
      <w:bookmarkStart w:id="380" w:name="OLE_LINK322"/>
      <w:r>
        <w:rPr>
          <w:rFonts w:cstheme="minorHAnsi"/>
          <w:color w:val="0000FF"/>
        </w:rPr>
        <w:t>Theorem.</w:t>
      </w:r>
      <w:r>
        <w:rPr>
          <w:rFonts w:cstheme="minorHAnsi"/>
        </w:rPr>
        <w:t xml:space="preserve"> [13.38] </w:t>
      </w:r>
      <w:bookmarkStart w:id="381" w:name="OLE_LINK292"/>
      <w:bookmarkStart w:id="382" w:name="OLE_LINK298"/>
      <w:bookmarkStart w:id="383" w:name="OLE_LINK335"/>
      <w:bookmarkStart w:id="384" w:name="OLE_LINK336"/>
      <w:r w:rsidRPr="00210C78">
        <w:rPr>
          <w:rFonts w:ascii="Monotype Corsiva" w:hAnsi="Monotype Corsiva" w:cstheme="minorHAnsi"/>
          <w:sz w:val="28"/>
          <w:szCs w:val="28"/>
        </w:rPr>
        <w:t>V</w:t>
      </w:r>
      <w:bookmarkEnd w:id="381"/>
      <w:bookmarkEnd w:id="382"/>
      <w:r>
        <w:rPr>
          <w:rFonts w:cstheme="minorHAnsi"/>
        </w:rPr>
        <w:t xml:space="preserve"> </w:t>
      </w:r>
      <w:bookmarkEnd w:id="383"/>
      <w:bookmarkEnd w:id="384"/>
      <w:r>
        <w:rPr>
          <w:rFonts w:cstheme="minorHAnsi"/>
        </w:rPr>
        <w:t xml:space="preserve">is an </w:t>
      </w:r>
      <w:r w:rsidRPr="00BC6D95">
        <w:rPr>
          <w:rFonts w:cstheme="minorHAnsi"/>
          <w:position w:val="-4"/>
        </w:rPr>
        <w:object w:dxaOrig="480" w:dyaOrig="320" w14:anchorId="5B4D49C2">
          <v:shape id="_x0000_i1366" type="#_x0000_t75" style="width:24pt;height:16pt" o:ole="">
            <v:imagedata r:id="rId689" o:title=""/>
          </v:shape>
          <o:OLEObject Type="Embed" ProgID="Equation.DSMT4" ShapeID="_x0000_i1366" DrawAspect="Content" ObjectID="_1459434106" r:id="rId690"/>
        </w:object>
      </w:r>
      <w:r w:rsidRPr="00F240E7">
        <w:rPr>
          <w:rFonts w:cstheme="minorHAnsi"/>
        </w:rPr>
        <w:t>-dimensional vector space.</w:t>
      </w:r>
    </w:p>
    <w:p w14:paraId="49914E6A" w14:textId="77777777" w:rsidR="004263A4" w:rsidRDefault="004263A4" w:rsidP="00FE1331">
      <w:pPr>
        <w:tabs>
          <w:tab w:val="left" w:pos="630"/>
          <w:tab w:val="left" w:pos="8370"/>
        </w:tabs>
        <w:rPr>
          <w:rFonts w:cstheme="minorHAnsi"/>
        </w:rPr>
      </w:pPr>
    </w:p>
    <w:p w14:paraId="2724245D" w14:textId="6AE86F43" w:rsidR="004601D7" w:rsidRDefault="004263A4" w:rsidP="004C0B97">
      <w:pPr>
        <w:tabs>
          <w:tab w:val="left" w:pos="630"/>
          <w:tab w:val="left" w:pos="6030"/>
        </w:tabs>
        <w:rPr>
          <w:rFonts w:cstheme="minorHAnsi"/>
          <w:color w:val="0000FF"/>
        </w:rPr>
      </w:pPr>
      <w:r>
        <w:rPr>
          <w:rFonts w:cstheme="minorHAnsi"/>
        </w:rPr>
        <w:t xml:space="preserve">Proof. This follows from the prior theorem since </w:t>
      </w:r>
      <w:r w:rsidR="00B4153A" w:rsidRPr="00967344">
        <w:rPr>
          <w:rFonts w:cstheme="minorHAnsi"/>
          <w:position w:val="-32"/>
        </w:rPr>
        <w:object w:dxaOrig="3060" w:dyaOrig="580" w14:anchorId="52C99924">
          <v:shape id="_x0000_i1367" type="#_x0000_t75" style="width:153pt;height:29pt" o:ole="">
            <v:imagedata r:id="rId691" o:title=""/>
          </v:shape>
          <o:OLEObject Type="Embed" ProgID="Equation.DSMT4" ShapeID="_x0000_i1367" DrawAspect="Content" ObjectID="_1459434107" r:id="rId692"/>
        </w:object>
      </w:r>
      <w:r>
        <w:rPr>
          <w:rFonts w:cstheme="minorHAnsi"/>
        </w:rPr>
        <w:t>.</w:t>
      </w:r>
      <w:r w:rsidR="00145FEA">
        <w:rPr>
          <w:rFonts w:cstheme="minorHAnsi"/>
        </w:rPr>
        <w:t xml:space="preserve">  </w:t>
      </w:r>
      <w:r>
        <w:rPr>
          <w:rFonts w:ascii="Wingdings" w:hAnsi="Wingdings"/>
          <w:color w:val="0000FF"/>
        </w:rPr>
        <w:t></w:t>
      </w:r>
      <w:bookmarkEnd w:id="379"/>
      <w:bookmarkEnd w:id="380"/>
    </w:p>
    <w:p w14:paraId="2AB5B996" w14:textId="77777777" w:rsidR="009414F2" w:rsidRDefault="00F44124" w:rsidP="00A95C8A">
      <w:pPr>
        <w:tabs>
          <w:tab w:val="left" w:pos="8370"/>
        </w:tabs>
        <w:rPr>
          <w:rFonts w:cstheme="minorHAnsi"/>
        </w:rPr>
      </w:pPr>
      <w:bookmarkStart w:id="385" w:name="OLE_LINK341"/>
      <w:bookmarkStart w:id="386" w:name="OLE_LINK342"/>
      <w:bookmarkStart w:id="387" w:name="OLE_LINK327"/>
      <w:bookmarkStart w:id="388" w:name="OLE_LINK328"/>
      <w:bookmarkEnd w:id="356"/>
      <w:bookmarkEnd w:id="357"/>
      <w:r>
        <w:rPr>
          <w:rFonts w:cstheme="minorHAnsi"/>
          <w:color w:val="0000FF"/>
        </w:rPr>
        <w:t>Definition.</w:t>
      </w:r>
      <w:bookmarkEnd w:id="385"/>
      <w:bookmarkEnd w:id="386"/>
      <w:r>
        <w:rPr>
          <w:rFonts w:cstheme="minorHAnsi"/>
          <w:color w:val="0000FF"/>
        </w:rPr>
        <w:t xml:space="preserve"> </w:t>
      </w:r>
      <w:bookmarkEnd w:id="387"/>
      <w:bookmarkEnd w:id="388"/>
      <w:r w:rsidR="00627423">
        <w:rPr>
          <w:rFonts w:cstheme="minorHAnsi"/>
        </w:rPr>
        <w:t xml:space="preserve">Recall from Chapter 12 that </w:t>
      </w:r>
      <w:r w:rsidR="00627423" w:rsidRPr="00627423">
        <w:rPr>
          <w:rFonts w:cstheme="minorHAnsi"/>
          <w:i/>
        </w:rPr>
        <w:t>Q</w:t>
      </w:r>
      <w:r w:rsidR="00627423">
        <w:rPr>
          <w:rFonts w:cstheme="minorHAnsi"/>
        </w:rPr>
        <w:t xml:space="preserve"> is a</w:t>
      </w:r>
      <w:r w:rsidR="006B3EC5">
        <w:rPr>
          <w:rFonts w:cstheme="minorHAnsi"/>
        </w:rPr>
        <w:t xml:space="preserve"> </w:t>
      </w:r>
      <w:r w:rsidR="009B0B51" w:rsidRPr="009B0B51">
        <w:rPr>
          <w:rFonts w:cstheme="minorHAnsi"/>
          <w:position w:val="-38"/>
        </w:rPr>
        <w:object w:dxaOrig="600" w:dyaOrig="880" w14:anchorId="53617C59">
          <v:shape id="_x0000_i1368" type="#_x0000_t75" style="width:30pt;height:44pt" o:ole="">
            <v:imagedata r:id="rId693" o:title=""/>
          </v:shape>
          <o:OLEObject Type="Embed" ProgID="Equation.DSMT4" ShapeID="_x0000_i1368" DrawAspect="Content" ObjectID="_1459434108" r:id="rId694"/>
        </w:object>
      </w:r>
      <w:r w:rsidR="006B3EC5">
        <w:rPr>
          <w:rFonts w:cstheme="minorHAnsi"/>
        </w:rPr>
        <w:t>-</w:t>
      </w:r>
      <w:r w:rsidR="006B3EC5" w:rsidRPr="006B3EC5">
        <w:rPr>
          <w:rFonts w:cstheme="minorHAnsi"/>
          <w:b/>
        </w:rPr>
        <w:t>valent tensor</w:t>
      </w:r>
      <w:r w:rsidR="00B93ED9">
        <w:rPr>
          <w:rFonts w:cstheme="minorHAnsi"/>
          <w:b/>
        </w:rPr>
        <w:t xml:space="preserve"> over V</w:t>
      </w:r>
      <w:r w:rsidR="006B3EC5">
        <w:rPr>
          <w:rFonts w:cstheme="minorHAnsi"/>
        </w:rPr>
        <w:t xml:space="preserve"> </w:t>
      </w:r>
      <w:r w:rsidR="00627423">
        <w:rPr>
          <w:rFonts w:cstheme="minorHAnsi"/>
        </w:rPr>
        <w:t xml:space="preserve">if </w:t>
      </w:r>
      <w:r w:rsidR="00627423" w:rsidRPr="00627423">
        <w:rPr>
          <w:rFonts w:cstheme="minorHAnsi"/>
          <w:i/>
        </w:rPr>
        <w:t>Q</w:t>
      </w:r>
      <w:r w:rsidR="00627423">
        <w:rPr>
          <w:rFonts w:cstheme="minorHAnsi"/>
        </w:rPr>
        <w:t xml:space="preserve"> </w:t>
      </w:r>
      <w:r w:rsidR="006B3EC5">
        <w:rPr>
          <w:rFonts w:cstheme="minorHAnsi"/>
        </w:rPr>
        <w:t xml:space="preserve">is an </w:t>
      </w:r>
      <w:r w:rsidR="006B3EC5" w:rsidRPr="00D83E34">
        <w:rPr>
          <w:rFonts w:cstheme="minorHAnsi"/>
          <w:b/>
        </w:rPr>
        <w:t>abstract quantity</w:t>
      </w:r>
      <w:r w:rsidR="006B3EC5">
        <w:rPr>
          <w:rFonts w:cstheme="minorHAnsi"/>
        </w:rPr>
        <w:t xml:space="preserve"> </w:t>
      </w:r>
      <w:r w:rsidR="006B3EC5" w:rsidRPr="006B3EC5">
        <w:rPr>
          <w:rFonts w:cstheme="minorHAnsi"/>
          <w:b/>
          <w:i/>
        </w:rPr>
        <w:t>Q</w:t>
      </w:r>
      <w:r w:rsidR="006B3EC5">
        <w:rPr>
          <w:rFonts w:cstheme="minorHAnsi"/>
        </w:rPr>
        <w:t xml:space="preserve"> = </w:t>
      </w:r>
      <w:r w:rsidR="00B23C42" w:rsidRPr="00977742">
        <w:rPr>
          <w:rFonts w:cstheme="minorHAnsi"/>
          <w:position w:val="-12"/>
        </w:rPr>
        <w:object w:dxaOrig="540" w:dyaOrig="400" w14:anchorId="665B1E11">
          <v:shape id="_x0000_i1369" type="#_x0000_t75" style="width:27pt;height:20pt" o:ole="">
            <v:imagedata r:id="rId695" o:title=""/>
          </v:shape>
          <o:OLEObject Type="Embed" ProgID="Equation.DSMT4" ShapeID="_x0000_i1369" DrawAspect="Content" ObjectID="_1459434109" r:id="rId696"/>
        </w:object>
      </w:r>
      <w:r w:rsidR="00B93ED9">
        <w:rPr>
          <w:rFonts w:cstheme="minorHAnsi"/>
        </w:rPr>
        <w:t xml:space="preserve"> with </w:t>
      </w:r>
      <w:r w:rsidR="00B93ED9">
        <w:rPr>
          <w:rFonts w:cstheme="minorHAnsi"/>
          <w:i/>
        </w:rPr>
        <w:t>p</w:t>
      </w:r>
      <w:r w:rsidR="00B93ED9">
        <w:rPr>
          <w:rFonts w:cstheme="minorHAnsi"/>
        </w:rPr>
        <w:t xml:space="preserve"> upper and </w:t>
      </w:r>
      <w:r w:rsidR="00B93ED9">
        <w:rPr>
          <w:rFonts w:cstheme="minorHAnsi"/>
          <w:i/>
        </w:rPr>
        <w:t>q</w:t>
      </w:r>
      <w:r w:rsidR="00B93ED9">
        <w:rPr>
          <w:rFonts w:cstheme="minorHAnsi"/>
        </w:rPr>
        <w:t xml:space="preserve"> lower indices</w:t>
      </w:r>
      <w:r w:rsidR="001A474B">
        <w:rPr>
          <w:rFonts w:cstheme="minorHAnsi"/>
        </w:rPr>
        <w:t xml:space="preserve">. </w:t>
      </w:r>
      <w:r w:rsidR="00957615">
        <w:rPr>
          <w:rFonts w:cstheme="minorHAnsi"/>
        </w:rPr>
        <w:t xml:space="preserve">Recall that “abstract” means that </w:t>
      </w:r>
      <w:r w:rsidR="00957615">
        <w:rPr>
          <w:rFonts w:cstheme="minorHAnsi"/>
          <w:i/>
        </w:rPr>
        <w:t>Q</w:t>
      </w:r>
      <w:r w:rsidR="00957615">
        <w:rPr>
          <w:rFonts w:cstheme="minorHAnsi"/>
        </w:rPr>
        <w:t xml:space="preserve"> is not tied to a particular basis for V.</w:t>
      </w:r>
      <w:r w:rsidR="00E46F50">
        <w:rPr>
          <w:rFonts w:cstheme="minorHAnsi"/>
        </w:rPr>
        <w:t xml:space="preserve"> </w:t>
      </w:r>
    </w:p>
    <w:p w14:paraId="6AED1E9D" w14:textId="77777777" w:rsidR="009414F2" w:rsidRDefault="009414F2" w:rsidP="00A95C8A">
      <w:pPr>
        <w:tabs>
          <w:tab w:val="left" w:pos="8370"/>
        </w:tabs>
        <w:rPr>
          <w:rFonts w:cstheme="minorHAnsi"/>
        </w:rPr>
      </w:pPr>
    </w:p>
    <w:p w14:paraId="25BC6406" w14:textId="3F97E5B8" w:rsidR="009414F2" w:rsidRPr="009414F2" w:rsidRDefault="009414F2" w:rsidP="00A95C8A">
      <w:pPr>
        <w:tabs>
          <w:tab w:val="left" w:pos="8370"/>
        </w:tabs>
        <w:rPr>
          <w:rFonts w:cstheme="minorHAnsi"/>
          <w:vertAlign w:val="superscript"/>
        </w:rPr>
      </w:pPr>
      <w:r>
        <w:rPr>
          <w:rFonts w:cstheme="minorHAnsi"/>
          <w:i/>
        </w:rPr>
        <w:t>Q</w:t>
      </w:r>
      <w:r>
        <w:rPr>
          <w:rFonts w:cstheme="minorHAnsi"/>
        </w:rPr>
        <w:t xml:space="preserve"> can be expressed as a generalized </w:t>
      </w:r>
      <w:ins w:id="389" w:author="Bud" w:date="2018-04-18T13:26:00Z">
        <w:r w:rsidR="00D0688F" w:rsidRPr="00F91F2A">
          <w:rPr>
            <w:rFonts w:cstheme="minorHAnsi"/>
            <w:position w:val="-4"/>
          </w:rPr>
          <w:object w:dxaOrig="1300" w:dyaOrig="220" w14:anchorId="7CFFA607">
            <v:shape id="_x0000_i1370" type="#_x0000_t75" style="width:65pt;height:11pt" o:ole="">
              <v:imagedata r:id="rId697" o:title=""/>
            </v:shape>
            <o:OLEObject Type="Embed" ProgID="Equation.DSMT4" ShapeID="_x0000_i1370" DrawAspect="Content" ObjectID="_1459434110" r:id="rId698"/>
          </w:object>
        </w:r>
      </w:ins>
      <w:ins w:id="390" w:author="Bud" w:date="2018-04-18T13:26:00Z">
        <w:r w:rsidR="00D0688F">
          <w:rPr>
            <w:rFonts w:cstheme="minorHAnsi"/>
          </w:rPr>
          <w:t xml:space="preserve"> </w:t>
        </w:r>
      </w:ins>
      <w:r>
        <w:rPr>
          <w:rFonts w:cstheme="minorHAnsi"/>
        </w:rPr>
        <w:t xml:space="preserve">matrix, a </w:t>
      </w:r>
      <w:r w:rsidRPr="002D2434">
        <w:rPr>
          <w:rFonts w:cstheme="minorHAnsi"/>
          <w:b/>
        </w:rPr>
        <w:t>(</w:t>
      </w:r>
      <w:r w:rsidRPr="002D2434">
        <w:rPr>
          <w:rFonts w:cstheme="minorHAnsi"/>
          <w:b/>
          <w:i/>
        </w:rPr>
        <w:t>p</w:t>
      </w:r>
      <w:r w:rsidRPr="002D2434">
        <w:rPr>
          <w:rFonts w:cstheme="minorHAnsi"/>
          <w:b/>
        </w:rPr>
        <w:t>+</w:t>
      </w:r>
      <w:r w:rsidRPr="002D2434">
        <w:rPr>
          <w:rFonts w:cstheme="minorHAnsi"/>
          <w:b/>
          <w:i/>
        </w:rPr>
        <w:t>q</w:t>
      </w:r>
      <w:r w:rsidRPr="002D2434">
        <w:rPr>
          <w:rFonts w:cstheme="minorHAnsi"/>
          <w:b/>
        </w:rPr>
        <w:t>)</w:t>
      </w:r>
      <w:r w:rsidRPr="009414F2">
        <w:rPr>
          <w:rFonts w:cstheme="minorHAnsi"/>
          <w:b/>
        </w:rPr>
        <w:t>-dimensional array</w:t>
      </w:r>
      <w:r>
        <w:rPr>
          <w:rFonts w:cstheme="minorHAnsi"/>
        </w:rPr>
        <w:t xml:space="preserve">. For example, </w:t>
      </w:r>
      <w:r w:rsidR="00F53CCC" w:rsidRPr="00F53CCC">
        <w:rPr>
          <w:rFonts w:cstheme="minorHAnsi"/>
          <w:position w:val="-14"/>
        </w:rPr>
        <w:object w:dxaOrig="340" w:dyaOrig="420" w14:anchorId="0D9E0EE4">
          <v:shape id="_x0000_i1371" type="#_x0000_t75" style="width:17pt;height:21pt" o:ole="">
            <v:imagedata r:id="rId699" o:title=""/>
          </v:shape>
          <o:OLEObject Type="Embed" ProgID="Equation.DSMT4" ShapeID="_x0000_i1371" DrawAspect="Content" ObjectID="_1459434111" r:id="rId700"/>
        </w:object>
      </w:r>
      <w:r>
        <w:rPr>
          <w:rFonts w:cstheme="minorHAnsi"/>
        </w:rPr>
        <w:t xml:space="preserve"> is an </w:t>
      </w:r>
      <w:r>
        <w:rPr>
          <w:rFonts w:cstheme="minorHAnsi"/>
          <w:i/>
        </w:rPr>
        <w:t>n</w:t>
      </w:r>
      <w:r w:rsidR="00F53CCC">
        <w:rPr>
          <w:rFonts w:cstheme="minorHAnsi"/>
        </w:rPr>
        <w:t xml:space="preserve"> x </w:t>
      </w:r>
      <w:r>
        <w:rPr>
          <w:rFonts w:cstheme="minorHAnsi"/>
          <w:i/>
        </w:rPr>
        <w:t>n</w:t>
      </w:r>
      <w:r>
        <w:rPr>
          <w:rFonts w:cstheme="minorHAnsi"/>
        </w:rPr>
        <w:t xml:space="preserve"> matrix, a 2-dimensional array. </w:t>
      </w:r>
      <w:r w:rsidR="00F53CCC" w:rsidRPr="00F53CCC">
        <w:rPr>
          <w:rFonts w:cstheme="minorHAnsi"/>
          <w:position w:val="-14"/>
        </w:rPr>
        <w:object w:dxaOrig="420" w:dyaOrig="420" w14:anchorId="70B0A455">
          <v:shape id="_x0000_i1372" type="#_x0000_t75" style="width:21pt;height:21pt" o:ole="">
            <v:imagedata r:id="rId701" o:title=""/>
          </v:shape>
          <o:OLEObject Type="Embed" ProgID="Equation.DSMT4" ShapeID="_x0000_i1372" DrawAspect="Content" ObjectID="_1459434112" r:id="rId702"/>
        </w:object>
      </w:r>
      <w:r w:rsidR="00F53CCC">
        <w:rPr>
          <w:rFonts w:cstheme="minorHAnsi"/>
        </w:rPr>
        <w:t xml:space="preserve"> i</w:t>
      </w:r>
      <w:r>
        <w:rPr>
          <w:rFonts w:cstheme="minorHAnsi"/>
        </w:rPr>
        <w:t xml:space="preserve">s an </w:t>
      </w:r>
      <w:r>
        <w:rPr>
          <w:rFonts w:cstheme="minorHAnsi"/>
          <w:i/>
        </w:rPr>
        <w:t>n</w:t>
      </w:r>
      <w:bookmarkStart w:id="391" w:name="OLE_LINK329"/>
      <w:bookmarkStart w:id="392" w:name="OLE_LINK330"/>
      <w:r w:rsidR="00F53CCC">
        <w:rPr>
          <w:rFonts w:cstheme="minorHAnsi"/>
        </w:rPr>
        <w:t> x </w:t>
      </w:r>
      <w:bookmarkEnd w:id="391"/>
      <w:bookmarkEnd w:id="392"/>
      <w:r>
        <w:rPr>
          <w:rFonts w:cstheme="minorHAnsi"/>
          <w:i/>
        </w:rPr>
        <w:t>n</w:t>
      </w:r>
      <w:r w:rsidR="00F53CCC" w:rsidRPr="00F53CCC">
        <w:rPr>
          <w:rFonts w:cstheme="minorHAnsi"/>
        </w:rPr>
        <w:t xml:space="preserve"> </w:t>
      </w:r>
      <w:r w:rsidR="00F53CCC">
        <w:rPr>
          <w:rFonts w:cstheme="minorHAnsi"/>
        </w:rPr>
        <w:t>x</w:t>
      </w:r>
      <w:r w:rsidR="00F53CCC">
        <w:rPr>
          <w:rFonts w:cstheme="minorHAnsi"/>
          <w:i/>
        </w:rPr>
        <w:t xml:space="preserve"> </w:t>
      </w:r>
      <w:r>
        <w:rPr>
          <w:rFonts w:cstheme="minorHAnsi"/>
          <w:i/>
        </w:rPr>
        <w:t>n</w:t>
      </w:r>
      <w:r>
        <w:rPr>
          <w:rFonts w:cstheme="minorHAnsi"/>
        </w:rPr>
        <w:t xml:space="preserve"> matrix, a 3-dimensional array.</w:t>
      </w:r>
    </w:p>
    <w:p w14:paraId="4755FEBD" w14:textId="77777777" w:rsidR="009414F2" w:rsidRDefault="009414F2" w:rsidP="00A95C8A">
      <w:pPr>
        <w:tabs>
          <w:tab w:val="left" w:pos="8370"/>
        </w:tabs>
        <w:rPr>
          <w:rFonts w:cstheme="minorHAnsi"/>
        </w:rPr>
      </w:pPr>
    </w:p>
    <w:p w14:paraId="4C038D96" w14:textId="1C7913FA" w:rsidR="000F1563" w:rsidRDefault="00760B1A" w:rsidP="00A95C8A">
      <w:pPr>
        <w:tabs>
          <w:tab w:val="left" w:pos="8370"/>
        </w:tabs>
        <w:rPr>
          <w:rFonts w:cstheme="minorHAnsi"/>
        </w:rPr>
      </w:pPr>
      <w:r>
        <w:rPr>
          <w:rFonts w:cstheme="minorHAnsi"/>
        </w:rPr>
        <w:t xml:space="preserve">Recall that if a vector space is </w:t>
      </w:r>
      <w:r w:rsidR="007D0435">
        <w:rPr>
          <w:rFonts w:cstheme="minorHAnsi"/>
        </w:rPr>
        <w:t>composed of</w:t>
      </w:r>
      <w:r>
        <w:rPr>
          <w:rFonts w:cstheme="minorHAnsi"/>
        </w:rPr>
        <w:t xml:space="preserve"> column vectors then the dual space is </w:t>
      </w:r>
      <w:r w:rsidR="007D0435">
        <w:rPr>
          <w:rFonts w:cstheme="minorHAnsi"/>
        </w:rPr>
        <w:t>composed of</w:t>
      </w:r>
      <w:r>
        <w:rPr>
          <w:rFonts w:cstheme="minorHAnsi"/>
        </w:rPr>
        <w:t xml:space="preserve"> row vectors. Similarly, </w:t>
      </w:r>
      <w:r w:rsidR="00E46F50">
        <w:rPr>
          <w:rFonts w:cstheme="minorHAnsi"/>
          <w:i/>
        </w:rPr>
        <w:t>Q</w:t>
      </w:r>
      <w:r w:rsidR="007C3F3A">
        <w:rPr>
          <w:rFonts w:cstheme="minorHAnsi"/>
        </w:rPr>
        <w:t xml:space="preserve"> can be considered to be </w:t>
      </w:r>
      <w:r w:rsidR="00EE6B55" w:rsidRPr="007D0435">
        <w:rPr>
          <w:rFonts w:cstheme="minorHAnsi"/>
          <w:b/>
        </w:rPr>
        <w:t xml:space="preserve">an </w:t>
      </w:r>
      <w:r w:rsidR="00E46F50" w:rsidRPr="007D0435">
        <w:rPr>
          <w:rFonts w:cstheme="minorHAnsi"/>
          <w:b/>
        </w:rPr>
        <w:t xml:space="preserve">element of the tensor product space </w:t>
      </w:r>
      <w:bookmarkStart w:id="393" w:name="OLE_LINK325"/>
      <w:bookmarkStart w:id="394" w:name="OLE_LINK326"/>
      <w:r w:rsidR="00453AC1" w:rsidRPr="007D0435">
        <w:rPr>
          <w:rFonts w:ascii="Monotype Corsiva" w:hAnsi="Monotype Corsiva" w:cstheme="minorHAnsi"/>
          <w:b/>
          <w:sz w:val="28"/>
          <w:szCs w:val="28"/>
        </w:rPr>
        <w:t>V</w:t>
      </w:r>
      <w:bookmarkEnd w:id="393"/>
      <w:bookmarkEnd w:id="394"/>
      <w:r w:rsidR="00EE6B55" w:rsidRPr="007D0435">
        <w:rPr>
          <w:rFonts w:cstheme="minorHAnsi"/>
          <w:b/>
        </w:rPr>
        <w:t xml:space="preserve"> </w:t>
      </w:r>
      <w:r w:rsidR="00EE6B55">
        <w:rPr>
          <w:rFonts w:cstheme="minorHAnsi"/>
        </w:rPr>
        <w:t xml:space="preserve">and </w:t>
      </w:r>
      <w:r w:rsidR="00EE6B55" w:rsidRPr="00EE6B55">
        <w:rPr>
          <w:rFonts w:cstheme="minorHAnsi"/>
          <w:position w:val="-8"/>
        </w:rPr>
        <w:object w:dxaOrig="340" w:dyaOrig="360" w14:anchorId="4E20B8AF">
          <v:shape id="_x0000_i1373" type="#_x0000_t75" style="width:17pt;height:18pt" o:ole="">
            <v:imagedata r:id="rId703" o:title=""/>
          </v:shape>
          <o:OLEObject Type="Embed" ProgID="Equation.DSMT4" ShapeID="_x0000_i1373" DrawAspect="Content" ObjectID="_1459434113" r:id="rId704"/>
        </w:object>
      </w:r>
      <w:r w:rsidR="00EE6B55">
        <w:rPr>
          <w:rFonts w:cstheme="minorHAnsi"/>
        </w:rPr>
        <w:t xml:space="preserve"> can be co</w:t>
      </w:r>
      <w:r w:rsidR="007D0435">
        <w:rPr>
          <w:rFonts w:cstheme="minorHAnsi"/>
        </w:rPr>
        <w:t xml:space="preserve">nsidered to be </w:t>
      </w:r>
      <w:r w:rsidR="007D0435" w:rsidRPr="00ED424C">
        <w:rPr>
          <w:rFonts w:cstheme="minorHAnsi"/>
          <w:b/>
        </w:rPr>
        <w:t>a (multilinear) function in</w:t>
      </w:r>
      <w:r w:rsidR="00EE6B55" w:rsidRPr="00ED424C">
        <w:rPr>
          <w:rFonts w:cstheme="minorHAnsi"/>
          <w:b/>
        </w:rPr>
        <w:t xml:space="preserve"> </w:t>
      </w:r>
      <w:r w:rsidR="00EE6B55" w:rsidRPr="00ED424C">
        <w:rPr>
          <w:rFonts w:ascii="Monotype Corsiva" w:hAnsi="Monotype Corsiva" w:cstheme="minorHAnsi"/>
          <w:b/>
          <w:sz w:val="28"/>
          <w:szCs w:val="28"/>
        </w:rPr>
        <w:t>V</w:t>
      </w:r>
      <w:r w:rsidR="00EE6B55" w:rsidRPr="00ED424C">
        <w:rPr>
          <w:rFonts w:cstheme="minorHAnsi"/>
          <w:b/>
        </w:rPr>
        <w:t xml:space="preserve"> *</w:t>
      </w:r>
      <w:r w:rsidR="00D83E34" w:rsidRPr="00D83E34">
        <w:rPr>
          <w:rFonts w:cstheme="minorHAnsi"/>
        </w:rPr>
        <w:t xml:space="preserve"> as follows</w:t>
      </w:r>
      <w:r w:rsidR="00EE6B55">
        <w:rPr>
          <w:rFonts w:cstheme="minorHAnsi"/>
        </w:rPr>
        <w:t>.</w:t>
      </w:r>
      <w:r>
        <w:rPr>
          <w:rFonts w:cstheme="minorHAnsi"/>
        </w:rPr>
        <w:t xml:space="preserve"> </w:t>
      </w:r>
      <w:r w:rsidR="006058A1">
        <w:rPr>
          <w:rFonts w:cstheme="minorHAnsi"/>
        </w:rPr>
        <w:t xml:space="preserve">Consider </w:t>
      </w:r>
      <w:r w:rsidR="006058A1">
        <w:rPr>
          <w:rFonts w:cstheme="minorHAnsi"/>
          <w:i/>
        </w:rPr>
        <w:t>q</w:t>
      </w:r>
      <w:r w:rsidR="006058A1">
        <w:rPr>
          <w:rFonts w:cstheme="minorHAnsi"/>
        </w:rPr>
        <w:t xml:space="preserve"> row vectors </w:t>
      </w:r>
      <w:r w:rsidR="001974D4" w:rsidRPr="00395D5E">
        <w:rPr>
          <w:rFonts w:cstheme="minorHAnsi"/>
          <w:position w:val="-14"/>
        </w:rPr>
        <w:object w:dxaOrig="960" w:dyaOrig="400" w14:anchorId="35C0D222">
          <v:shape id="_x0000_i1374" type="#_x0000_t75" style="width:48pt;height:20pt" o:ole="">
            <v:imagedata r:id="rId705" o:title=""/>
          </v:shape>
          <o:OLEObject Type="Embed" ProgID="Equation.DSMT4" ShapeID="_x0000_i1374" DrawAspect="Content" ObjectID="_1459434114" r:id="rId706"/>
        </w:object>
      </w:r>
      <w:r w:rsidR="00395D5E">
        <w:rPr>
          <w:rFonts w:cstheme="minorHAnsi"/>
        </w:rPr>
        <w:t xml:space="preserve"> and </w:t>
      </w:r>
      <w:r w:rsidR="00395D5E">
        <w:rPr>
          <w:rFonts w:cstheme="minorHAnsi"/>
          <w:i/>
        </w:rPr>
        <w:t>p</w:t>
      </w:r>
      <w:r w:rsidR="00395D5E">
        <w:rPr>
          <w:rFonts w:cstheme="minorHAnsi"/>
        </w:rPr>
        <w:t xml:space="preserve"> column vectors </w:t>
      </w:r>
      <w:r w:rsidR="001974D4" w:rsidRPr="001974D4">
        <w:rPr>
          <w:rFonts w:cstheme="minorHAnsi"/>
          <w:position w:val="-10"/>
        </w:rPr>
        <w:object w:dxaOrig="980" w:dyaOrig="380" w14:anchorId="28F9EDB1">
          <v:shape id="_x0000_i1375" type="#_x0000_t75" style="width:49pt;height:19pt" o:ole="">
            <v:imagedata r:id="rId707" o:title=""/>
          </v:shape>
          <o:OLEObject Type="Embed" ProgID="Equation.DSMT4" ShapeID="_x0000_i1375" DrawAspect="Content" ObjectID="_1459434115" r:id="rId708"/>
        </w:object>
      </w:r>
      <w:r w:rsidR="00335CBB">
        <w:rPr>
          <w:rFonts w:cstheme="minorHAnsi"/>
        </w:rPr>
        <w:t>. Then</w:t>
      </w:r>
      <w:r w:rsidR="0081228B">
        <w:rPr>
          <w:rFonts w:cstheme="minorHAnsi"/>
        </w:rPr>
        <w:t xml:space="preserve"> </w:t>
      </w:r>
      <w:r w:rsidR="000D1991" w:rsidRPr="00004A9B">
        <w:rPr>
          <w:rFonts w:cstheme="minorHAnsi"/>
          <w:position w:val="-14"/>
        </w:rPr>
        <w:object w:dxaOrig="4580" w:dyaOrig="420" w14:anchorId="018F7C23">
          <v:shape id="_x0000_i1376" type="#_x0000_t75" style="width:229pt;height:21pt" o:ole="">
            <v:imagedata r:id="rId709" o:title=""/>
          </v:shape>
          <o:OLEObject Type="Embed" ProgID="Equation.DSMT4" ShapeID="_x0000_i1376" DrawAspect="Content" ObjectID="_1459434116" r:id="rId710"/>
        </w:object>
      </w:r>
      <w:r w:rsidR="001974D4">
        <w:rPr>
          <w:rFonts w:cstheme="minorHAnsi"/>
        </w:rPr>
        <w:t xml:space="preserve">. We sometimes write the column vectors as </w:t>
      </w:r>
      <w:r w:rsidR="001974D4" w:rsidRPr="001974D4">
        <w:rPr>
          <w:rFonts w:cstheme="minorHAnsi"/>
          <w:position w:val="-10"/>
        </w:rPr>
        <w:object w:dxaOrig="900" w:dyaOrig="380" w14:anchorId="716121E9">
          <v:shape id="_x0000_i1377" type="#_x0000_t75" style="width:45pt;height:19pt" o:ole="">
            <v:imagedata r:id="rId711" o:title=""/>
          </v:shape>
          <o:OLEObject Type="Embed" ProgID="Equation.DSMT4" ShapeID="_x0000_i1377" DrawAspect="Content" ObjectID="_1459434117" r:id="rId712"/>
        </w:object>
      </w:r>
      <w:r w:rsidR="001974D4">
        <w:rPr>
          <w:rFonts w:cstheme="minorHAnsi"/>
        </w:rPr>
        <w:t xml:space="preserve"> and the row vectors as </w:t>
      </w:r>
      <w:r w:rsidR="00D71975" w:rsidRPr="00D71975">
        <w:rPr>
          <w:rFonts w:cstheme="minorHAnsi"/>
          <w:position w:val="-14"/>
        </w:rPr>
        <w:object w:dxaOrig="940" w:dyaOrig="400" w14:anchorId="5C1105F7">
          <v:shape id="_x0000_i1378" type="#_x0000_t75" style="width:47pt;height:20pt" o:ole="">
            <v:imagedata r:id="rId713" o:title=""/>
          </v:shape>
          <o:OLEObject Type="Embed" ProgID="Equation.DSMT4" ShapeID="_x0000_i1378" DrawAspect="Content" ObjectID="_1459434118" r:id="rId714"/>
        </w:object>
      </w:r>
      <w:r w:rsidR="001974D4">
        <w:rPr>
          <w:rFonts w:cstheme="minorHAnsi"/>
        </w:rPr>
        <w:t xml:space="preserve"> and this becomes </w:t>
      </w:r>
      <w:r w:rsidR="00E610E4" w:rsidRPr="00CB538A">
        <w:rPr>
          <w:rFonts w:cstheme="minorHAnsi"/>
          <w:position w:val="-16"/>
        </w:rPr>
        <w:object w:dxaOrig="6140" w:dyaOrig="440" w14:anchorId="1D604B67">
          <v:shape id="_x0000_i1379" type="#_x0000_t75" style="width:307pt;height:22pt" o:ole="">
            <v:imagedata r:id="rId715" o:title=""/>
          </v:shape>
          <o:OLEObject Type="Embed" ProgID="Equation.DSMT4" ShapeID="_x0000_i1379" DrawAspect="Content" ObjectID="_1459434119" r:id="rId716"/>
        </w:object>
      </w:r>
      <w:r w:rsidR="001974D4">
        <w:rPr>
          <w:rFonts w:cstheme="minorHAnsi"/>
        </w:rPr>
        <w:t>.</w:t>
      </w:r>
    </w:p>
    <w:p w14:paraId="15E120D0" w14:textId="77777777" w:rsidR="005E59D2" w:rsidRDefault="005E59D2" w:rsidP="00662487">
      <w:pPr>
        <w:tabs>
          <w:tab w:val="left" w:pos="630"/>
          <w:tab w:val="left" w:pos="8370"/>
        </w:tabs>
        <w:rPr>
          <w:rFonts w:cstheme="minorHAnsi"/>
        </w:rPr>
      </w:pPr>
    </w:p>
    <w:tbl>
      <w:tblPr>
        <w:tblW w:w="8295" w:type="dxa"/>
        <w:tblLayout w:type="fixed"/>
        <w:tblCellMar>
          <w:left w:w="0" w:type="dxa"/>
          <w:right w:w="0" w:type="dxa"/>
        </w:tblCellMar>
        <w:tblLook w:val="04A0" w:firstRow="1" w:lastRow="0" w:firstColumn="1" w:lastColumn="0" w:noHBand="0" w:noVBand="1"/>
      </w:tblPr>
      <w:tblGrid>
        <w:gridCol w:w="1275"/>
        <w:gridCol w:w="5580"/>
        <w:gridCol w:w="1440"/>
      </w:tblGrid>
      <w:tr w:rsidR="009925EA" w14:paraId="45D76E94" w14:textId="77777777" w:rsidTr="00ED424C">
        <w:trPr>
          <w:trHeight w:val="300"/>
        </w:trPr>
        <w:tc>
          <w:tcPr>
            <w:tcW w:w="1275" w:type="dxa"/>
            <w:tcBorders>
              <w:top w:val="single" w:sz="8" w:space="0" w:color="000000"/>
              <w:left w:val="single" w:sz="4" w:space="0" w:color="000000"/>
              <w:bottom w:val="single" w:sz="8" w:space="0" w:color="000000"/>
              <w:right w:val="single" w:sz="4" w:space="0" w:color="000000"/>
            </w:tcBorders>
            <w:shd w:val="clear" w:color="000000" w:fill="000000"/>
            <w:noWrap/>
            <w:tcMar>
              <w:top w:w="15" w:type="dxa"/>
              <w:left w:w="15" w:type="dxa"/>
              <w:bottom w:w="0" w:type="dxa"/>
              <w:right w:w="15" w:type="dxa"/>
            </w:tcMar>
            <w:vAlign w:val="bottom"/>
            <w:hideMark/>
          </w:tcPr>
          <w:p w14:paraId="3C8B5174" w14:textId="1A60A76C" w:rsidR="009925EA" w:rsidRDefault="00ED424C">
            <w:pPr>
              <w:jc w:val="center"/>
              <w:rPr>
                <w:rFonts w:ascii="Arial" w:eastAsia="Times New Roman" w:hAnsi="Arial" w:cs="Arial"/>
                <w:b/>
                <w:bCs/>
                <w:color w:val="FFFFFF"/>
              </w:rPr>
            </w:pPr>
            <w:r>
              <w:rPr>
                <w:rFonts w:ascii="Arial" w:eastAsia="Times New Roman" w:hAnsi="Arial" w:cs="Arial"/>
                <w:b/>
                <w:bCs/>
                <w:color w:val="FFFFFF"/>
              </w:rPr>
              <w:t>Array Dimension</w:t>
            </w:r>
          </w:p>
        </w:tc>
        <w:tc>
          <w:tcPr>
            <w:tcW w:w="5580" w:type="dxa"/>
            <w:tcBorders>
              <w:top w:val="single" w:sz="8" w:space="0" w:color="000000"/>
              <w:left w:val="single" w:sz="4" w:space="0" w:color="000000"/>
              <w:bottom w:val="single" w:sz="8" w:space="0" w:color="000000"/>
              <w:right w:val="single" w:sz="4" w:space="0" w:color="000000"/>
            </w:tcBorders>
            <w:shd w:val="clear" w:color="000000" w:fill="000000"/>
            <w:vAlign w:val="bottom"/>
          </w:tcPr>
          <w:p w14:paraId="5FA5E011" w14:textId="615D51D5" w:rsidR="009925EA" w:rsidRDefault="009925EA">
            <w:pPr>
              <w:jc w:val="center"/>
              <w:rPr>
                <w:rFonts w:ascii="Arial" w:eastAsia="Times New Roman" w:hAnsi="Arial" w:cs="Arial"/>
                <w:b/>
                <w:bCs/>
                <w:color w:val="FFFFFF"/>
              </w:rPr>
            </w:pPr>
            <w:r>
              <w:rPr>
                <w:rFonts w:ascii="Arial" w:eastAsia="Times New Roman" w:hAnsi="Arial" w:cs="Arial"/>
                <w:b/>
                <w:bCs/>
                <w:color w:val="FFFFFF"/>
              </w:rPr>
              <w:t>Tensor</w:t>
            </w:r>
          </w:p>
        </w:tc>
        <w:tc>
          <w:tcPr>
            <w:tcW w:w="1440" w:type="dxa"/>
            <w:tcBorders>
              <w:top w:val="single" w:sz="8" w:space="0" w:color="000000"/>
              <w:left w:val="single" w:sz="4" w:space="0" w:color="000000"/>
              <w:bottom w:val="single" w:sz="8" w:space="0" w:color="000000"/>
              <w:right w:val="single" w:sz="4" w:space="0" w:color="000000"/>
            </w:tcBorders>
            <w:shd w:val="clear" w:color="000000" w:fill="000000"/>
          </w:tcPr>
          <w:p w14:paraId="68D16ADA" w14:textId="0F87E28B" w:rsidR="009925EA" w:rsidRDefault="009925EA">
            <w:pPr>
              <w:jc w:val="center"/>
              <w:rPr>
                <w:rFonts w:ascii="Arial" w:eastAsia="Times New Roman" w:hAnsi="Arial" w:cs="Arial"/>
                <w:b/>
                <w:bCs/>
                <w:color w:val="FFFFFF"/>
              </w:rPr>
            </w:pPr>
            <w:r>
              <w:rPr>
                <w:rFonts w:ascii="Arial" w:eastAsia="Times New Roman" w:hAnsi="Arial" w:cs="Arial"/>
                <w:b/>
                <w:bCs/>
                <w:color w:val="FFFFFF"/>
              </w:rPr>
              <w:t># of Entries</w:t>
            </w:r>
          </w:p>
        </w:tc>
      </w:tr>
      <w:tr w:rsidR="009925EA" w14:paraId="05B1183C" w14:textId="77777777" w:rsidTr="00ED424C">
        <w:trPr>
          <w:trHeight w:val="300"/>
        </w:trPr>
        <w:tc>
          <w:tcPr>
            <w:tcW w:w="1275" w:type="dxa"/>
            <w:tcBorders>
              <w:top w:val="single" w:sz="4" w:space="0" w:color="000000"/>
              <w:left w:val="single" w:sz="4" w:space="0" w:color="000000"/>
              <w:bottom w:val="single" w:sz="4" w:space="0" w:color="000000"/>
              <w:right w:val="single" w:sz="4" w:space="0" w:color="000000"/>
            </w:tcBorders>
            <w:shd w:val="clear" w:color="D9D9D9" w:fill="D9D9D9"/>
            <w:noWrap/>
            <w:tcMar>
              <w:top w:w="15" w:type="dxa"/>
              <w:left w:w="15" w:type="dxa"/>
              <w:bottom w:w="0" w:type="dxa"/>
              <w:right w:w="15" w:type="dxa"/>
            </w:tcMar>
            <w:vAlign w:val="bottom"/>
            <w:hideMark/>
          </w:tcPr>
          <w:p w14:paraId="74BA01F3" w14:textId="77777777" w:rsidR="009925EA" w:rsidRDefault="009925EA">
            <w:pPr>
              <w:jc w:val="center"/>
              <w:rPr>
                <w:rFonts w:ascii="Arial" w:eastAsia="Times New Roman" w:hAnsi="Arial" w:cs="Arial"/>
                <w:color w:val="000000"/>
              </w:rPr>
            </w:pPr>
            <w:r>
              <w:rPr>
                <w:rFonts w:ascii="Arial" w:eastAsia="Times New Roman" w:hAnsi="Arial" w:cs="Arial"/>
                <w:color w:val="000000"/>
              </w:rPr>
              <w:t>0</w:t>
            </w:r>
          </w:p>
        </w:tc>
        <w:tc>
          <w:tcPr>
            <w:tcW w:w="5580" w:type="dxa"/>
            <w:tcBorders>
              <w:top w:val="single" w:sz="4" w:space="0" w:color="000000"/>
              <w:left w:val="single" w:sz="4" w:space="0" w:color="000000"/>
              <w:bottom w:val="single" w:sz="4" w:space="0" w:color="000000"/>
              <w:right w:val="single" w:sz="4" w:space="0" w:color="000000"/>
            </w:tcBorders>
            <w:shd w:val="clear" w:color="D9D9D9" w:fill="D9D9D9"/>
            <w:vAlign w:val="bottom"/>
          </w:tcPr>
          <w:p w14:paraId="6B715613" w14:textId="54192FBF" w:rsidR="009925EA" w:rsidRDefault="009925EA">
            <w:pPr>
              <w:jc w:val="center"/>
              <w:rPr>
                <w:rFonts w:ascii="Arial" w:eastAsia="Times New Roman" w:hAnsi="Arial" w:cs="Arial"/>
                <w:color w:val="000000"/>
              </w:rPr>
            </w:pPr>
            <w:r>
              <w:rPr>
                <w:rFonts w:ascii="Arial" w:eastAsia="Times New Roman" w:hAnsi="Arial" w:cs="Arial"/>
                <w:color w:val="000000"/>
              </w:rPr>
              <w:t>Scalar</w:t>
            </w:r>
          </w:p>
        </w:tc>
        <w:tc>
          <w:tcPr>
            <w:tcW w:w="1440" w:type="dxa"/>
            <w:tcBorders>
              <w:top w:val="single" w:sz="4" w:space="0" w:color="000000"/>
              <w:left w:val="single" w:sz="4" w:space="0" w:color="000000"/>
              <w:bottom w:val="single" w:sz="4" w:space="0" w:color="000000"/>
              <w:right w:val="single" w:sz="4" w:space="0" w:color="000000"/>
            </w:tcBorders>
            <w:shd w:val="clear" w:color="D9D9D9" w:fill="D9D9D9"/>
          </w:tcPr>
          <w:p w14:paraId="3CC3F642" w14:textId="64274D4A" w:rsidR="009925EA" w:rsidRDefault="009925EA">
            <w:pPr>
              <w:jc w:val="center"/>
              <w:rPr>
                <w:rFonts w:ascii="Arial" w:eastAsia="Times New Roman" w:hAnsi="Arial" w:cs="Arial"/>
                <w:color w:val="000000"/>
              </w:rPr>
            </w:pPr>
            <w:r>
              <w:rPr>
                <w:rFonts w:ascii="Arial" w:eastAsia="Times New Roman" w:hAnsi="Arial" w:cs="Arial"/>
                <w:color w:val="000000"/>
              </w:rPr>
              <w:t>1</w:t>
            </w:r>
          </w:p>
        </w:tc>
      </w:tr>
      <w:tr w:rsidR="009925EA" w14:paraId="254EBA27" w14:textId="77777777" w:rsidTr="00ED424C">
        <w:trPr>
          <w:trHeight w:val="290"/>
        </w:trPr>
        <w:tc>
          <w:tcPr>
            <w:tcW w:w="127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bottom w:w="0" w:type="dxa"/>
              <w:right w:w="15" w:type="dxa"/>
            </w:tcMar>
            <w:vAlign w:val="bottom"/>
            <w:hideMark/>
          </w:tcPr>
          <w:p w14:paraId="75FB7363" w14:textId="77777777" w:rsidR="009925EA" w:rsidRDefault="009925EA">
            <w:pPr>
              <w:jc w:val="center"/>
              <w:rPr>
                <w:rFonts w:ascii="Arial" w:eastAsia="Times New Roman" w:hAnsi="Arial" w:cs="Arial"/>
                <w:color w:val="000000"/>
              </w:rPr>
            </w:pPr>
            <w:r>
              <w:rPr>
                <w:rFonts w:ascii="Arial" w:eastAsia="Times New Roman" w:hAnsi="Arial" w:cs="Arial"/>
                <w:color w:val="000000"/>
              </w:rPr>
              <w:t>1</w:t>
            </w:r>
          </w:p>
        </w:tc>
        <w:tc>
          <w:tcPr>
            <w:tcW w:w="5580" w:type="dxa"/>
            <w:tcBorders>
              <w:top w:val="single" w:sz="4" w:space="0" w:color="000000"/>
              <w:left w:val="single" w:sz="4" w:space="0" w:color="000000"/>
              <w:bottom w:val="single" w:sz="4" w:space="0" w:color="000000"/>
              <w:right w:val="single" w:sz="4" w:space="0" w:color="000000"/>
            </w:tcBorders>
            <w:vAlign w:val="bottom"/>
          </w:tcPr>
          <w:p w14:paraId="7BD10092" w14:textId="65499B49" w:rsidR="009925EA" w:rsidRDefault="009925EA" w:rsidP="002650A7">
            <w:pPr>
              <w:jc w:val="center"/>
              <w:rPr>
                <w:rFonts w:ascii="Arial" w:eastAsia="Times New Roman" w:hAnsi="Arial" w:cs="Arial"/>
                <w:color w:val="000000"/>
              </w:rPr>
            </w:pPr>
            <w:r>
              <w:rPr>
                <w:rFonts w:ascii="Arial" w:eastAsia="Times New Roman" w:hAnsi="Arial" w:cs="Arial"/>
                <w:color w:val="000000"/>
              </w:rPr>
              <w:t>Vector</w:t>
            </w:r>
          </w:p>
        </w:tc>
        <w:tc>
          <w:tcPr>
            <w:tcW w:w="1440" w:type="dxa"/>
            <w:tcBorders>
              <w:top w:val="single" w:sz="4" w:space="0" w:color="000000"/>
              <w:left w:val="single" w:sz="4" w:space="0" w:color="000000"/>
              <w:bottom w:val="single" w:sz="4" w:space="0" w:color="000000"/>
              <w:right w:val="single" w:sz="4" w:space="0" w:color="000000"/>
            </w:tcBorders>
          </w:tcPr>
          <w:p w14:paraId="3D112874" w14:textId="540F514D" w:rsidR="009925EA" w:rsidRPr="009925EA" w:rsidRDefault="009925EA" w:rsidP="002650A7">
            <w:pPr>
              <w:jc w:val="center"/>
              <w:rPr>
                <w:rFonts w:ascii="Arial" w:eastAsia="Times New Roman" w:hAnsi="Arial" w:cs="Arial"/>
                <w:i/>
                <w:color w:val="000000"/>
              </w:rPr>
            </w:pPr>
            <w:r>
              <w:rPr>
                <w:rFonts w:ascii="Arial" w:eastAsia="Times New Roman" w:hAnsi="Arial" w:cs="Arial"/>
                <w:i/>
                <w:color w:val="000000"/>
              </w:rPr>
              <w:t>n</w:t>
            </w:r>
          </w:p>
        </w:tc>
      </w:tr>
      <w:tr w:rsidR="009925EA" w14:paraId="3D396B62" w14:textId="77777777" w:rsidTr="00ED424C">
        <w:trPr>
          <w:trHeight w:val="300"/>
        </w:trPr>
        <w:tc>
          <w:tcPr>
            <w:tcW w:w="1275" w:type="dxa"/>
            <w:tcBorders>
              <w:top w:val="single" w:sz="4" w:space="0" w:color="000000"/>
              <w:left w:val="single" w:sz="4" w:space="0" w:color="000000"/>
              <w:bottom w:val="single" w:sz="4" w:space="0" w:color="000000"/>
              <w:right w:val="single" w:sz="4" w:space="0" w:color="000000"/>
            </w:tcBorders>
            <w:shd w:val="clear" w:color="D9D9D9" w:fill="D9D9D9"/>
            <w:noWrap/>
            <w:tcMar>
              <w:top w:w="15" w:type="dxa"/>
              <w:left w:w="15" w:type="dxa"/>
              <w:bottom w:w="0" w:type="dxa"/>
              <w:right w:w="15" w:type="dxa"/>
            </w:tcMar>
            <w:vAlign w:val="bottom"/>
            <w:hideMark/>
          </w:tcPr>
          <w:p w14:paraId="58482536" w14:textId="4FD98CD4" w:rsidR="009925EA" w:rsidRDefault="009925EA">
            <w:pPr>
              <w:jc w:val="center"/>
              <w:rPr>
                <w:rFonts w:ascii="Arial" w:eastAsia="Times New Roman" w:hAnsi="Arial" w:cs="Arial"/>
                <w:color w:val="000000"/>
              </w:rPr>
            </w:pPr>
            <w:r>
              <w:rPr>
                <w:rFonts w:ascii="Arial" w:eastAsia="Times New Roman" w:hAnsi="Arial" w:cs="Arial"/>
                <w:color w:val="000000"/>
              </w:rPr>
              <w:t>2</w:t>
            </w:r>
          </w:p>
        </w:tc>
        <w:tc>
          <w:tcPr>
            <w:tcW w:w="5580" w:type="dxa"/>
            <w:tcBorders>
              <w:top w:val="single" w:sz="4" w:space="0" w:color="000000"/>
              <w:left w:val="single" w:sz="4" w:space="0" w:color="000000"/>
              <w:bottom w:val="single" w:sz="4" w:space="0" w:color="000000"/>
              <w:right w:val="single" w:sz="4" w:space="0" w:color="000000"/>
            </w:tcBorders>
            <w:shd w:val="clear" w:color="D9D9D9" w:fill="D9D9D9"/>
            <w:vAlign w:val="bottom"/>
          </w:tcPr>
          <w:p w14:paraId="2749A465" w14:textId="53D724BF" w:rsidR="009925EA" w:rsidRDefault="009925EA">
            <w:pPr>
              <w:jc w:val="center"/>
              <w:rPr>
                <w:rFonts w:ascii="Arial" w:eastAsia="Times New Roman" w:hAnsi="Arial" w:cs="Arial"/>
                <w:color w:val="000000"/>
              </w:rPr>
            </w:pPr>
            <w:r>
              <w:rPr>
                <w:rFonts w:ascii="Arial" w:eastAsia="Times New Roman" w:hAnsi="Arial" w:cs="Arial"/>
                <w:color w:val="000000"/>
              </w:rPr>
              <w:t>Matrix</w:t>
            </w:r>
          </w:p>
        </w:tc>
        <w:tc>
          <w:tcPr>
            <w:tcW w:w="1440" w:type="dxa"/>
            <w:tcBorders>
              <w:top w:val="single" w:sz="4" w:space="0" w:color="000000"/>
              <w:left w:val="single" w:sz="4" w:space="0" w:color="000000"/>
              <w:bottom w:val="single" w:sz="4" w:space="0" w:color="000000"/>
              <w:right w:val="single" w:sz="4" w:space="0" w:color="000000"/>
            </w:tcBorders>
            <w:shd w:val="clear" w:color="D9D9D9" w:fill="D9D9D9"/>
          </w:tcPr>
          <w:p w14:paraId="67C21C6A" w14:textId="5DD0C068" w:rsidR="009925EA" w:rsidRPr="009925EA" w:rsidRDefault="009925EA">
            <w:pPr>
              <w:jc w:val="center"/>
              <w:rPr>
                <w:rFonts w:ascii="Arial" w:eastAsia="Times New Roman" w:hAnsi="Arial" w:cs="Arial"/>
                <w:color w:val="000000"/>
                <w:vertAlign w:val="superscript"/>
              </w:rPr>
            </w:pPr>
            <w:bookmarkStart w:id="395" w:name="OLE_LINK333"/>
            <w:bookmarkStart w:id="396" w:name="OLE_LINK334"/>
            <w:r>
              <w:rPr>
                <w:rFonts w:ascii="Arial" w:eastAsia="Times New Roman" w:hAnsi="Arial" w:cs="Arial"/>
                <w:i/>
                <w:color w:val="000000"/>
              </w:rPr>
              <w:t>n</w:t>
            </w:r>
            <w:r>
              <w:rPr>
                <w:rFonts w:ascii="Arial" w:eastAsia="Times New Roman" w:hAnsi="Arial" w:cs="Arial"/>
                <w:color w:val="000000"/>
                <w:vertAlign w:val="superscript"/>
              </w:rPr>
              <w:t>2</w:t>
            </w:r>
            <w:bookmarkEnd w:id="395"/>
            <w:bookmarkEnd w:id="396"/>
          </w:p>
        </w:tc>
      </w:tr>
      <w:tr w:rsidR="009925EA" w14:paraId="2962F850" w14:textId="77777777" w:rsidTr="00ED424C">
        <w:trPr>
          <w:trHeight w:val="300"/>
        </w:trPr>
        <w:tc>
          <w:tcPr>
            <w:tcW w:w="127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bottom w:w="0" w:type="dxa"/>
              <w:right w:w="15" w:type="dxa"/>
            </w:tcMar>
            <w:vAlign w:val="bottom"/>
            <w:hideMark/>
          </w:tcPr>
          <w:p w14:paraId="5ED95C4D" w14:textId="77777777" w:rsidR="009925EA" w:rsidRDefault="009925EA">
            <w:pPr>
              <w:jc w:val="center"/>
              <w:rPr>
                <w:rFonts w:ascii="Arial" w:eastAsia="Times New Roman" w:hAnsi="Arial" w:cs="Arial"/>
                <w:color w:val="000000"/>
              </w:rPr>
            </w:pPr>
            <w:r>
              <w:rPr>
                <w:rFonts w:ascii="Arial" w:eastAsia="Times New Roman" w:hAnsi="Arial" w:cs="Arial"/>
                <w:color w:val="000000"/>
              </w:rPr>
              <w:t>3</w:t>
            </w:r>
          </w:p>
        </w:tc>
        <w:tc>
          <w:tcPr>
            <w:tcW w:w="5580" w:type="dxa"/>
            <w:tcBorders>
              <w:top w:val="single" w:sz="4" w:space="0" w:color="000000"/>
              <w:left w:val="single" w:sz="4" w:space="0" w:color="000000"/>
              <w:bottom w:val="single" w:sz="4" w:space="0" w:color="000000"/>
              <w:right w:val="single" w:sz="4" w:space="0" w:color="000000"/>
            </w:tcBorders>
            <w:vAlign w:val="bottom"/>
          </w:tcPr>
          <w:p w14:paraId="2B328A44" w14:textId="7FA99C6F" w:rsidR="009925EA" w:rsidRDefault="009925EA">
            <w:pPr>
              <w:jc w:val="center"/>
              <w:rPr>
                <w:rFonts w:ascii="Arial" w:eastAsia="Times New Roman" w:hAnsi="Arial" w:cs="Arial"/>
                <w:color w:val="000000"/>
              </w:rPr>
            </w:pPr>
            <w:r>
              <w:rPr>
                <w:rFonts w:ascii="Arial" w:eastAsia="Times New Roman" w:hAnsi="Arial" w:cs="Arial"/>
                <w:color w:val="000000"/>
              </w:rPr>
              <w:t>3-Tensor (cube of numbers)</w:t>
            </w:r>
          </w:p>
        </w:tc>
        <w:tc>
          <w:tcPr>
            <w:tcW w:w="1440" w:type="dxa"/>
            <w:tcBorders>
              <w:top w:val="single" w:sz="4" w:space="0" w:color="000000"/>
              <w:left w:val="single" w:sz="4" w:space="0" w:color="000000"/>
              <w:bottom w:val="single" w:sz="4" w:space="0" w:color="000000"/>
              <w:right w:val="single" w:sz="4" w:space="0" w:color="000000"/>
            </w:tcBorders>
          </w:tcPr>
          <w:p w14:paraId="635E064D" w14:textId="398D65C7" w:rsidR="009925EA" w:rsidRDefault="009925EA">
            <w:pPr>
              <w:jc w:val="center"/>
              <w:rPr>
                <w:rFonts w:ascii="Arial" w:eastAsia="Times New Roman" w:hAnsi="Arial" w:cs="Arial"/>
                <w:color w:val="000000"/>
              </w:rPr>
            </w:pPr>
            <w:r>
              <w:rPr>
                <w:rFonts w:ascii="Arial" w:eastAsia="Times New Roman" w:hAnsi="Arial" w:cs="Arial"/>
                <w:i/>
                <w:color w:val="000000"/>
              </w:rPr>
              <w:t>n</w:t>
            </w:r>
            <w:r>
              <w:rPr>
                <w:rFonts w:ascii="Arial" w:eastAsia="Times New Roman" w:hAnsi="Arial" w:cs="Arial"/>
                <w:color w:val="000000"/>
                <w:vertAlign w:val="superscript"/>
              </w:rPr>
              <w:t>3</w:t>
            </w:r>
          </w:p>
        </w:tc>
      </w:tr>
      <w:tr w:rsidR="009925EA" w14:paraId="326C4AC7" w14:textId="77777777" w:rsidTr="00ED424C">
        <w:trPr>
          <w:trHeight w:val="300"/>
        </w:trPr>
        <w:tc>
          <w:tcPr>
            <w:tcW w:w="1275" w:type="dxa"/>
            <w:tcBorders>
              <w:top w:val="single" w:sz="4" w:space="0" w:color="000000"/>
              <w:left w:val="single" w:sz="4" w:space="0" w:color="000000"/>
              <w:bottom w:val="single" w:sz="8" w:space="0" w:color="000000"/>
              <w:right w:val="single" w:sz="4" w:space="0" w:color="000000"/>
            </w:tcBorders>
            <w:shd w:val="clear" w:color="D9D9D9" w:fill="D9D9D9"/>
            <w:noWrap/>
            <w:tcMar>
              <w:top w:w="15" w:type="dxa"/>
              <w:left w:w="15" w:type="dxa"/>
              <w:bottom w:w="0" w:type="dxa"/>
              <w:right w:w="15" w:type="dxa"/>
            </w:tcMar>
            <w:vAlign w:val="bottom"/>
            <w:hideMark/>
          </w:tcPr>
          <w:p w14:paraId="54DCCCF5" w14:textId="77777777" w:rsidR="009925EA" w:rsidRDefault="009925EA">
            <w:pPr>
              <w:jc w:val="center"/>
              <w:rPr>
                <w:rFonts w:ascii="Arial" w:eastAsia="Times New Roman" w:hAnsi="Arial" w:cs="Arial"/>
                <w:i/>
                <w:iCs/>
                <w:color w:val="000000"/>
              </w:rPr>
            </w:pPr>
            <w:r>
              <w:rPr>
                <w:rFonts w:ascii="Arial" w:eastAsia="Times New Roman" w:hAnsi="Arial" w:cs="Arial"/>
                <w:i/>
                <w:iCs/>
                <w:color w:val="000000"/>
              </w:rPr>
              <w:t>n</w:t>
            </w:r>
          </w:p>
        </w:tc>
        <w:tc>
          <w:tcPr>
            <w:tcW w:w="5580" w:type="dxa"/>
            <w:tcBorders>
              <w:top w:val="single" w:sz="4" w:space="0" w:color="000000"/>
              <w:left w:val="single" w:sz="4" w:space="0" w:color="000000"/>
              <w:bottom w:val="single" w:sz="8" w:space="0" w:color="000000"/>
              <w:right w:val="single" w:sz="4" w:space="0" w:color="000000"/>
            </w:tcBorders>
            <w:shd w:val="clear" w:color="D9D9D9" w:fill="D9D9D9"/>
            <w:vAlign w:val="bottom"/>
          </w:tcPr>
          <w:p w14:paraId="0BE360D2" w14:textId="28E3417E" w:rsidR="009925EA" w:rsidRDefault="009925EA" w:rsidP="00515AB9">
            <w:pPr>
              <w:jc w:val="center"/>
              <w:rPr>
                <w:rFonts w:ascii="Arial" w:eastAsia="Times New Roman" w:hAnsi="Arial" w:cs="Arial"/>
                <w:i/>
                <w:iCs/>
                <w:color w:val="000000"/>
              </w:rPr>
            </w:pPr>
            <w:r>
              <w:rPr>
                <w:rFonts w:ascii="Arial" w:eastAsia="Times New Roman" w:hAnsi="Arial" w:cs="Arial"/>
                <w:i/>
                <w:iCs/>
                <w:color w:val="000000"/>
              </w:rPr>
              <w:t>n</w:t>
            </w:r>
            <w:r>
              <w:rPr>
                <w:rFonts w:ascii="Arial" w:eastAsia="Times New Roman" w:hAnsi="Arial" w:cs="Arial"/>
                <w:color w:val="000000"/>
              </w:rPr>
              <w:t>-Tensor (</w:t>
            </w:r>
            <w:r>
              <w:rPr>
                <w:rFonts w:ascii="Arial" w:eastAsia="Times New Roman" w:hAnsi="Arial" w:cs="Arial"/>
                <w:i/>
                <w:iCs/>
                <w:color w:val="000000"/>
              </w:rPr>
              <w:t>n</w:t>
            </w:r>
            <w:r w:rsidRPr="00AB6E7F">
              <w:rPr>
                <w:rFonts w:ascii="Arial" w:eastAsia="Times New Roman" w:hAnsi="Arial" w:cs="Arial"/>
                <w:iCs/>
                <w:color w:val="000000"/>
              </w:rPr>
              <w:t xml:space="preserve">-dimensional </w:t>
            </w:r>
            <w:r>
              <w:rPr>
                <w:rFonts w:ascii="Arial" w:eastAsia="Times New Roman" w:hAnsi="Arial" w:cs="Arial"/>
                <w:iCs/>
                <w:color w:val="000000"/>
              </w:rPr>
              <w:t>hypercube</w:t>
            </w:r>
            <w:r w:rsidRPr="00AB6E7F">
              <w:rPr>
                <w:rFonts w:ascii="Arial" w:eastAsia="Times New Roman" w:hAnsi="Arial" w:cs="Arial"/>
                <w:iCs/>
                <w:color w:val="000000"/>
              </w:rPr>
              <w:t xml:space="preserve"> of numbers</w:t>
            </w:r>
            <w:r>
              <w:rPr>
                <w:rFonts w:ascii="Arial" w:eastAsia="Times New Roman" w:hAnsi="Arial" w:cs="Arial"/>
                <w:i/>
                <w:iCs/>
                <w:color w:val="000000"/>
              </w:rPr>
              <w:t>)</w:t>
            </w:r>
          </w:p>
        </w:tc>
        <w:tc>
          <w:tcPr>
            <w:tcW w:w="1440" w:type="dxa"/>
            <w:tcBorders>
              <w:top w:val="single" w:sz="4" w:space="0" w:color="000000"/>
              <w:left w:val="single" w:sz="4" w:space="0" w:color="000000"/>
              <w:bottom w:val="single" w:sz="8" w:space="0" w:color="000000"/>
              <w:right w:val="single" w:sz="4" w:space="0" w:color="000000"/>
            </w:tcBorders>
            <w:shd w:val="clear" w:color="D9D9D9" w:fill="D9D9D9"/>
          </w:tcPr>
          <w:p w14:paraId="0055CC8D" w14:textId="5F17DF36" w:rsidR="009925EA" w:rsidRDefault="009925EA" w:rsidP="009925EA">
            <w:pPr>
              <w:jc w:val="center"/>
              <w:rPr>
                <w:rFonts w:ascii="Arial" w:eastAsia="Times New Roman" w:hAnsi="Arial" w:cs="Arial"/>
                <w:i/>
                <w:iCs/>
                <w:color w:val="000000"/>
              </w:rPr>
            </w:pPr>
            <w:r>
              <w:rPr>
                <w:rFonts w:ascii="Arial" w:eastAsia="Times New Roman" w:hAnsi="Arial" w:cs="Arial"/>
                <w:i/>
                <w:color w:val="000000"/>
              </w:rPr>
              <w:t>n</w:t>
            </w:r>
            <w:r>
              <w:rPr>
                <w:rFonts w:ascii="Arial" w:eastAsia="Times New Roman" w:hAnsi="Arial" w:cs="Arial"/>
                <w:color w:val="000000"/>
                <w:vertAlign w:val="superscript"/>
              </w:rPr>
              <w:t>k</w:t>
            </w:r>
          </w:p>
        </w:tc>
      </w:tr>
    </w:tbl>
    <w:p w14:paraId="52185F1D" w14:textId="00BCCA95" w:rsidR="00E47B31" w:rsidRDefault="00E47B31" w:rsidP="004547BA">
      <w:pPr>
        <w:tabs>
          <w:tab w:val="left" w:pos="630"/>
          <w:tab w:val="left" w:pos="8370"/>
        </w:tabs>
        <w:rPr>
          <w:rFonts w:cstheme="minorHAnsi"/>
        </w:rPr>
      </w:pPr>
      <w:bookmarkStart w:id="397" w:name="OLE_LINK383"/>
      <w:bookmarkStart w:id="398" w:name="OLE_LINK384"/>
      <w:r>
        <w:rPr>
          <w:rFonts w:cstheme="minorHAnsi"/>
          <w:color w:val="0000FF"/>
        </w:rPr>
        <w:lastRenderedPageBreak/>
        <w:t>Example.</w:t>
      </w:r>
      <w:r>
        <w:rPr>
          <w:rFonts w:cstheme="minorHAnsi"/>
        </w:rPr>
        <w:t xml:space="preserve"> Let V =  </w:t>
      </w:r>
      <w:r w:rsidR="00613A01" w:rsidRPr="00613A01">
        <w:rPr>
          <w:rFonts w:cstheme="minorHAnsi"/>
          <w:position w:val="-4"/>
        </w:rPr>
        <w:object w:dxaOrig="340" w:dyaOrig="320" w14:anchorId="754C1287">
          <v:shape id="_x0000_i1380" type="#_x0000_t75" style="width:17pt;height:16pt" o:ole="">
            <v:imagedata r:id="rId717" o:title=""/>
          </v:shape>
          <o:OLEObject Type="Embed" ProgID="Equation.DSMT4" ShapeID="_x0000_i1380" DrawAspect="Content" ObjectID="_1459434120" r:id="rId718"/>
        </w:object>
      </w:r>
      <w:r>
        <w:rPr>
          <w:rFonts w:cstheme="minorHAnsi"/>
        </w:rPr>
        <w:t xml:space="preserve">, Let  </w:t>
      </w:r>
      <w:r w:rsidRPr="00E47B31">
        <w:rPr>
          <w:rFonts w:cstheme="minorHAnsi"/>
          <w:i/>
        </w:rPr>
        <w:t>S</w:t>
      </w:r>
      <w:r>
        <w:rPr>
          <w:rFonts w:cstheme="minorHAnsi"/>
        </w:rPr>
        <w:t xml:space="preserve"> and </w:t>
      </w:r>
      <w:r w:rsidRPr="00E47B31">
        <w:rPr>
          <w:rFonts w:cstheme="minorHAnsi"/>
          <w:i/>
        </w:rPr>
        <w:t>T</w:t>
      </w:r>
      <w:r w:rsidR="00FD6D52">
        <w:rPr>
          <w:rFonts w:cstheme="minorHAnsi"/>
        </w:rPr>
        <w:t xml:space="preserve"> </w:t>
      </w:r>
      <w:r>
        <w:rPr>
          <w:rFonts w:cstheme="minorHAnsi"/>
        </w:rPr>
        <w:t xml:space="preserve">be linear transformations on V. Given a basis for V, </w:t>
      </w:r>
      <w:r>
        <w:rPr>
          <w:rFonts w:cstheme="minorHAnsi"/>
          <w:i/>
        </w:rPr>
        <w:t>S</w:t>
      </w:r>
      <w:r>
        <w:rPr>
          <w:rFonts w:cstheme="minorHAnsi"/>
        </w:rPr>
        <w:t xml:space="preserve"> and </w:t>
      </w:r>
      <w:r w:rsidRPr="00E47B31">
        <w:rPr>
          <w:rFonts w:cstheme="minorHAnsi"/>
          <w:i/>
        </w:rPr>
        <w:t>T</w:t>
      </w:r>
      <w:r w:rsidRPr="00E47B31">
        <w:rPr>
          <w:rFonts w:cstheme="minorHAnsi"/>
        </w:rPr>
        <w:t xml:space="preserve"> can be</w:t>
      </w:r>
      <w:r>
        <w:rPr>
          <w:rFonts w:cstheme="minorHAnsi"/>
        </w:rPr>
        <w:t xml:space="preserve"> represented by matrices </w:t>
      </w:r>
      <w:r w:rsidRPr="00E47B31">
        <w:rPr>
          <w:rFonts w:cstheme="minorHAnsi"/>
          <w:i/>
        </w:rPr>
        <w:t>A</w:t>
      </w:r>
      <w:r>
        <w:rPr>
          <w:rFonts w:cstheme="minorHAnsi"/>
        </w:rPr>
        <w:t xml:space="preserve"> and </w:t>
      </w:r>
      <w:r w:rsidRPr="00E47B31">
        <w:rPr>
          <w:rFonts w:cstheme="minorHAnsi"/>
          <w:i/>
        </w:rPr>
        <w:t>B</w:t>
      </w:r>
      <w:r w:rsidR="00FD6D52">
        <w:rPr>
          <w:rFonts w:cstheme="minorHAnsi"/>
        </w:rPr>
        <w:t>, respectively:</w:t>
      </w:r>
    </w:p>
    <w:p w14:paraId="65B45B4B" w14:textId="56C3F5E0" w:rsidR="00FD6D52" w:rsidRDefault="00FD6D52" w:rsidP="004547BA">
      <w:pPr>
        <w:tabs>
          <w:tab w:val="left" w:pos="630"/>
          <w:tab w:val="left" w:pos="8370"/>
        </w:tabs>
        <w:rPr>
          <w:rFonts w:cstheme="minorHAnsi"/>
        </w:rPr>
      </w:pPr>
      <w:r>
        <w:rPr>
          <w:rFonts w:cstheme="minorHAnsi"/>
        </w:rPr>
        <w:tab/>
      </w:r>
      <w:r w:rsidR="006874EC" w:rsidRPr="006874EC">
        <w:rPr>
          <w:rFonts w:cstheme="minorHAnsi"/>
          <w:position w:val="-44"/>
        </w:rPr>
        <w:object w:dxaOrig="2000" w:dyaOrig="1000" w14:anchorId="4C3FC4F3">
          <v:shape id="_x0000_i1381" type="#_x0000_t75" style="width:100pt;height:50pt" o:ole="">
            <v:imagedata r:id="rId719" o:title=""/>
          </v:shape>
          <o:OLEObject Type="Embed" ProgID="Equation.DSMT4" ShapeID="_x0000_i1381" DrawAspect="Content" ObjectID="_1459434121" r:id="rId720"/>
        </w:object>
      </w:r>
      <w:r>
        <w:rPr>
          <w:rFonts w:cstheme="minorHAnsi"/>
        </w:rPr>
        <w:t xml:space="preserve"> and </w:t>
      </w:r>
      <w:r w:rsidR="006874EC" w:rsidRPr="006874EC">
        <w:rPr>
          <w:rFonts w:cstheme="minorHAnsi"/>
          <w:position w:val="-44"/>
        </w:rPr>
        <w:object w:dxaOrig="2000" w:dyaOrig="1000" w14:anchorId="1FD39E64">
          <v:shape id="_x0000_i1382" type="#_x0000_t75" style="width:100pt;height:50pt" o:ole="">
            <v:imagedata r:id="rId721" o:title=""/>
          </v:shape>
          <o:OLEObject Type="Embed" ProgID="Equation.DSMT4" ShapeID="_x0000_i1382" DrawAspect="Content" ObjectID="_1459434122" r:id="rId722"/>
        </w:object>
      </w:r>
      <w:r>
        <w:rPr>
          <w:rFonts w:cstheme="minorHAnsi"/>
        </w:rPr>
        <w:t>.</w:t>
      </w:r>
    </w:p>
    <w:p w14:paraId="3E107D2F" w14:textId="0FF8761F" w:rsidR="00FD6D52" w:rsidRDefault="00FD6D52" w:rsidP="004547BA">
      <w:pPr>
        <w:tabs>
          <w:tab w:val="left" w:pos="630"/>
          <w:tab w:val="left" w:pos="8370"/>
        </w:tabs>
        <w:rPr>
          <w:rFonts w:cstheme="minorHAnsi"/>
        </w:rPr>
      </w:pPr>
      <w:r>
        <w:rPr>
          <w:rFonts w:cstheme="minorHAnsi"/>
        </w:rPr>
        <w:t>Then</w:t>
      </w:r>
    </w:p>
    <w:p w14:paraId="2656D626" w14:textId="77777777" w:rsidR="00414703" w:rsidRDefault="007342E9" w:rsidP="004547BA">
      <w:pPr>
        <w:tabs>
          <w:tab w:val="left" w:pos="630"/>
          <w:tab w:val="left" w:pos="8370"/>
        </w:tabs>
        <w:rPr>
          <w:rFonts w:cstheme="minorHAnsi"/>
        </w:rPr>
      </w:pPr>
      <w:r>
        <w:rPr>
          <w:rFonts w:cstheme="minorHAnsi"/>
        </w:rPr>
        <w:tab/>
      </w:r>
      <w:bookmarkStart w:id="399" w:name="OLE_LINK337"/>
      <w:bookmarkStart w:id="400" w:name="OLE_LINK338"/>
      <w:r w:rsidR="00CC2C6C" w:rsidRPr="001B0493">
        <w:rPr>
          <w:rFonts w:cstheme="minorHAnsi"/>
          <w:position w:val="-100"/>
        </w:rPr>
        <w:object w:dxaOrig="5420" w:dyaOrig="2120" w14:anchorId="7F22346D">
          <v:shape id="_x0000_i1383" type="#_x0000_t75" style="width:271pt;height:106pt" o:ole="">
            <v:imagedata r:id="rId723" o:title=""/>
          </v:shape>
          <o:OLEObject Type="Embed" ProgID="Equation.DSMT4" ShapeID="_x0000_i1383" DrawAspect="Content" ObjectID="_1459434123" r:id="rId724"/>
        </w:object>
      </w:r>
      <w:bookmarkEnd w:id="399"/>
      <w:bookmarkEnd w:id="400"/>
      <w:r w:rsidR="00FA392F">
        <w:rPr>
          <w:rFonts w:cstheme="minorHAnsi"/>
        </w:rPr>
        <w:t xml:space="preserve"> </w:t>
      </w:r>
    </w:p>
    <w:p w14:paraId="348B5F58" w14:textId="5E80A014" w:rsidR="00586D52" w:rsidRDefault="00414703" w:rsidP="007D3BE9">
      <w:pPr>
        <w:tabs>
          <w:tab w:val="left" w:pos="630"/>
          <w:tab w:val="left" w:pos="1710"/>
          <w:tab w:val="left" w:pos="8370"/>
        </w:tabs>
        <w:rPr>
          <w:rFonts w:cstheme="minorHAnsi"/>
        </w:rPr>
      </w:pPr>
      <w:r>
        <w:rPr>
          <w:rFonts w:cstheme="minorHAnsi"/>
        </w:rPr>
        <w:tab/>
      </w:r>
      <w:r w:rsidR="005F36BA">
        <w:rPr>
          <w:rFonts w:cstheme="minorHAnsi"/>
        </w:rPr>
        <w:tab/>
      </w:r>
      <w:r w:rsidRPr="00414703">
        <w:rPr>
          <w:rFonts w:cstheme="minorHAnsi"/>
          <w:position w:val="-100"/>
        </w:rPr>
        <w:object w:dxaOrig="4820" w:dyaOrig="2120" w14:anchorId="407E032A">
          <v:shape id="_x0000_i1384" type="#_x0000_t75" style="width:241pt;height:106pt" o:ole="">
            <v:imagedata r:id="rId725" o:title=""/>
          </v:shape>
          <o:OLEObject Type="Embed" ProgID="Equation.DSMT4" ShapeID="_x0000_i1384" DrawAspect="Content" ObjectID="_1459434124" r:id="rId726"/>
        </w:object>
      </w:r>
      <w:r w:rsidR="007342E9">
        <w:rPr>
          <w:rFonts w:cstheme="minorHAnsi"/>
        </w:rPr>
        <w:t>,</w:t>
      </w:r>
    </w:p>
    <w:p w14:paraId="2C6EE2C0" w14:textId="56DE4603" w:rsidR="005F36BA" w:rsidRDefault="00FA392F" w:rsidP="004547BA">
      <w:pPr>
        <w:tabs>
          <w:tab w:val="left" w:pos="630"/>
          <w:tab w:val="left" w:pos="8370"/>
        </w:tabs>
        <w:rPr>
          <w:rFonts w:cstheme="minorHAnsi"/>
        </w:rPr>
      </w:pPr>
      <w:r>
        <w:rPr>
          <w:rFonts w:cstheme="minorHAnsi"/>
        </w:rPr>
        <w:t xml:space="preserve">a </w:t>
      </w:r>
      <w:r w:rsidR="005077C8">
        <w:rPr>
          <w:rFonts w:cstheme="minorHAnsi"/>
        </w:rPr>
        <w:t>4-dimensional hypercube.</w:t>
      </w:r>
      <w:r w:rsidR="00414703">
        <w:rPr>
          <w:rFonts w:cstheme="minorHAnsi"/>
        </w:rPr>
        <w:t xml:space="preserve"> Note that a 2x2 array is a matrix with 4 entries, a 2x2x2 array is a cube with 8 entries, and </w:t>
      </w:r>
      <w:r w:rsidR="00414703">
        <w:rPr>
          <w:rFonts w:cstheme="minorHAnsi"/>
          <w:i/>
        </w:rPr>
        <w:t>C</w:t>
      </w:r>
      <w:r w:rsidR="00414703">
        <w:rPr>
          <w:rFonts w:cstheme="minorHAnsi"/>
        </w:rPr>
        <w:t xml:space="preserve"> is a 2x2x2x2 </w:t>
      </w:r>
      <w:r w:rsidR="005F36BA">
        <w:rPr>
          <w:rFonts w:cstheme="minorHAnsi"/>
        </w:rPr>
        <w:t>4-dimensional array</w:t>
      </w:r>
      <w:r w:rsidR="00414703">
        <w:rPr>
          <w:rFonts w:cstheme="minorHAnsi"/>
        </w:rPr>
        <w:t xml:space="preserve"> with 16 entries.</w:t>
      </w:r>
      <w:r w:rsidR="005F36BA">
        <w:rPr>
          <w:rFonts w:cstheme="minorHAnsi"/>
        </w:rPr>
        <w:t xml:space="preserve"> </w:t>
      </w:r>
    </w:p>
    <w:p w14:paraId="2830B696" w14:textId="77777777" w:rsidR="00586D52" w:rsidRDefault="00586D52" w:rsidP="004547BA">
      <w:pPr>
        <w:tabs>
          <w:tab w:val="left" w:pos="630"/>
          <w:tab w:val="left" w:pos="8370"/>
        </w:tabs>
        <w:rPr>
          <w:rFonts w:cstheme="minorHAnsi"/>
        </w:rPr>
      </w:pPr>
    </w:p>
    <w:p w14:paraId="031691EF" w14:textId="07D584E6" w:rsidR="005F36BA" w:rsidRDefault="005F36BA" w:rsidP="004547BA">
      <w:pPr>
        <w:tabs>
          <w:tab w:val="left" w:pos="630"/>
          <w:tab w:val="left" w:pos="8370"/>
        </w:tabs>
        <w:rPr>
          <w:rFonts w:cstheme="minorHAnsi"/>
        </w:rPr>
      </w:pPr>
      <w:r>
        <w:rPr>
          <w:rFonts w:cstheme="minorHAnsi"/>
        </w:rPr>
        <w:t xml:space="preserve">If </w:t>
      </w:r>
      <w:r w:rsidR="00BF656D" w:rsidRPr="00DB73B1">
        <w:rPr>
          <w:rFonts w:cstheme="minorHAnsi"/>
          <w:position w:val="-42"/>
        </w:rPr>
        <w:object w:dxaOrig="1080" w:dyaOrig="960" w14:anchorId="2D9EDB92">
          <v:shape id="_x0000_i1385" type="#_x0000_t75" style="width:54pt;height:48pt" o:ole="">
            <v:imagedata r:id="rId727" o:title=""/>
          </v:shape>
          <o:OLEObject Type="Embed" ProgID="Equation.DSMT4" ShapeID="_x0000_i1385" DrawAspect="Content" ObjectID="_1459434125" r:id="rId728"/>
        </w:object>
      </w:r>
      <w:r>
        <w:rPr>
          <w:rFonts w:cstheme="minorHAnsi"/>
        </w:rPr>
        <w:t xml:space="preserve"> and </w:t>
      </w:r>
      <w:r w:rsidR="00BF656D" w:rsidRPr="00BF656D">
        <w:rPr>
          <w:rFonts w:cstheme="minorHAnsi"/>
          <w:position w:val="-42"/>
        </w:rPr>
        <w:object w:dxaOrig="1180" w:dyaOrig="960" w14:anchorId="7274C201">
          <v:shape id="_x0000_i1386" type="#_x0000_t75" style="width:59pt;height:48pt" o:ole="">
            <v:imagedata r:id="rId729" o:title=""/>
          </v:shape>
          <o:OLEObject Type="Embed" ProgID="Equation.DSMT4" ShapeID="_x0000_i1386" DrawAspect="Content" ObjectID="_1459434126" r:id="rId730"/>
        </w:object>
      </w:r>
      <w:r>
        <w:rPr>
          <w:rFonts w:cstheme="minorHAnsi"/>
        </w:rPr>
        <w:t xml:space="preserve"> are vectors, then </w:t>
      </w:r>
    </w:p>
    <w:p w14:paraId="463589E4" w14:textId="77777777" w:rsidR="00897770" w:rsidRDefault="005F36BA" w:rsidP="004547BA">
      <w:pPr>
        <w:tabs>
          <w:tab w:val="left" w:pos="630"/>
          <w:tab w:val="left" w:pos="8370"/>
        </w:tabs>
        <w:rPr>
          <w:rFonts w:cstheme="minorHAnsi"/>
        </w:rPr>
      </w:pPr>
      <w:r>
        <w:rPr>
          <w:rFonts w:cstheme="minorHAnsi"/>
        </w:rPr>
        <w:tab/>
        <w:t xml:space="preserve"> </w:t>
      </w:r>
      <w:bookmarkStart w:id="401" w:name="OLE_LINK411"/>
      <w:bookmarkStart w:id="402" w:name="OLE_LINK412"/>
      <w:r w:rsidR="00EB7BF7" w:rsidRPr="007D6EBB">
        <w:rPr>
          <w:rFonts w:cstheme="minorHAnsi"/>
          <w:position w:val="-18"/>
        </w:rPr>
        <w:object w:dxaOrig="4440" w:dyaOrig="480" w14:anchorId="5251823A">
          <v:shape id="_x0000_i1387" type="#_x0000_t75" style="width:222pt;height:24pt" o:ole="">
            <v:imagedata r:id="rId731" o:title=""/>
          </v:shape>
          <o:OLEObject Type="Embed" ProgID="Equation.DSMT4" ShapeID="_x0000_i1387" DrawAspect="Content" ObjectID="_1459434127" r:id="rId732"/>
        </w:object>
      </w:r>
      <w:bookmarkEnd w:id="401"/>
      <w:bookmarkEnd w:id="402"/>
      <w:r w:rsidR="007D6EBB">
        <w:rPr>
          <w:rFonts w:cstheme="minorHAnsi"/>
        </w:rPr>
        <w:t xml:space="preserve"> </w:t>
      </w:r>
    </w:p>
    <w:p w14:paraId="236B7875" w14:textId="77777777" w:rsidR="00FF5F42" w:rsidRDefault="00897770" w:rsidP="00FF5F42">
      <w:pPr>
        <w:tabs>
          <w:tab w:val="left" w:pos="2610"/>
          <w:tab w:val="left" w:pos="8370"/>
        </w:tabs>
        <w:rPr>
          <w:rFonts w:cstheme="minorHAnsi"/>
        </w:rPr>
      </w:pPr>
      <w:r>
        <w:rPr>
          <w:rFonts w:cstheme="minorHAnsi"/>
        </w:rPr>
        <w:tab/>
      </w:r>
      <w:r w:rsidR="00563D4B" w:rsidRPr="00563D4B">
        <w:rPr>
          <w:rFonts w:cstheme="minorHAnsi"/>
          <w:position w:val="-44"/>
        </w:rPr>
        <w:object w:dxaOrig="4380" w:dyaOrig="1000" w14:anchorId="30AF9AFD">
          <v:shape id="_x0000_i1388" type="#_x0000_t75" style="width:219pt;height:50pt" o:ole="">
            <v:imagedata r:id="rId733" o:title=""/>
          </v:shape>
          <o:OLEObject Type="Embed" ProgID="Equation.DSMT4" ShapeID="_x0000_i1388" DrawAspect="Content" ObjectID="_1459434128" r:id="rId734"/>
        </w:object>
      </w:r>
      <w:r w:rsidR="00A92F6A">
        <w:rPr>
          <w:rFonts w:cstheme="minorHAnsi"/>
        </w:rPr>
        <w:t xml:space="preserve"> </w:t>
      </w:r>
      <w:bookmarkStart w:id="403" w:name="OLE_LINK339"/>
      <w:bookmarkStart w:id="404" w:name="OLE_LINK340"/>
      <w:r w:rsidR="00563D4B">
        <w:rPr>
          <w:rFonts w:cstheme="minorHAnsi"/>
        </w:rPr>
        <w:t xml:space="preserve"> </w:t>
      </w:r>
      <w:bookmarkEnd w:id="403"/>
      <w:bookmarkEnd w:id="404"/>
    </w:p>
    <w:p w14:paraId="13E92C22" w14:textId="25D6FD15" w:rsidR="005F36BA" w:rsidRDefault="00FF5F42" w:rsidP="00FF5F42">
      <w:pPr>
        <w:tabs>
          <w:tab w:val="left" w:pos="2610"/>
          <w:tab w:val="left" w:pos="8370"/>
        </w:tabs>
        <w:rPr>
          <w:rFonts w:cstheme="minorHAnsi"/>
        </w:rPr>
      </w:pPr>
      <w:r>
        <w:rPr>
          <w:rFonts w:cstheme="minorHAnsi"/>
        </w:rPr>
        <w:tab/>
      </w:r>
      <w:r w:rsidR="00EB0C49" w:rsidRPr="00EB0C49">
        <w:rPr>
          <w:rFonts w:cstheme="minorHAnsi"/>
          <w:position w:val="-44"/>
        </w:rPr>
        <w:object w:dxaOrig="3960" w:dyaOrig="1000" w14:anchorId="1C943BD4">
          <v:shape id="_x0000_i1389" type="#_x0000_t75" style="width:198pt;height:50pt" o:ole="">
            <v:imagedata r:id="rId735" o:title=""/>
          </v:shape>
          <o:OLEObject Type="Embed" ProgID="Equation.DSMT4" ShapeID="_x0000_i1389" DrawAspect="Content" ObjectID="_1459434129" r:id="rId736"/>
        </w:object>
      </w:r>
      <w:r w:rsidR="005F36BA">
        <w:rPr>
          <w:rFonts w:cstheme="minorHAnsi"/>
        </w:rPr>
        <w:t>.</w:t>
      </w:r>
    </w:p>
    <w:p w14:paraId="6E34A021" w14:textId="77777777" w:rsidR="00EB0C49" w:rsidRDefault="00EB0C49" w:rsidP="004547BA">
      <w:pPr>
        <w:tabs>
          <w:tab w:val="left" w:pos="630"/>
          <w:tab w:val="left" w:pos="8370"/>
        </w:tabs>
        <w:rPr>
          <w:rFonts w:cstheme="minorHAnsi"/>
        </w:rPr>
      </w:pPr>
    </w:p>
    <w:p w14:paraId="31CAA7E1" w14:textId="1D02BD02" w:rsidR="005F36BA" w:rsidRPr="005F36BA" w:rsidRDefault="005F36BA" w:rsidP="004547BA">
      <w:pPr>
        <w:tabs>
          <w:tab w:val="left" w:pos="630"/>
          <w:tab w:val="left" w:pos="8370"/>
        </w:tabs>
        <w:rPr>
          <w:rFonts w:cstheme="minorHAnsi"/>
          <w:i/>
        </w:rPr>
      </w:pPr>
      <w:r>
        <w:rPr>
          <w:rFonts w:cstheme="minorHAnsi"/>
        </w:rPr>
        <w:t>Remember, we don’t mult</w:t>
      </w:r>
      <w:r w:rsidR="00EB7BF7">
        <w:rPr>
          <w:rFonts w:cstheme="minorHAnsi"/>
        </w:rPr>
        <w:t xml:space="preserve">iply this out because we don’t </w:t>
      </w:r>
      <w:r>
        <w:rPr>
          <w:rFonts w:cstheme="minorHAnsi"/>
        </w:rPr>
        <w:t xml:space="preserve">mix </w:t>
      </w:r>
      <w:r>
        <w:rPr>
          <w:rFonts w:cstheme="minorHAnsi"/>
          <w:i/>
        </w:rPr>
        <w:t>v</w:t>
      </w:r>
      <w:r>
        <w:rPr>
          <w:rFonts w:cstheme="minorHAnsi"/>
        </w:rPr>
        <w:t xml:space="preserve"> and </w:t>
      </w:r>
      <w:r>
        <w:rPr>
          <w:rFonts w:cstheme="minorHAnsi"/>
          <w:i/>
        </w:rPr>
        <w:t xml:space="preserve">w. </w:t>
      </w:r>
    </w:p>
    <w:p w14:paraId="0C05CDF4" w14:textId="77777777" w:rsidR="00E47B31" w:rsidRDefault="00E47B31" w:rsidP="004547BA">
      <w:pPr>
        <w:tabs>
          <w:tab w:val="left" w:pos="630"/>
          <w:tab w:val="left" w:pos="8370"/>
        </w:tabs>
        <w:rPr>
          <w:rFonts w:cstheme="minorHAnsi"/>
          <w:color w:val="0000FF"/>
        </w:rPr>
      </w:pPr>
    </w:p>
    <w:p w14:paraId="447E7069" w14:textId="023D8E7D" w:rsidR="004E0DCA" w:rsidRDefault="00892FA8" w:rsidP="004547BA">
      <w:pPr>
        <w:tabs>
          <w:tab w:val="left" w:pos="630"/>
          <w:tab w:val="left" w:pos="8370"/>
        </w:tabs>
        <w:rPr>
          <w:rFonts w:cstheme="minorHAnsi"/>
        </w:rPr>
      </w:pPr>
      <w:r>
        <w:rPr>
          <w:rFonts w:cstheme="minorHAnsi"/>
          <w:color w:val="0000FF"/>
        </w:rPr>
        <w:t>Theorem.</w:t>
      </w:r>
      <w:r>
        <w:rPr>
          <w:rFonts w:cstheme="minorHAnsi"/>
        </w:rPr>
        <w:t xml:space="preserve"> [13.39] The linear transformation</w:t>
      </w:r>
      <w:r w:rsidR="007F1E7E">
        <w:rPr>
          <w:rFonts w:cstheme="minorHAnsi"/>
        </w:rPr>
        <w:t xml:space="preserve"> </w:t>
      </w:r>
      <w:bookmarkStart w:id="405" w:name="OLE_LINK352"/>
      <w:r w:rsidR="007F1E7E" w:rsidRPr="004E0DCA">
        <w:rPr>
          <w:rFonts w:cstheme="minorHAnsi"/>
          <w:position w:val="-4"/>
        </w:rPr>
        <w:object w:dxaOrig="800" w:dyaOrig="260" w14:anchorId="2FB43454">
          <v:shape id="_x0000_i1390" type="#_x0000_t75" style="width:40pt;height:13pt" o:ole="">
            <v:imagedata r:id="rId737" o:title=""/>
          </v:shape>
          <o:OLEObject Type="Embed" ProgID="Equation.DSMT4" ShapeID="_x0000_i1390" DrawAspect="Content" ObjectID="_1459434130" r:id="rId738"/>
        </w:object>
      </w:r>
      <w:bookmarkEnd w:id="405"/>
      <w:r w:rsidR="007F1E7E">
        <w:rPr>
          <w:rFonts w:cstheme="minorHAnsi"/>
        </w:rPr>
        <w:t xml:space="preserve"> (or </w:t>
      </w:r>
      <w:r w:rsidR="007F1E7E" w:rsidRPr="004C2CFB">
        <w:rPr>
          <w:rFonts w:cstheme="minorHAnsi"/>
          <w:position w:val="-14"/>
        </w:rPr>
        <w:object w:dxaOrig="1200" w:dyaOrig="420" w14:anchorId="482EDBF0">
          <v:shape id="_x0000_i1391" type="#_x0000_t75" style="width:60pt;height:21pt" o:ole="">
            <v:imagedata r:id="rId739" o:title=""/>
          </v:shape>
          <o:OLEObject Type="Embed" ProgID="Equation.DSMT4" ShapeID="_x0000_i1391" DrawAspect="Content" ObjectID="_1459434131" r:id="rId740"/>
        </w:object>
      </w:r>
      <w:r w:rsidR="007F1E7E">
        <w:rPr>
          <w:rFonts w:cstheme="minorHAnsi"/>
        </w:rPr>
        <w:t>)</w:t>
      </w:r>
      <w:r>
        <w:rPr>
          <w:rFonts w:cstheme="minorHAnsi"/>
        </w:rPr>
        <w:t xml:space="preserve"> on V i</w:t>
      </w:r>
      <w:r w:rsidR="004E0DCA">
        <w:rPr>
          <w:rFonts w:cstheme="minorHAnsi"/>
        </w:rPr>
        <w:t xml:space="preserve">nduces </w:t>
      </w:r>
      <w:r w:rsidR="004E0DCA" w:rsidRPr="00B70066">
        <w:rPr>
          <w:rFonts w:cstheme="minorHAnsi"/>
        </w:rPr>
        <w:t xml:space="preserve">a linear transformation </w:t>
      </w:r>
      <w:bookmarkStart w:id="406" w:name="OLE_LINK365"/>
      <w:bookmarkStart w:id="407" w:name="OLE_LINK366"/>
      <w:r w:rsidR="007866C6" w:rsidRPr="00B70066">
        <w:rPr>
          <w:rFonts w:cstheme="minorHAnsi"/>
          <w:position w:val="-10"/>
        </w:rPr>
        <w:object w:dxaOrig="360" w:dyaOrig="340" w14:anchorId="5273B8BE">
          <v:shape id="_x0000_i1392" type="#_x0000_t75" style="width:18pt;height:17pt" o:ole="">
            <v:imagedata r:id="rId741" o:title=""/>
          </v:shape>
          <o:OLEObject Type="Embed" ProgID="Equation.DSMT4" ShapeID="_x0000_i1392" DrawAspect="Content" ObjectID="_1459434132" r:id="rId742"/>
        </w:object>
      </w:r>
      <w:r w:rsidR="00290030" w:rsidRPr="00B70066">
        <w:rPr>
          <w:rFonts w:cstheme="minorHAnsi"/>
        </w:rPr>
        <w:t xml:space="preserve"> </w:t>
      </w:r>
      <w:r w:rsidR="00E829AE" w:rsidRPr="00E829AE">
        <w:rPr>
          <w:rFonts w:cstheme="minorHAnsi"/>
          <w:position w:val="-20"/>
        </w:rPr>
        <w:object w:dxaOrig="4060" w:dyaOrig="560" w14:anchorId="5982E53C">
          <v:shape id="_x0000_i1393" type="#_x0000_t75" style="width:203pt;height:28pt" o:ole="">
            <v:imagedata r:id="rId743" o:title=""/>
          </v:shape>
          <o:OLEObject Type="Embed" ProgID="Equation.DSMT4" ShapeID="_x0000_i1393" DrawAspect="Content" ObjectID="_1459434133" r:id="rId744"/>
        </w:object>
      </w:r>
      <w:r w:rsidR="004E0DCA" w:rsidRPr="00B70066">
        <w:rPr>
          <w:rFonts w:cstheme="minorHAnsi"/>
        </w:rPr>
        <w:t xml:space="preserve"> </w:t>
      </w:r>
      <w:r w:rsidRPr="00B70066">
        <w:rPr>
          <w:rFonts w:cstheme="minorHAnsi"/>
        </w:rPr>
        <w:t xml:space="preserve">on </w:t>
      </w:r>
      <w:r w:rsidRPr="00B70066">
        <w:rPr>
          <w:rFonts w:ascii="Euclid Math One" w:hAnsi="Euclid Math One" w:cstheme="minorHAnsi"/>
        </w:rPr>
        <w:t>V</w:t>
      </w:r>
      <w:r w:rsidR="00F52E25" w:rsidRPr="00F52E25">
        <w:rPr>
          <w:rFonts w:cstheme="minorHAnsi"/>
        </w:rPr>
        <w:t xml:space="preserve"> </w:t>
      </w:r>
      <w:r w:rsidR="00F52E25" w:rsidRPr="00F52E25">
        <w:rPr>
          <w:rFonts w:cstheme="minorHAnsi"/>
        </w:rPr>
        <w:lastRenderedPageBreak/>
        <w:t xml:space="preserve">where </w:t>
      </w:r>
      <w:r w:rsidR="00F52E25">
        <w:rPr>
          <w:rFonts w:cstheme="minorHAnsi"/>
          <w:i/>
        </w:rPr>
        <w:t>S</w:t>
      </w:r>
      <w:r w:rsidR="00E829AE">
        <w:rPr>
          <w:rFonts w:cstheme="minorHAnsi"/>
        </w:rPr>
        <w:t> = </w:t>
      </w:r>
      <w:r w:rsidR="00F52E25">
        <w:rPr>
          <w:rFonts w:cstheme="minorHAnsi"/>
          <w:i/>
        </w:rPr>
        <w:t>T</w:t>
      </w:r>
      <w:r w:rsidR="00F52E25">
        <w:rPr>
          <w:rFonts w:cstheme="minorHAnsi"/>
          <w:position w:val="6"/>
          <w:vertAlign w:val="superscript"/>
        </w:rPr>
        <w:t> -</w:t>
      </w:r>
      <w:r w:rsidR="00F52E25" w:rsidRPr="00F52E25">
        <w:rPr>
          <w:rFonts w:cstheme="minorHAnsi"/>
          <w:position w:val="6"/>
          <w:vertAlign w:val="superscript"/>
        </w:rPr>
        <w:t>1</w:t>
      </w:r>
      <w:r w:rsidR="00E829AE">
        <w:rPr>
          <w:rFonts w:cstheme="minorHAnsi"/>
        </w:rPr>
        <w:t xml:space="preserve"> and </w:t>
      </w:r>
      <w:r w:rsidR="00E829AE" w:rsidRPr="00E829AE">
        <w:rPr>
          <w:rFonts w:cstheme="minorHAnsi"/>
          <w:position w:val="-6"/>
        </w:rPr>
        <w:object w:dxaOrig="320" w:dyaOrig="340" w14:anchorId="639498EB">
          <v:shape id="_x0000_i1394" type="#_x0000_t75" style="width:16pt;height:17pt" o:ole="">
            <v:imagedata r:id="rId745" o:title=""/>
          </v:shape>
          <o:OLEObject Type="Embed" ProgID="Equation.DSMT4" ShapeID="_x0000_i1394" DrawAspect="Content" ObjectID="_1459434134" r:id="rId746"/>
        </w:object>
      </w:r>
      <w:r w:rsidR="00E829AE">
        <w:rPr>
          <w:rFonts w:cstheme="minorHAnsi"/>
        </w:rPr>
        <w:t xml:space="preserve"> is the transpose of </w:t>
      </w:r>
      <w:r w:rsidR="00E829AE">
        <w:rPr>
          <w:rFonts w:cstheme="minorHAnsi"/>
          <w:i/>
        </w:rPr>
        <w:t>S</w:t>
      </w:r>
      <w:r w:rsidR="00E829AE">
        <w:rPr>
          <w:rFonts w:cstheme="minorHAnsi"/>
        </w:rPr>
        <w:t>.</w:t>
      </w:r>
      <w:r w:rsidR="00EA6918">
        <w:rPr>
          <w:rFonts w:cstheme="minorHAnsi"/>
        </w:rPr>
        <w:t xml:space="preserve"> More precisely, </w:t>
      </w:r>
      <w:r w:rsidR="00E829AE">
        <w:rPr>
          <w:rFonts w:cstheme="minorHAnsi"/>
        </w:rPr>
        <w:t>if</w:t>
      </w:r>
      <w:r w:rsidR="009F2BD3">
        <w:rPr>
          <w:rFonts w:cstheme="minorHAnsi"/>
        </w:rPr>
        <w:t xml:space="preserve"> </w:t>
      </w:r>
      <w:r w:rsidR="00EA6918">
        <w:rPr>
          <w:rFonts w:cstheme="minorHAnsi"/>
          <w:i/>
        </w:rPr>
        <w:t>Q</w:t>
      </w:r>
      <w:r w:rsidR="009F2BD3">
        <w:rPr>
          <w:rFonts w:cstheme="minorHAnsi"/>
        </w:rPr>
        <w:t xml:space="preserve"> </w:t>
      </w:r>
      <w:r w:rsidR="00E829AE">
        <w:rPr>
          <w:rFonts w:cstheme="minorHAnsi"/>
        </w:rPr>
        <w:t>is</w:t>
      </w:r>
      <w:r w:rsidR="00EA6918">
        <w:rPr>
          <w:rFonts w:cstheme="minorHAnsi"/>
        </w:rPr>
        <w:t xml:space="preserve"> the tensor product of </w:t>
      </w:r>
      <w:r w:rsidR="00EA6918">
        <w:rPr>
          <w:rFonts w:cstheme="minorHAnsi"/>
          <w:i/>
        </w:rPr>
        <w:t>q</w:t>
      </w:r>
      <w:r w:rsidR="00EA6918">
        <w:rPr>
          <w:rFonts w:cstheme="minorHAnsi"/>
        </w:rPr>
        <w:t xml:space="preserve"> covectors and </w:t>
      </w:r>
      <w:r w:rsidR="00EA6918">
        <w:rPr>
          <w:rFonts w:cstheme="minorHAnsi"/>
          <w:i/>
        </w:rPr>
        <w:t>p</w:t>
      </w:r>
      <w:r w:rsidR="009F2BD3">
        <w:rPr>
          <w:rFonts w:cstheme="minorHAnsi"/>
        </w:rPr>
        <w:t xml:space="preserve"> vectors</w:t>
      </w:r>
      <w:r w:rsidR="00E829AE">
        <w:rPr>
          <w:rFonts w:cstheme="minorHAnsi"/>
        </w:rPr>
        <w:t>, then</w:t>
      </w:r>
    </w:p>
    <w:p w14:paraId="6CD6B964" w14:textId="075183EE" w:rsidR="00882C03" w:rsidRDefault="00EA6918" w:rsidP="004547BA">
      <w:pPr>
        <w:tabs>
          <w:tab w:val="left" w:pos="630"/>
          <w:tab w:val="left" w:pos="8370"/>
        </w:tabs>
        <w:rPr>
          <w:rFonts w:cstheme="minorHAnsi"/>
        </w:rPr>
      </w:pPr>
      <w:r>
        <w:rPr>
          <w:rFonts w:cstheme="minorHAnsi"/>
        </w:rPr>
        <w:tab/>
      </w:r>
      <w:r w:rsidR="000B4BE6" w:rsidRPr="00882C03">
        <w:rPr>
          <w:rFonts w:cstheme="minorHAnsi"/>
          <w:position w:val="-14"/>
        </w:rPr>
        <w:object w:dxaOrig="3400" w:dyaOrig="420" w14:anchorId="18BC825D">
          <v:shape id="_x0000_i1395" type="#_x0000_t75" style="width:170pt;height:21pt" o:ole="">
            <v:imagedata r:id="rId747" o:title=""/>
          </v:shape>
          <o:OLEObject Type="Embed" ProgID="Equation.DSMT4" ShapeID="_x0000_i1395" DrawAspect="Content" ObjectID="_1459434135" r:id="rId748"/>
        </w:object>
      </w:r>
      <w:r w:rsidR="009F2BD3" w:rsidRPr="009F2BD3">
        <w:rPr>
          <w:rFonts w:cstheme="minorHAnsi"/>
        </w:rPr>
        <w:t>,</w:t>
      </w:r>
    </w:p>
    <w:p w14:paraId="1B64BCD0" w14:textId="42EA9FDE" w:rsidR="00882C03" w:rsidRDefault="00E829AE" w:rsidP="004547BA">
      <w:pPr>
        <w:tabs>
          <w:tab w:val="left" w:pos="630"/>
          <w:tab w:val="left" w:pos="8370"/>
        </w:tabs>
        <w:rPr>
          <w:rFonts w:cstheme="minorHAnsi"/>
        </w:rPr>
      </w:pPr>
      <w:r>
        <w:rPr>
          <w:rFonts w:cstheme="minorHAnsi"/>
        </w:rPr>
        <w:t>and</w:t>
      </w:r>
    </w:p>
    <w:p w14:paraId="51466CF3" w14:textId="15CE8D28" w:rsidR="00DF7347" w:rsidRPr="00DF7347" w:rsidRDefault="00882C03" w:rsidP="004547BA">
      <w:pPr>
        <w:tabs>
          <w:tab w:val="left" w:pos="630"/>
          <w:tab w:val="left" w:pos="8370"/>
        </w:tabs>
        <w:rPr>
          <w:rFonts w:cstheme="minorHAnsi"/>
          <w:position w:val="-18"/>
        </w:rPr>
      </w:pPr>
      <w:r>
        <w:rPr>
          <w:rFonts w:cstheme="minorHAnsi"/>
        </w:rPr>
        <w:tab/>
      </w:r>
      <w:r w:rsidR="00DF7347" w:rsidRPr="00DF7347">
        <w:rPr>
          <w:rFonts w:cstheme="minorHAnsi"/>
          <w:position w:val="-20"/>
        </w:rPr>
        <w:object w:dxaOrig="7660" w:dyaOrig="560" w14:anchorId="35570B53">
          <v:shape id="_x0000_i1396" type="#_x0000_t75" style="width:384pt;height:28pt" o:ole="">
            <v:imagedata r:id="rId749" o:title=""/>
          </v:shape>
          <o:OLEObject Type="Embed" ProgID="Equation.DSMT4" ShapeID="_x0000_i1396" DrawAspect="Content" ObjectID="_1459434136" r:id="rId750"/>
        </w:object>
      </w:r>
    </w:p>
    <w:p w14:paraId="29F7ABD8" w14:textId="4A303106" w:rsidR="00EA6918" w:rsidRPr="00EA6918" w:rsidRDefault="000D0D00" w:rsidP="000D0D00">
      <w:pPr>
        <w:tabs>
          <w:tab w:val="left" w:pos="1170"/>
          <w:tab w:val="left" w:pos="8370"/>
        </w:tabs>
        <w:rPr>
          <w:rFonts w:cstheme="minorHAnsi"/>
        </w:rPr>
      </w:pPr>
      <w:r>
        <w:rPr>
          <w:rFonts w:cstheme="minorHAnsi"/>
        </w:rPr>
        <w:tab/>
      </w:r>
      <w:r w:rsidR="00DF7347" w:rsidRPr="00DF7347">
        <w:rPr>
          <w:rFonts w:cstheme="minorHAnsi"/>
          <w:position w:val="-20"/>
        </w:rPr>
        <w:object w:dxaOrig="5900" w:dyaOrig="560" w14:anchorId="6150E610">
          <v:shape id="_x0000_i1397" type="#_x0000_t75" style="width:295pt;height:28pt" o:ole="">
            <v:imagedata r:id="rId751" o:title=""/>
          </v:shape>
          <o:OLEObject Type="Embed" ProgID="Equation.DSMT4" ShapeID="_x0000_i1397" DrawAspect="Content" ObjectID="_1459434137" r:id="rId752"/>
        </w:object>
      </w:r>
      <w:r>
        <w:rPr>
          <w:rFonts w:cstheme="minorHAnsi"/>
        </w:rPr>
        <w:t>.</w:t>
      </w:r>
    </w:p>
    <w:p w14:paraId="29CDD5FE" w14:textId="095939C2" w:rsidR="003529FE" w:rsidRDefault="004E0DCA" w:rsidP="004547BA">
      <w:pPr>
        <w:tabs>
          <w:tab w:val="left" w:pos="630"/>
          <w:tab w:val="left" w:pos="8370"/>
        </w:tabs>
        <w:rPr>
          <w:rFonts w:cstheme="minorHAnsi"/>
        </w:rPr>
      </w:pPr>
      <w:r>
        <w:rPr>
          <w:rFonts w:cstheme="minorHAnsi"/>
        </w:rPr>
        <w:t xml:space="preserve">Proof. </w:t>
      </w:r>
      <w:r w:rsidR="007866C6">
        <w:rPr>
          <w:rFonts w:cstheme="minorHAnsi"/>
        </w:rPr>
        <w:t xml:space="preserve">To show that </w:t>
      </w:r>
      <w:bookmarkStart w:id="408" w:name="OLE_LINK355"/>
      <w:bookmarkStart w:id="409" w:name="OLE_LINK356"/>
      <w:r w:rsidR="007866C6" w:rsidRPr="007866C6">
        <w:rPr>
          <w:rFonts w:ascii="Monotype Corsiva" w:hAnsi="Monotype Corsiva" w:cstheme="minorHAnsi"/>
          <w:sz w:val="28"/>
          <w:szCs w:val="28"/>
        </w:rPr>
        <w:t>T</w:t>
      </w:r>
      <w:bookmarkEnd w:id="408"/>
      <w:bookmarkEnd w:id="409"/>
      <w:r w:rsidR="007866C6">
        <w:rPr>
          <w:rFonts w:cstheme="minorHAnsi"/>
        </w:rPr>
        <w:t xml:space="preserve"> </w:t>
      </w:r>
      <w:r w:rsidR="008A368F">
        <w:rPr>
          <w:rFonts w:cstheme="minorHAnsi"/>
        </w:rPr>
        <w:t xml:space="preserve"> </w:t>
      </w:r>
      <w:r w:rsidR="007866C6">
        <w:rPr>
          <w:rFonts w:cstheme="minorHAnsi"/>
        </w:rPr>
        <w:t xml:space="preserve">is linear, let </w:t>
      </w:r>
      <w:bookmarkStart w:id="410" w:name="OLE_LINK359"/>
      <w:bookmarkStart w:id="411" w:name="OLE_LINK360"/>
      <w:r w:rsidR="007866C6">
        <w:rPr>
          <w:rFonts w:cstheme="minorHAnsi"/>
          <w:i/>
        </w:rPr>
        <w:t>P</w:t>
      </w:r>
      <w:bookmarkEnd w:id="410"/>
      <w:bookmarkEnd w:id="411"/>
      <w:r w:rsidR="007866C6">
        <w:rPr>
          <w:rFonts w:cstheme="minorHAnsi"/>
        </w:rPr>
        <w:t xml:space="preserve"> and </w:t>
      </w:r>
      <w:r w:rsidR="007866C6">
        <w:rPr>
          <w:rFonts w:cstheme="minorHAnsi"/>
          <w:i/>
        </w:rPr>
        <w:t>Q</w:t>
      </w:r>
      <w:r w:rsidR="007866C6">
        <w:rPr>
          <w:rFonts w:cstheme="minorHAnsi"/>
        </w:rPr>
        <w:t xml:space="preserve"> be </w:t>
      </w:r>
      <w:r w:rsidR="00A5518E" w:rsidRPr="00A5518E">
        <w:rPr>
          <w:rFonts w:cstheme="minorHAnsi"/>
          <w:position w:val="-38"/>
        </w:rPr>
        <w:object w:dxaOrig="580" w:dyaOrig="880" w14:anchorId="0D66555B">
          <v:shape id="_x0000_i1398" type="#_x0000_t75" style="width:29pt;height:44pt" o:ole="">
            <v:imagedata r:id="rId753" o:title=""/>
          </v:shape>
          <o:OLEObject Type="Embed" ProgID="Equation.DSMT4" ShapeID="_x0000_i1398" DrawAspect="Content" ObjectID="_1459434138" r:id="rId754"/>
        </w:object>
      </w:r>
      <w:r w:rsidR="00A5518E">
        <w:rPr>
          <w:rFonts w:cstheme="minorHAnsi"/>
        </w:rPr>
        <w:t>-</w:t>
      </w:r>
      <w:r w:rsidR="007866C6">
        <w:rPr>
          <w:rFonts w:cstheme="minorHAnsi"/>
        </w:rPr>
        <w:t>valent tensors</w:t>
      </w:r>
      <w:r w:rsidR="008A368F">
        <w:rPr>
          <w:rFonts w:cstheme="minorHAnsi"/>
        </w:rPr>
        <w:t xml:space="preserve">, </w:t>
      </w:r>
      <w:bookmarkStart w:id="412" w:name="OLE_LINK357"/>
      <w:bookmarkStart w:id="413" w:name="OLE_LINK358"/>
      <w:r w:rsidR="008A368F">
        <w:rPr>
          <w:rFonts w:ascii="Symbol" w:hAnsi="Symbol" w:cstheme="minorHAnsi"/>
          <w:i/>
        </w:rPr>
        <w:t></w:t>
      </w:r>
      <w:bookmarkEnd w:id="412"/>
      <w:bookmarkEnd w:id="413"/>
      <w:r w:rsidR="00F7488A">
        <w:rPr>
          <w:rFonts w:cstheme="minorHAnsi"/>
        </w:rPr>
        <w:t xml:space="preserve"> a scalar</w:t>
      </w:r>
      <w:r w:rsidR="008A368F">
        <w:rPr>
          <w:rFonts w:cstheme="minorHAnsi"/>
        </w:rPr>
        <w:t xml:space="preserve">, and </w:t>
      </w:r>
      <w:r w:rsidR="008A368F">
        <w:rPr>
          <w:rFonts w:cstheme="minorHAnsi"/>
          <w:i/>
        </w:rPr>
        <w:t>R</w:t>
      </w:r>
      <w:r w:rsidR="008A368F">
        <w:rPr>
          <w:rFonts w:cstheme="minorHAnsi"/>
        </w:rPr>
        <w:t> = </w:t>
      </w:r>
      <w:r w:rsidR="008A368F">
        <w:rPr>
          <w:rFonts w:cstheme="minorHAnsi"/>
          <w:i/>
        </w:rPr>
        <w:t>P</w:t>
      </w:r>
      <w:bookmarkStart w:id="414" w:name="OLE_LINK353"/>
      <w:bookmarkStart w:id="415" w:name="OLE_LINK354"/>
      <w:r w:rsidR="00F7488A">
        <w:rPr>
          <w:rFonts w:cstheme="minorHAnsi"/>
        </w:rPr>
        <w:t> </w:t>
      </w:r>
      <w:r w:rsidR="008A368F">
        <w:rPr>
          <w:rFonts w:cstheme="minorHAnsi"/>
        </w:rPr>
        <w:t>+</w:t>
      </w:r>
      <w:bookmarkEnd w:id="414"/>
      <w:bookmarkEnd w:id="415"/>
      <w:r w:rsidR="00F7488A">
        <w:rPr>
          <w:rFonts w:cstheme="minorHAnsi"/>
        </w:rPr>
        <w:t> </w:t>
      </w:r>
      <w:r w:rsidR="008A368F">
        <w:rPr>
          <w:rFonts w:cstheme="minorHAnsi"/>
          <w:i/>
        </w:rPr>
        <w:t>Q</w:t>
      </w:r>
      <w:r w:rsidR="008A368F">
        <w:rPr>
          <w:rFonts w:cstheme="minorHAnsi"/>
        </w:rPr>
        <w:t xml:space="preserve">. Then </w:t>
      </w:r>
    </w:p>
    <w:p w14:paraId="1423650C" w14:textId="26A0C749" w:rsidR="00F7488A" w:rsidRPr="000C0302" w:rsidRDefault="004E1E9F" w:rsidP="000C0302">
      <w:pPr>
        <w:tabs>
          <w:tab w:val="left" w:pos="630"/>
          <w:tab w:val="left" w:pos="8370"/>
        </w:tabs>
        <w:rPr>
          <w:rFonts w:cstheme="minorHAnsi"/>
        </w:rPr>
      </w:pPr>
      <w:r w:rsidRPr="004E1E9F">
        <w:rPr>
          <w:rFonts w:cstheme="minorHAnsi"/>
        </w:rPr>
        <w:object w:dxaOrig="8760" w:dyaOrig="2160" w14:anchorId="763BF7AE">
          <v:shape id="_x0000_i1399" type="#_x0000_t75" style="width:438pt;height:108pt" o:ole="">
            <v:imagedata r:id="rId755" o:title=""/>
          </v:shape>
          <o:OLEObject Type="Embed" ProgID="Equation.DSMT4" ShapeID="_x0000_i1399" DrawAspect="Content" ObjectID="_1459434139" r:id="rId756"/>
        </w:object>
      </w:r>
      <w:r w:rsidR="00F7488A" w:rsidRPr="000C0302">
        <w:rPr>
          <w:rFonts w:cstheme="minorHAnsi"/>
        </w:rPr>
        <w:t>and</w:t>
      </w:r>
    </w:p>
    <w:p w14:paraId="5B9CCCAE" w14:textId="4B1C0DE5" w:rsidR="003A2A25" w:rsidRDefault="003A2A25" w:rsidP="004547BA">
      <w:pPr>
        <w:tabs>
          <w:tab w:val="left" w:pos="630"/>
          <w:tab w:val="left" w:pos="8370"/>
        </w:tabs>
        <w:rPr>
          <w:rFonts w:cstheme="minorHAnsi"/>
        </w:rPr>
      </w:pPr>
      <w:r>
        <w:rPr>
          <w:rFonts w:cstheme="minorHAnsi"/>
        </w:rPr>
        <w:tab/>
      </w:r>
      <w:r w:rsidR="00470154" w:rsidRPr="00470154">
        <w:rPr>
          <w:rFonts w:cstheme="minorHAnsi"/>
          <w:position w:val="-66"/>
        </w:rPr>
        <w:object w:dxaOrig="6480" w:dyaOrig="1620" w14:anchorId="3490809F">
          <v:shape id="_x0000_i1400" type="#_x0000_t75" style="width:324pt;height:81pt" o:ole="">
            <v:imagedata r:id="rId757" o:title=""/>
          </v:shape>
          <o:OLEObject Type="Embed" ProgID="Equation.DSMT4" ShapeID="_x0000_i1400" DrawAspect="Content" ObjectID="_1459434140" r:id="rId758"/>
        </w:object>
      </w:r>
      <w:bookmarkStart w:id="416" w:name="OLE_LINK348"/>
      <w:bookmarkStart w:id="417" w:name="OLE_LINK349"/>
      <w:r w:rsidR="005A00F0" w:rsidRPr="005A00F0">
        <w:rPr>
          <w:rFonts w:ascii="Wingdings" w:hAnsi="Wingdings"/>
          <w:color w:val="0000FF"/>
          <w:position w:val="-42"/>
        </w:rPr>
        <w:t></w:t>
      </w:r>
      <w:bookmarkEnd w:id="416"/>
      <w:bookmarkEnd w:id="417"/>
    </w:p>
    <w:bookmarkEnd w:id="406"/>
    <w:bookmarkEnd w:id="407"/>
    <w:p w14:paraId="7C1AB42F" w14:textId="325DAAA3" w:rsidR="00B07262" w:rsidRDefault="00B07262" w:rsidP="004547BA">
      <w:pPr>
        <w:tabs>
          <w:tab w:val="left" w:pos="630"/>
          <w:tab w:val="left" w:pos="8370"/>
        </w:tabs>
        <w:rPr>
          <w:rFonts w:cstheme="minorHAnsi"/>
        </w:rPr>
      </w:pPr>
    </w:p>
    <w:p w14:paraId="5B5BF0E3" w14:textId="705396D6" w:rsidR="00B07262" w:rsidRPr="00FD1996" w:rsidRDefault="00470154" w:rsidP="004547BA">
      <w:pPr>
        <w:tabs>
          <w:tab w:val="left" w:pos="630"/>
          <w:tab w:val="left" w:pos="8370"/>
        </w:tabs>
        <w:rPr>
          <w:rFonts w:cstheme="minorHAnsi"/>
        </w:rPr>
      </w:pPr>
      <w:r>
        <w:rPr>
          <w:noProof/>
        </w:rPr>
        <mc:AlternateContent>
          <mc:Choice Requires="wpg">
            <w:drawing>
              <wp:anchor distT="0" distB="0" distL="114300" distR="114300" simplePos="0" relativeHeight="251840512" behindDoc="0" locked="0" layoutInCell="1" allowOverlap="1" wp14:anchorId="40316D44" wp14:editId="3BDDC1A5">
                <wp:simplePos x="0" y="0"/>
                <wp:positionH relativeFrom="column">
                  <wp:posOffset>3659505</wp:posOffset>
                </wp:positionH>
                <wp:positionV relativeFrom="paragraph">
                  <wp:posOffset>64770</wp:posOffset>
                </wp:positionV>
                <wp:extent cx="1767840" cy="1641475"/>
                <wp:effectExtent l="0" t="0" r="0" b="9525"/>
                <wp:wrapSquare wrapText="bothSides"/>
                <wp:docPr id="1113" name="Group 1113"/>
                <wp:cNvGraphicFramePr/>
                <a:graphic xmlns:a="http://schemas.openxmlformats.org/drawingml/2006/main">
                  <a:graphicData uri="http://schemas.microsoft.com/office/word/2010/wordprocessingGroup">
                    <wpg:wgp>
                      <wpg:cNvGrpSpPr/>
                      <wpg:grpSpPr>
                        <a:xfrm>
                          <a:off x="0" y="0"/>
                          <a:ext cx="1767840" cy="1641475"/>
                          <a:chOff x="-65616" y="0"/>
                          <a:chExt cx="1768051" cy="1641475"/>
                        </a:xfrm>
                        <a:extLst>
                          <a:ext uri="{0CCBE362-F206-4b92-989A-16890622DB6E}">
                            <ma14:wrappingTextBoxFlag xmlns:ma14="http://schemas.microsoft.com/office/mac/drawingml/2011/main"/>
                          </a:ext>
                        </a:extLst>
                      </wpg:grpSpPr>
                      <wps:wsp>
                        <wps:cNvPr id="1114" name="Straight Arrow Connector 1114"/>
                        <wps:cNvCnPr/>
                        <wps:spPr>
                          <a:xfrm>
                            <a:off x="314960" y="330200"/>
                            <a:ext cx="80433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115" name="Straight Arrow Connector 1115"/>
                        <wps:cNvCnPr/>
                        <wps:spPr>
                          <a:xfrm>
                            <a:off x="898525" y="973455"/>
                            <a:ext cx="803910" cy="0"/>
                          </a:xfrm>
                          <a:prstGeom prst="straightConnector1">
                            <a:avLst/>
                          </a:prstGeom>
                          <a:ln>
                            <a:tailEnd type="arrow"/>
                          </a:ln>
                          <a:scene3d>
                            <a:camera prst="orthographicFront">
                              <a:rot lat="0" lon="0" rev="16200000"/>
                            </a:camera>
                            <a:lightRig rig="threePt" dir="t"/>
                          </a:scene3d>
                        </wps:spPr>
                        <wps:style>
                          <a:lnRef idx="2">
                            <a:schemeClr val="accent1"/>
                          </a:lnRef>
                          <a:fillRef idx="0">
                            <a:schemeClr val="accent1"/>
                          </a:fillRef>
                          <a:effectRef idx="1">
                            <a:schemeClr val="accent1"/>
                          </a:effectRef>
                          <a:fontRef idx="minor">
                            <a:schemeClr val="tx1"/>
                          </a:fontRef>
                        </wps:style>
                        <wps:bodyPr/>
                      </wps:wsp>
                      <wps:wsp>
                        <wps:cNvPr id="1116" name="Text Box 1116"/>
                        <wps:cNvSpPr txBox="1"/>
                        <wps:spPr>
                          <a:xfrm>
                            <a:off x="-65616" y="194310"/>
                            <a:ext cx="362162"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41E359" w14:textId="77777777" w:rsidR="004C0B97" w:rsidRDefault="004C0B97" w:rsidP="0095748E">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Text Box 1117"/>
                        <wps:cNvSpPr txBox="1"/>
                        <wps:spPr>
                          <a:xfrm>
                            <a:off x="1179559" y="193675"/>
                            <a:ext cx="361173"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02FDF9" w14:textId="77777777" w:rsidR="004C0B97" w:rsidRDefault="004C0B97" w:rsidP="0095748E">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5" name="Text Box 1125"/>
                        <wps:cNvSpPr txBox="1"/>
                        <wps:spPr>
                          <a:xfrm>
                            <a:off x="946150" y="1319530"/>
                            <a:ext cx="677545" cy="3219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736D0A" w14:textId="77777777" w:rsidR="004C0B97" w:rsidRDefault="004C0B97" w:rsidP="0095748E">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6" name="Straight Arrow Connector 1126"/>
                        <wps:cNvCnPr/>
                        <wps:spPr>
                          <a:xfrm>
                            <a:off x="281305" y="474345"/>
                            <a:ext cx="744855" cy="795655"/>
                          </a:xfrm>
                          <a:prstGeom prst="straightConnector1">
                            <a:avLst/>
                          </a:prstGeom>
                          <a:ln>
                            <a:prstDash val="dash"/>
                            <a:tailEnd type="arrow"/>
                          </a:ln>
                        </wps:spPr>
                        <wps:style>
                          <a:lnRef idx="2">
                            <a:schemeClr val="accent1"/>
                          </a:lnRef>
                          <a:fillRef idx="0">
                            <a:schemeClr val="accent1"/>
                          </a:fillRef>
                          <a:effectRef idx="1">
                            <a:schemeClr val="accent1"/>
                          </a:effectRef>
                          <a:fontRef idx="minor">
                            <a:schemeClr val="tx1"/>
                          </a:fontRef>
                        </wps:style>
                        <wps:bodyPr/>
                      </wps:wsp>
                      <wps:wsp>
                        <wps:cNvPr id="1127" name="Text Box 1127"/>
                        <wps:cNvSpPr txBox="1"/>
                        <wps:spPr>
                          <a:xfrm>
                            <a:off x="526415" y="0"/>
                            <a:ext cx="38989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B0DFA4" w14:textId="37154C29" w:rsidR="004C0B97" w:rsidRPr="0095748E" w:rsidRDefault="004C0B97" w:rsidP="0095748E">
                              <w:pPr>
                                <w:rPr>
                                  <w:vertAlign w:val="superscript"/>
                                </w:rPr>
                              </w:pPr>
                              <w:r w:rsidRPr="00C9390E">
                                <w:rPr>
                                  <w:i/>
                                </w:rPr>
                                <w:t>S</w:t>
                              </w:r>
                              <w:bookmarkStart w:id="418" w:name="OLE_LINK331"/>
                              <w:bookmarkStart w:id="419" w:name="OLE_LINK400"/>
                              <w:r w:rsidRPr="0095748E">
                                <w:rPr>
                                  <w:position w:val="6"/>
                                  <w:vertAlign w:val="superscript"/>
                                </w:rPr>
                                <w:t>T</w:t>
                              </w:r>
                              <w:bookmarkEnd w:id="418"/>
                              <w:bookmarkEnd w:id="419"/>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8" name="Text Box 1128"/>
                        <wps:cNvSpPr txBox="1"/>
                        <wps:spPr>
                          <a:xfrm>
                            <a:off x="302516" y="888365"/>
                            <a:ext cx="50044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C71AA2" w14:textId="4A510C61" w:rsidR="004C0B97" w:rsidRPr="00FF0E2D" w:rsidRDefault="004C0B97" w:rsidP="0095748E">
                              <w:pPr>
                                <w:rPr>
                                  <w:vertAlign w:val="superscript"/>
                                </w:rPr>
                              </w:pPr>
                              <w:r>
                                <w:rPr>
                                  <w:i/>
                                </w:rPr>
                                <w:t>y</w:t>
                              </w:r>
                              <w:r w:rsidRPr="00AC63A0">
                                <w:rPr>
                                  <w:i/>
                                  <w:sz w:val="8"/>
                                  <w:szCs w:val="8"/>
                                </w:rPr>
                                <w:t xml:space="preserve"> </w:t>
                              </w:r>
                              <w:r w:rsidRPr="00C9390E">
                                <w:rPr>
                                  <w:i/>
                                </w:rPr>
                                <w:t>S</w:t>
                              </w:r>
                              <w:r w:rsidRPr="0095748E">
                                <w:rPr>
                                  <w:position w:val="6"/>
                                  <w:vertAlign w:val="super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9" name="Text Box 1129"/>
                        <wps:cNvSpPr txBox="1"/>
                        <wps:spPr>
                          <a:xfrm>
                            <a:off x="1304290" y="659337"/>
                            <a:ext cx="330835"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616E94" w14:textId="77777777" w:rsidR="004C0B97" w:rsidRPr="00FF0E2D" w:rsidRDefault="004C0B97" w:rsidP="0095748E">
                              <w:pPr>
                                <w:rPr>
                                  <w:vertAlign w:val="superscript"/>
                                </w:rPr>
                              </w:pPr>
                              <w:r w:rsidRPr="00C9390E">
                                <w:rPr>
                                  <w:i/>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13" o:spid="_x0000_s1421" style="position:absolute;margin-left:288.15pt;margin-top:5.1pt;width:139.2pt;height:129.25pt;z-index:251840512;mso-position-horizontal-relative:text;mso-position-vertical-relative:text;mso-width-relative:margin;mso-height-relative:margin" coordorigin="-65616" coordsize="1768051,16414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">
                <v:shape id="Straight Arrow Connector 1114" o:spid="_x0000_s1422" type="#_x0000_t32" style="position:absolute;left:314960;top:330200;width:804333;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0GOHsQAAADdAAAADwAAAGRycy9kb3ducmV2LnhtbERPTWsCMRC9F/ofwhR6q9ktIrI1ilpq&#10;ixVF20OPw2bcXbqZhCRd139vhIK3ebzPmcx604qOfGgsK8gHGQji0uqGKwXfX29PYxAhImtsLZOC&#10;MwWYTe/vJlhoe+I9dYdYiRTCoUAFdYyukDKUNRkMA+uIE3e03mBM0FdSezylcNPK5ywbSYMNp4Ya&#10;HS1rKn8Pf0bBevO+jF3mz+51S7ux+1wcf1a9Uo8P/fwFRKQ+3sT/7g+d5uf5EK7fpBPk9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fQY4exAAAAN0AAAAPAAAAAAAAAAAA&#10;AAAAAKECAABkcnMvZG93bnJldi54bWxQSwUGAAAAAAQABAD5AAAAkgMAAAAA&#10;" strokecolor="#4f81bd [3204]" strokeweight="2pt">
                  <v:stroke endarrow="open"/>
                  <v:shadow on="t" opacity="24903f" mv:blur="40000f" origin=",.5" offset="0,20000emu"/>
                </v:shape>
                <v:shape id="Straight Arrow Connector 1115" o:spid="_x0000_s1423" type="#_x0000_t32" style="position:absolute;left:898525;top:973455;width:80391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0rhcQAAADdAAAADwAAAGRycy9kb3ducmV2LnhtbERPTWsCMRC9F/ofwhR6q9ktKLI1ilpq&#10;ixVF20OPw2bcXbqZhCRd139vhIK3ebzPmcx604qOfGgsK8gHGQji0uqGKwXfX29PYxAhImtsLZOC&#10;MwWYTe/vJlhoe+I9dYdYiRTCoUAFdYyukDKUNRkMA+uIE3e03mBM0FdSezylcNPK5ywbSYMNp4Ya&#10;HS1rKn8Pf0bBevO+jF3mz+51S7ux+1wcf1a9Uo8P/fwFRKQ+3sT/7g+d5uf5EK7fpBPk9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DSuFxAAAAN0AAAAPAAAAAAAAAAAA&#10;AAAAAKECAABkcnMvZG93bnJldi54bWxQSwUGAAAAAAQABAD5AAAAkgMAAAAA&#10;" strokecolor="#4f81bd [3204]" strokeweight="2pt">
                  <v:stroke endarrow="open"/>
                  <v:shadow on="t" opacity="24903f" mv:blur="40000f" origin=",.5" offset="0,20000emu"/>
                </v:shape>
                <v:shape id="Text Box 1116" o:spid="_x0000_s1424" type="#_x0000_t202" style="position:absolute;left:-65616;top:194310;width:362162;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tMOEwgAA&#10;AN0AAAAPAAAAZHJzL2Rvd25yZXYueG1sRE9Na8JAEL0X/A/LFLw1u5EqGl1FLAVPSrUVvA3ZMQnN&#10;zobs1sR/7woFb/N4n7NY9bYWV2p95VhDmigQxLkzFRcavo+fb1MQPiAbrB2Thht5WC0HLwvMjOv4&#10;i66HUIgYwj5DDWUITSalz0uy6BPXEEfu4lqLIcK2kKbFLobbWo6UmkiLFceGEhvalJT/Hv6shp/d&#10;5Xx6V/viw46bzvVKsp1JrYev/XoOIlAfnuJ/99bE+Wk6gcc38QS5v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0w4TCAAAA3QAAAA8AAAAAAAAAAAAAAAAAlwIAAGRycy9kb3du&#10;cmV2LnhtbFBLBQYAAAAABAAEAPUAAACGAwAAAAA=&#10;" filled="f" stroked="f">
                  <v:textbox>
                    <w:txbxContent>
                      <w:p w14:paraId="7441E359" w14:textId="77777777" w:rsidR="007920F8" w:rsidRDefault="007920F8" w:rsidP="0095748E">
                        <w:r>
                          <w:t xml:space="preserve">V </w:t>
                        </w:r>
                      </w:p>
                    </w:txbxContent>
                  </v:textbox>
                </v:shape>
                <v:shape id="Text Box 1117" o:spid="_x0000_s1425" type="#_x0000_t202" style="position:absolute;left:1179559;top:193675;width:361173;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GYfwgAA&#10;AN0AAAAPAAAAZHJzL2Rvd25yZXYueG1sRE9Na8JAEL0L/Q/LFHrT3Uhba+oqogg9WdQqeBuyYxKa&#10;nQ3Z1cR/7wqCt3m8z5nMOluJCzW+dKwhGSgQxJkzJeca/nar/hcIH5ANVo5Jw5U8zKYvvQmmxrW8&#10;ocs25CKGsE9RQxFCnUrps4Is+oGriSN3co3FEGGTS9NgG8NtJYdKfUqLJceGAmtaFJT9b89Ww359&#10;Oh7e1W++tB916zol2Y6l1m+v3fwbRKAuPMUP94+J85NkBPdv4glye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z4Zh/CAAAA3QAAAA8AAAAAAAAAAAAAAAAAlwIAAGRycy9kb3du&#10;cmV2LnhtbFBLBQYAAAAABAAEAPUAAACGAwAAAAA=&#10;" filled="f" stroked="f">
                  <v:textbox>
                    <w:txbxContent>
                      <w:p w14:paraId="2202FDF9" w14:textId="77777777" w:rsidR="007920F8" w:rsidRDefault="007920F8" w:rsidP="0095748E">
                        <w:r>
                          <w:t xml:space="preserve">V </w:t>
                        </w:r>
                      </w:p>
                    </w:txbxContent>
                  </v:textbox>
                </v:shape>
                <v:shape id="Text Box 1125" o:spid="_x0000_s1426" type="#_x0000_t202" style="position:absolute;left:946150;top:1319530;width:677545;height:3219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CpdOwwAA&#10;AN0AAAAPAAAAZHJzL2Rvd25yZXYueG1sRE9Na8JAEL0L/Q/LFLzpbsRIm7oGUQRPLaat4G3Ijklo&#10;djZkV5P++26h0Ns83ues89G24k69bxxrSOYKBHHpTMOVho/3w+wJhA/IBlvHpOGbPOSbh8kaM+MG&#10;PtG9CJWIIewz1FCH0GVS+rImi37uOuLIXV1vMUTYV9L0OMRw28qFUitpseHYUGNHu5rKr+JmNXy+&#10;Xi/npXqr9jbtBjcqyfZZaj19HLcvIAKN4V/85z6aOD9ZpPD7TTxBb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CpdOwwAAAN0AAAAPAAAAAAAAAAAAAAAAAJcCAABkcnMvZG93&#10;bnJldi54bWxQSwUGAAAAAAQABAD1AAAAhwMAAAAA&#10;" filled="f" stroked="f">
                  <v:textbox>
                    <w:txbxContent>
                      <w:p w14:paraId="16736D0A" w14:textId="77777777" w:rsidR="007920F8" w:rsidRDefault="007920F8" w:rsidP="0095748E">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v:textbox>
                </v:shape>
                <v:shape id="Straight Arrow Connector 1126" o:spid="_x0000_s1427" type="#_x0000_t32" style="position:absolute;left:281305;top:474345;width:744855;height:7956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hJgMQAAADdAAAADwAAAGRycy9kb3ducmV2LnhtbERP32vCMBB+H/g/hBP2NlMFS6lG2SwF&#10;2WAwrbDHoznTsuZSmmi7/34ZDPZ2H9/P2+4n24k7Db51rGC5SEAQ1063bBRU5/IpA+EDssbOMSn4&#10;Jg/73exhi7l2I3/Q/RSMiCHsc1TQhNDnUvq6IYt+4XriyF3dYDFEOBipBxxjuO3kKklSabHl2NBg&#10;T4eG6q/TzSp4KS/Z1OM6mDF7fUuL96r4vFZKPc6n5w2IQFP4F/+5jzrOX65S+P0mniB3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lqEmAxAAAAN0AAAAPAAAAAAAAAAAA&#10;AAAAAKECAABkcnMvZG93bnJldi54bWxQSwUGAAAAAAQABAD5AAAAkgMAAAAA&#10;" strokecolor="#4f81bd [3204]" strokeweight="2pt">
                  <v:stroke dashstyle="dash" endarrow="open"/>
                  <v:shadow on="t" opacity="24903f" mv:blur="40000f" origin=",.5" offset="0,20000emu"/>
                </v:shape>
                <v:shape id="Text Box 1127" o:spid="_x0000_s1428" type="#_x0000_t202" style="position:absolute;left:526415;width:38989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lKyiwwAA&#10;AN0AAAAPAAAAZHJzL2Rvd25yZXYueG1sRE9La8JAEL4L/odlCt50V7E+UlcRpdBTxfiA3obsmIRm&#10;Z0N2a9J/3y0I3ubje85q09lK3KnxpWMN45ECQZw5U3Ku4Xx6Hy5A+IBssHJMGn7Jw2bd760wMa7l&#10;I93TkIsYwj5BDUUIdSKlzwqy6EeuJo7czTUWQ4RNLk2DbQy3lZwoNZMWS44NBda0Kyj7Tn+shsvn&#10;7es6VYd8b1/r1nVKsl1KrQcv3fYNRKAuPMUP94eJ88eTOfx/E0+Q6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lKyiwwAAAN0AAAAPAAAAAAAAAAAAAAAAAJcCAABkcnMvZG93&#10;bnJldi54bWxQSwUGAAAAAAQABAD1AAAAhwMAAAAA&#10;" filled="f" stroked="f">
                  <v:textbox>
                    <w:txbxContent>
                      <w:p w14:paraId="38B0DFA4" w14:textId="37154C29" w:rsidR="007920F8" w:rsidRPr="0095748E" w:rsidRDefault="007920F8" w:rsidP="0095748E">
                        <w:pPr>
                          <w:rPr>
                            <w:vertAlign w:val="superscript"/>
                          </w:rPr>
                        </w:pPr>
                        <w:r w:rsidRPr="00C9390E">
                          <w:rPr>
                            <w:i/>
                          </w:rPr>
                          <w:t>S</w:t>
                        </w:r>
                        <w:bookmarkStart w:id="374" w:name="OLE_LINK331"/>
                        <w:bookmarkStart w:id="375" w:name="OLE_LINK400"/>
                        <w:r w:rsidRPr="0095748E">
                          <w:rPr>
                            <w:position w:val="6"/>
                            <w:vertAlign w:val="superscript"/>
                          </w:rPr>
                          <w:t>T</w:t>
                        </w:r>
                        <w:bookmarkEnd w:id="374"/>
                        <w:bookmarkEnd w:id="375"/>
                      </w:p>
                    </w:txbxContent>
                  </v:textbox>
                </v:shape>
                <v:shape id="Text Box 1128" o:spid="_x0000_s1429" type="#_x0000_t202" style="position:absolute;left:302516;top:888365;width:50044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CzjQxQAA&#10;AN0AAAAPAAAAZHJzL2Rvd25yZXYueG1sRI9Ba8JAEIXvQv/DMoXedFepUlNXKUqhJ4upCr0N2TEJ&#10;zc6G7Nak/75zELzN8N68981qM/hGXamLdWAL04kBRVwEV3Np4fj1Pn4BFROywyYwWfijCJv1w2iF&#10;mQs9H+iap1JJCMcMLVQptZnWsajIY5yElli0S+g8Jlm7UrsOewn3jZ4Zs9Aea5aGClvaVlT85L/e&#10;wml/+T4/m89y5+dtHwaj2S+1tU+Pw9srqERDuptv1x9O8KczwZVvZAS9/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MLONDFAAAA3QAAAA8AAAAAAAAAAAAAAAAAlwIAAGRycy9k&#10;b3ducmV2LnhtbFBLBQYAAAAABAAEAPUAAACJAwAAAAA=&#10;" filled="f" stroked="f">
                  <v:textbox>
                    <w:txbxContent>
                      <w:p w14:paraId="7FC71AA2" w14:textId="4A510C61" w:rsidR="007920F8" w:rsidRPr="00FF0E2D" w:rsidRDefault="007920F8" w:rsidP="0095748E">
                        <w:pPr>
                          <w:rPr>
                            <w:vertAlign w:val="superscript"/>
                          </w:rPr>
                        </w:pPr>
                        <w:r>
                          <w:rPr>
                            <w:i/>
                          </w:rPr>
                          <w:t>y</w:t>
                        </w:r>
                        <w:r w:rsidRPr="00AC63A0">
                          <w:rPr>
                            <w:i/>
                            <w:sz w:val="8"/>
                            <w:szCs w:val="8"/>
                          </w:rPr>
                          <w:t xml:space="preserve"> </w:t>
                        </w:r>
                        <w:r w:rsidRPr="00C9390E">
                          <w:rPr>
                            <w:i/>
                          </w:rPr>
                          <w:t>S</w:t>
                        </w:r>
                        <w:r w:rsidRPr="0095748E">
                          <w:rPr>
                            <w:position w:val="6"/>
                            <w:vertAlign w:val="superscript"/>
                          </w:rPr>
                          <w:t>T</w:t>
                        </w:r>
                      </w:p>
                    </w:txbxContent>
                  </v:textbox>
                </v:shape>
                <v:shape id="Text Box 1129" o:spid="_x0000_s1430" type="#_x0000_t202" style="position:absolute;left:1304290;top:659337;width:33083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R51LwwAA&#10;AN0AAAAPAAAAZHJzL2Rvd25yZXYueG1sRE9Na8JAEL0L/Q/LFHozu0qVJroJpUXwZFHbgrchOyah&#10;2dmQXU38991Cwds83uesi9G24kq9bxxrmCUKBHHpTMOVhs/jZvoCwgdkg61j0nAjD0X+MFljZtzA&#10;e7oeQiViCPsMNdQhdJmUvqzJok9cRxy5s+sthgj7SpoehxhuWzlXaiktNhwbauzoraby53CxGr52&#10;59P3s/qo3u2iG9yoJNtUav30OL6uQAQaw138796aOH82T+Hvm3iCzH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R51LwwAAAN0AAAAPAAAAAAAAAAAAAAAAAJcCAABkcnMvZG93&#10;bnJldi54bWxQSwUGAAAAAAQABAD1AAAAhwMAAAAA&#10;" filled="f" stroked="f">
                  <v:textbox>
                    <w:txbxContent>
                      <w:p w14:paraId="36616E94" w14:textId="77777777" w:rsidR="007920F8" w:rsidRPr="00FF0E2D" w:rsidRDefault="007920F8" w:rsidP="0095748E">
                        <w:pPr>
                          <w:rPr>
                            <w:vertAlign w:val="superscript"/>
                          </w:rPr>
                        </w:pPr>
                        <w:r w:rsidRPr="00C9390E">
                          <w:rPr>
                            <w:i/>
                          </w:rPr>
                          <w:t>y</w:t>
                        </w:r>
                      </w:p>
                    </w:txbxContent>
                  </v:textbox>
                </v:shape>
                <w10:wrap type="square"/>
              </v:group>
            </w:pict>
          </mc:Fallback>
        </mc:AlternateContent>
      </w:r>
      <w:r w:rsidR="00B07262">
        <w:rPr>
          <w:rFonts w:cstheme="minorHAnsi"/>
        </w:rPr>
        <w:t xml:space="preserve">In the next theorem, the mapping </w:t>
      </w:r>
      <w:r w:rsidR="00B969F2" w:rsidRPr="00B969F2">
        <w:rPr>
          <w:rFonts w:cstheme="minorHAnsi"/>
          <w:position w:val="-10"/>
        </w:rPr>
        <w:object w:dxaOrig="1000" w:dyaOrig="380" w14:anchorId="274C304C">
          <v:shape id="_x0000_i1401" type="#_x0000_t75" style="width:50pt;height:19pt" o:ole="">
            <v:imagedata r:id="rId759" o:title=""/>
          </v:shape>
          <o:OLEObject Type="Embed" ProgID="Equation.DSMT4" ShapeID="_x0000_i1401" DrawAspect="Content" ObjectID="_1459434141" r:id="rId760"/>
        </w:object>
      </w:r>
      <w:r w:rsidR="00B07262">
        <w:rPr>
          <w:rFonts w:cstheme="minorHAnsi"/>
        </w:rPr>
        <w:t xml:space="preserve"> plays the central role, replacing </w:t>
      </w:r>
      <w:r w:rsidR="00FD1996" w:rsidRPr="00FD1996">
        <w:rPr>
          <w:rFonts w:cstheme="minorHAnsi"/>
          <w:position w:val="-10"/>
        </w:rPr>
        <w:object w:dxaOrig="900" w:dyaOrig="320" w14:anchorId="3378D311">
          <v:shape id="_x0000_i1402" type="#_x0000_t75" style="width:45pt;height:16pt" o:ole="">
            <v:imagedata r:id="rId761" o:title=""/>
          </v:shape>
          <o:OLEObject Type="Embed" ProgID="Equation.DSMT4" ShapeID="_x0000_i1402" DrawAspect="Content" ObjectID="_1459434142" r:id="rId762"/>
        </w:object>
      </w:r>
      <w:r w:rsidR="00B07262">
        <w:rPr>
          <w:rFonts w:cstheme="minorHAnsi"/>
        </w:rPr>
        <w:t xml:space="preserve"> that was used to show that V* is a representation space. </w:t>
      </w:r>
      <w:r w:rsidR="00FD1996">
        <w:rPr>
          <w:rFonts w:cstheme="minorHAnsi"/>
        </w:rPr>
        <w:t xml:space="preserve">Since </w:t>
      </w:r>
      <w:r w:rsidR="00FD1996">
        <w:rPr>
          <w:rFonts w:cstheme="minorHAnsi"/>
          <w:i/>
        </w:rPr>
        <w:t>S</w:t>
      </w:r>
      <w:r w:rsidR="00FD1996">
        <w:rPr>
          <w:rFonts w:cstheme="minorHAnsi"/>
        </w:rPr>
        <w:t xml:space="preserve"> is a square matrix,</w:t>
      </w:r>
      <w:r w:rsidR="0095748E">
        <w:rPr>
          <w:rFonts w:cstheme="minorHAnsi"/>
        </w:rPr>
        <w:t xml:space="preserve"> </w:t>
      </w:r>
      <w:r w:rsidR="00E6017B" w:rsidRPr="00E6017B">
        <w:rPr>
          <w:rFonts w:cstheme="minorHAnsi"/>
          <w:position w:val="-6"/>
        </w:rPr>
        <w:object w:dxaOrig="320" w:dyaOrig="340" w14:anchorId="0F4B7459">
          <v:shape id="_x0000_i1403" type="#_x0000_t75" style="width:16pt;height:17pt" o:ole="">
            <v:imagedata r:id="rId763" o:title=""/>
          </v:shape>
          <o:OLEObject Type="Embed" ProgID="Equation.DSMT4" ShapeID="_x0000_i1403" DrawAspect="Content" ObjectID="_1459434143" r:id="rId764"/>
        </w:object>
      </w:r>
      <w:r w:rsidR="00DF2F79">
        <w:rPr>
          <w:rFonts w:cstheme="minorHAnsi"/>
        </w:rPr>
        <w:t xml:space="preserve"> (as well as </w:t>
      </w:r>
      <w:r w:rsidR="00DF2F79">
        <w:rPr>
          <w:rFonts w:cstheme="minorHAnsi"/>
          <w:i/>
        </w:rPr>
        <w:t>S</w:t>
      </w:r>
      <w:r w:rsidR="00DF2F79">
        <w:rPr>
          <w:rFonts w:cstheme="minorHAnsi"/>
        </w:rPr>
        <w:t>)</w:t>
      </w:r>
      <w:r w:rsidR="00EF5044">
        <w:rPr>
          <w:rFonts w:cstheme="minorHAnsi"/>
        </w:rPr>
        <w:t xml:space="preserve"> </w:t>
      </w:r>
      <w:r w:rsidR="00E6017B">
        <w:rPr>
          <w:rFonts w:cstheme="minorHAnsi"/>
        </w:rPr>
        <w:t>is a linear transformation on V and</w:t>
      </w:r>
      <w:r w:rsidR="00FD1996">
        <w:rPr>
          <w:rFonts w:cstheme="minorHAnsi"/>
        </w:rPr>
        <w:t xml:space="preserve"> </w:t>
      </w:r>
      <w:r w:rsidR="00DF2F79" w:rsidRPr="005F04E6">
        <w:rPr>
          <w:rFonts w:cstheme="minorHAnsi"/>
          <w:position w:val="-10"/>
        </w:rPr>
        <w:object w:dxaOrig="1080" w:dyaOrig="380" w14:anchorId="22FC65D8">
          <v:shape id="_x0000_i1404" type="#_x0000_t75" style="width:54pt;height:19pt" o:ole="">
            <v:imagedata r:id="rId765" o:title=""/>
          </v:shape>
          <o:OLEObject Type="Embed" ProgID="Equation.DSMT4" ShapeID="_x0000_i1404" DrawAspect="Content" ObjectID="_1459434144" r:id="rId766"/>
        </w:object>
      </w:r>
      <w:r w:rsidR="00FD1996">
        <w:rPr>
          <w:rFonts w:cstheme="minorHAnsi"/>
        </w:rPr>
        <w:t xml:space="preserve"> as the figure at the right shows.</w:t>
      </w:r>
    </w:p>
    <w:p w14:paraId="7AC35FE8" w14:textId="46825329" w:rsidR="00892FA8" w:rsidRPr="0005214A" w:rsidRDefault="00F7488A" w:rsidP="004547BA">
      <w:pPr>
        <w:tabs>
          <w:tab w:val="left" w:pos="630"/>
          <w:tab w:val="left" w:pos="8370"/>
        </w:tabs>
        <w:rPr>
          <w:rFonts w:cstheme="minorHAnsi"/>
        </w:rPr>
      </w:pPr>
      <w:r>
        <w:rPr>
          <w:rFonts w:cstheme="minorHAnsi"/>
        </w:rPr>
        <w:tab/>
      </w:r>
      <w:r w:rsidR="003A2A25">
        <w:rPr>
          <w:rFonts w:cstheme="minorHAnsi"/>
        </w:rPr>
        <w:t xml:space="preserve"> </w:t>
      </w:r>
      <w:r w:rsidR="005D6D8E">
        <w:rPr>
          <w:rFonts w:cstheme="minorHAnsi"/>
        </w:rPr>
        <w:tab/>
        <w:t xml:space="preserve"> </w:t>
      </w:r>
      <w:r w:rsidR="004E0DCA">
        <w:rPr>
          <w:rFonts w:cstheme="minorHAnsi"/>
        </w:rPr>
        <w:t xml:space="preserve">   </w:t>
      </w:r>
    </w:p>
    <w:p w14:paraId="5F220762" w14:textId="6A3AAF0D" w:rsidR="006B420E" w:rsidRDefault="006B420E" w:rsidP="004547BA">
      <w:pPr>
        <w:tabs>
          <w:tab w:val="left" w:pos="630"/>
          <w:tab w:val="left" w:pos="8370"/>
        </w:tabs>
        <w:rPr>
          <w:rFonts w:cstheme="minorHAnsi"/>
        </w:rPr>
      </w:pPr>
      <w:bookmarkStart w:id="420" w:name="OLE_LINK381"/>
      <w:bookmarkStart w:id="421" w:name="OLE_LINK382"/>
      <w:r>
        <w:rPr>
          <w:rFonts w:cstheme="minorHAnsi"/>
          <w:color w:val="0000FF"/>
        </w:rPr>
        <w:t>Theorem.</w:t>
      </w:r>
      <w:r>
        <w:rPr>
          <w:rFonts w:cstheme="minorHAnsi"/>
        </w:rPr>
        <w:t xml:space="preserve"> If V is a representation space for a group G, then </w:t>
      </w:r>
      <w:bookmarkStart w:id="422" w:name="OLE_LINK317"/>
      <w:bookmarkStart w:id="423" w:name="OLE_LINK318"/>
      <w:r w:rsidR="00892FA8">
        <w:rPr>
          <w:rFonts w:cstheme="minorHAnsi"/>
        </w:rPr>
        <w:t xml:space="preserve">so is </w:t>
      </w:r>
      <w:bookmarkStart w:id="424" w:name="OLE_LINK391"/>
      <w:bookmarkStart w:id="425" w:name="OLE_LINK392"/>
      <w:bookmarkStart w:id="426" w:name="OLE_LINK350"/>
      <w:bookmarkStart w:id="427" w:name="OLE_LINK351"/>
      <w:bookmarkStart w:id="428" w:name="OLE_LINK343"/>
      <w:bookmarkStart w:id="429" w:name="OLE_LINK369"/>
      <w:bookmarkStart w:id="430" w:name="OLE_LINK377"/>
      <w:bookmarkStart w:id="431" w:name="OLE_LINK378"/>
      <w:r w:rsidR="000267F5">
        <w:rPr>
          <w:rFonts w:cstheme="minorHAnsi"/>
        </w:rPr>
        <w:t xml:space="preserve">the tensor product space </w:t>
      </w:r>
      <w:r w:rsidRPr="00A82570">
        <w:rPr>
          <w:rFonts w:ascii="Monotype Corsiva" w:hAnsi="Monotype Corsiva" w:cstheme="minorHAnsi"/>
          <w:sz w:val="28"/>
          <w:szCs w:val="28"/>
        </w:rPr>
        <w:t>V</w:t>
      </w:r>
      <w:bookmarkEnd w:id="422"/>
      <w:bookmarkEnd w:id="423"/>
      <w:bookmarkEnd w:id="424"/>
      <w:bookmarkEnd w:id="425"/>
      <w:bookmarkEnd w:id="426"/>
      <w:bookmarkEnd w:id="427"/>
      <w:bookmarkEnd w:id="428"/>
      <w:bookmarkEnd w:id="429"/>
      <w:r>
        <w:rPr>
          <w:rFonts w:cstheme="minorHAnsi"/>
        </w:rPr>
        <w:t>.</w:t>
      </w:r>
      <w:bookmarkEnd w:id="430"/>
      <w:bookmarkEnd w:id="431"/>
    </w:p>
    <w:p w14:paraId="3FD2A49C" w14:textId="77777777" w:rsidR="003D3497" w:rsidRDefault="003D3497" w:rsidP="004547BA">
      <w:pPr>
        <w:tabs>
          <w:tab w:val="left" w:pos="630"/>
          <w:tab w:val="left" w:pos="8370"/>
        </w:tabs>
        <w:rPr>
          <w:rFonts w:cstheme="minorHAnsi"/>
        </w:rPr>
      </w:pPr>
    </w:p>
    <w:p w14:paraId="6565A32A" w14:textId="2EC1F609" w:rsidR="0030740C" w:rsidRDefault="00DF3296" w:rsidP="0030740C">
      <w:pPr>
        <w:tabs>
          <w:tab w:val="left" w:pos="3240"/>
          <w:tab w:val="left" w:pos="3870"/>
        </w:tabs>
        <w:rPr>
          <w:rFonts w:cstheme="minorHAnsi"/>
        </w:rPr>
      </w:pPr>
      <w:r>
        <w:rPr>
          <w:rFonts w:cstheme="minorHAnsi"/>
        </w:rPr>
        <w:t>Proof</w:t>
      </w:r>
      <w:r w:rsidR="003D3497">
        <w:rPr>
          <w:rFonts w:cstheme="minorHAnsi"/>
        </w:rPr>
        <w:t>.</w:t>
      </w:r>
      <w:bookmarkStart w:id="432" w:name="OLE_LINK371"/>
      <w:bookmarkStart w:id="433" w:name="OLE_LINK372"/>
      <w:r w:rsidR="0030740C">
        <w:rPr>
          <w:rFonts w:cstheme="minorHAnsi"/>
        </w:rPr>
        <w:t xml:space="preserve"> By definition of representation, there is a subgroup </w:t>
      </w:r>
      <w:r w:rsidR="0030740C">
        <w:rPr>
          <w:rFonts w:cstheme="minorHAnsi"/>
          <w:position w:val="-16"/>
        </w:rPr>
        <w:object w:dxaOrig="1220" w:dyaOrig="440" w14:anchorId="2B41882D">
          <v:shape id="_x0000_i1405" type="#_x0000_t75" style="width:61pt;height:22pt" o:ole="">
            <v:imagedata r:id="rId767" o:title=""/>
          </v:shape>
          <o:OLEObject Type="Embed" ProgID="Equation.DSMT4" ShapeID="_x0000_i1405" DrawAspect="Content" ObjectID="_1459434145" r:id="rId768"/>
        </w:object>
      </w:r>
      <w:r w:rsidR="0030740C">
        <w:rPr>
          <w:rFonts w:cstheme="minorHAnsi"/>
        </w:rPr>
        <w:t xml:space="preserve"> and an isomorphism </w:t>
      </w:r>
      <w:r w:rsidR="007F2F01">
        <w:rPr>
          <w:rFonts w:cstheme="minorHAnsi"/>
          <w:position w:val="-12"/>
        </w:rPr>
        <w:object w:dxaOrig="1060" w:dyaOrig="340" w14:anchorId="0C11F6F9">
          <v:shape id="_x0000_i1406" type="#_x0000_t75" style="width:53pt;height:17pt" o:ole="">
            <v:imagedata r:id="rId769" o:title=""/>
          </v:shape>
          <o:OLEObject Type="Embed" ProgID="Equation.DSMT4" ShapeID="_x0000_i1406" DrawAspect="Content" ObjectID="_1459434146" r:id="rId770"/>
        </w:object>
      </w:r>
      <w:r w:rsidR="0030740C">
        <w:rPr>
          <w:rFonts w:cstheme="minorHAnsi"/>
        </w:rPr>
        <w:t xml:space="preserve"> such that </w:t>
      </w:r>
      <w:r w:rsidR="00221788">
        <w:rPr>
          <w:rFonts w:cstheme="minorHAnsi"/>
          <w:position w:val="-16"/>
        </w:rPr>
        <w:object w:dxaOrig="2260" w:dyaOrig="440" w14:anchorId="283C7305">
          <v:shape id="_x0000_i1407" type="#_x0000_t75" style="width:113pt;height:22pt" o:ole="">
            <v:imagedata r:id="rId771" o:title=""/>
          </v:shape>
          <o:OLEObject Type="Embed" ProgID="Equation.DSMT4" ShapeID="_x0000_i1407" DrawAspect="Content" ObjectID="_1459434147" r:id="rId772"/>
        </w:object>
      </w:r>
      <w:r w:rsidR="0030740C">
        <w:rPr>
          <w:rFonts w:cstheme="minorHAnsi"/>
        </w:rPr>
        <w:t xml:space="preserve"> is a linear </w:t>
      </w:r>
      <w:r w:rsidR="00F07221">
        <w:rPr>
          <w:rFonts w:cstheme="minorHAnsi"/>
        </w:rPr>
        <w:t>transformation on</w:t>
      </w:r>
      <w:r w:rsidR="0030740C">
        <w:rPr>
          <w:rFonts w:cstheme="minorHAnsi"/>
        </w:rPr>
        <w:t xml:space="preserve"> V. We seek another subgroup </w:t>
      </w:r>
      <w:r w:rsidR="00221788">
        <w:rPr>
          <w:rFonts w:cstheme="minorHAnsi"/>
          <w:position w:val="-16"/>
        </w:rPr>
        <w:object w:dxaOrig="1320" w:dyaOrig="440" w14:anchorId="32154203">
          <v:shape id="_x0000_i1408" type="#_x0000_t75" style="width:66pt;height:22pt" o:ole="">
            <v:imagedata r:id="rId773" o:title=""/>
          </v:shape>
          <o:OLEObject Type="Embed" ProgID="Equation.DSMT4" ShapeID="_x0000_i1408" DrawAspect="Content" ObjectID="_1459434148" r:id="rId774"/>
        </w:object>
      </w:r>
      <w:r w:rsidR="0030740C">
        <w:rPr>
          <w:rFonts w:cstheme="minorHAnsi"/>
        </w:rPr>
        <w:t xml:space="preserve"> and an isomorphism </w:t>
      </w:r>
      <w:r w:rsidR="00221788">
        <w:rPr>
          <w:rFonts w:cstheme="minorHAnsi"/>
          <w:position w:val="-12"/>
        </w:rPr>
        <w:object w:dxaOrig="1260" w:dyaOrig="380" w14:anchorId="74923398">
          <v:shape id="_x0000_i1409" type="#_x0000_t75" style="width:63pt;height:19pt" o:ole="">
            <v:imagedata r:id="rId775" o:title=""/>
          </v:shape>
          <o:OLEObject Type="Embed" ProgID="Equation.DSMT4" ShapeID="_x0000_i1409" DrawAspect="Content" ObjectID="_1459434149" r:id="rId776"/>
        </w:object>
      </w:r>
      <w:r w:rsidR="0030740C">
        <w:rPr>
          <w:rFonts w:cstheme="minorHAnsi"/>
        </w:rPr>
        <w:t xml:space="preserve"> such that </w:t>
      </w:r>
      <w:r w:rsidR="00A82570">
        <w:rPr>
          <w:rFonts w:cstheme="minorHAnsi"/>
          <w:position w:val="-16"/>
        </w:rPr>
        <w:object w:dxaOrig="2380" w:dyaOrig="440" w14:anchorId="27D24B80">
          <v:shape id="_x0000_i1410" type="#_x0000_t75" style="width:119pt;height:22pt" o:ole="">
            <v:imagedata r:id="rId777" o:title=""/>
          </v:shape>
          <o:OLEObject Type="Embed" ProgID="Equation.DSMT4" ShapeID="_x0000_i1410" DrawAspect="Content" ObjectID="_1459434150" r:id="rId778"/>
        </w:object>
      </w:r>
      <w:r w:rsidR="0030740C">
        <w:rPr>
          <w:rFonts w:cstheme="minorHAnsi"/>
        </w:rPr>
        <w:t xml:space="preserve"> is a linear transformation </w:t>
      </w:r>
      <w:r w:rsidR="00A82570">
        <w:rPr>
          <w:rFonts w:cstheme="minorHAnsi"/>
        </w:rPr>
        <w:t xml:space="preserve">on </w:t>
      </w:r>
      <w:bookmarkStart w:id="434" w:name="OLE_LINK344"/>
      <w:bookmarkStart w:id="435" w:name="OLE_LINK345"/>
      <w:r w:rsidR="00A82570" w:rsidRPr="00A82570">
        <w:rPr>
          <w:rFonts w:ascii="Monotype Corsiva" w:hAnsi="Monotype Corsiva" w:cstheme="minorHAnsi"/>
          <w:sz w:val="28"/>
          <w:szCs w:val="28"/>
        </w:rPr>
        <w:t>V</w:t>
      </w:r>
      <w:bookmarkEnd w:id="434"/>
      <w:bookmarkEnd w:id="435"/>
      <w:r w:rsidR="0030740C">
        <w:rPr>
          <w:rFonts w:cstheme="minorHAnsi"/>
        </w:rPr>
        <w:t xml:space="preserve">. </w:t>
      </w:r>
    </w:p>
    <w:p w14:paraId="0FC30D6D" w14:textId="2556399E" w:rsidR="0030740C" w:rsidRDefault="00703FFA" w:rsidP="0030740C">
      <w:pPr>
        <w:tabs>
          <w:tab w:val="left" w:pos="3240"/>
          <w:tab w:val="left" w:pos="3870"/>
        </w:tabs>
        <w:rPr>
          <w:rFonts w:cstheme="minorHAnsi"/>
        </w:rPr>
      </w:pPr>
      <w:r>
        <w:rPr>
          <w:rFonts w:cstheme="minorHAnsi"/>
        </w:rPr>
        <w:lastRenderedPageBreak/>
        <w:t>De</w:t>
      </w:r>
      <w:r w:rsidR="005711E6">
        <w:rPr>
          <w:rFonts w:cstheme="minorHAnsi"/>
        </w:rPr>
        <w:t>fine</w:t>
      </w:r>
      <w:r>
        <w:rPr>
          <w:rFonts w:cstheme="minorHAnsi"/>
        </w:rPr>
        <w:t xml:space="preserve"> </w:t>
      </w:r>
      <w:r w:rsidR="0005214A">
        <w:rPr>
          <w:rFonts w:cstheme="minorHAnsi"/>
        </w:rPr>
        <w:t xml:space="preserve"> </w:t>
      </w:r>
    </w:p>
    <w:p w14:paraId="48E6B57C" w14:textId="4A60D552" w:rsidR="0030740C" w:rsidRDefault="003F2D97" w:rsidP="00013E6A">
      <w:pPr>
        <w:pStyle w:val="ListParagraph"/>
        <w:numPr>
          <w:ilvl w:val="0"/>
          <w:numId w:val="33"/>
        </w:numPr>
        <w:tabs>
          <w:tab w:val="left" w:pos="3240"/>
          <w:tab w:val="left" w:pos="3870"/>
        </w:tabs>
        <w:rPr>
          <w:rFonts w:cstheme="minorHAnsi"/>
        </w:rPr>
      </w:pPr>
      <w:bookmarkStart w:id="436" w:name="OLE_LINK415"/>
      <w:bookmarkStart w:id="437" w:name="OLE_LINK416"/>
      <w:r>
        <w:rPr>
          <w:rFonts w:cstheme="minorHAnsi"/>
          <w:i/>
        </w:rPr>
        <w:t xml:space="preserve">  </w:t>
      </w:r>
      <w:r w:rsidR="009514EF" w:rsidRPr="00B14E9C">
        <w:rPr>
          <w:rFonts w:cstheme="minorHAnsi"/>
          <w:i/>
        </w:rPr>
        <w:t>T</w:t>
      </w:r>
      <w:bookmarkEnd w:id="436"/>
      <w:bookmarkEnd w:id="437"/>
      <w:r w:rsidR="0030740C" w:rsidRPr="00B14E9C">
        <w:rPr>
          <w:rFonts w:cstheme="minorHAnsi"/>
          <w:i/>
          <w:iCs/>
          <w:position w:val="-6"/>
          <w:vertAlign w:val="subscript"/>
        </w:rPr>
        <w:t>g</w:t>
      </w:r>
      <w:r w:rsidR="0030740C">
        <w:rPr>
          <w:rFonts w:cstheme="minorHAnsi"/>
        </w:rPr>
        <w:t xml:space="preserve"> = </w:t>
      </w:r>
      <w:r w:rsidR="00B14E9C">
        <w:rPr>
          <w:rFonts w:cstheme="minorHAnsi"/>
          <w:i/>
        </w:rPr>
        <w:t>T</w:t>
      </w:r>
      <w:r w:rsidR="009514EF">
        <w:rPr>
          <w:rFonts w:ascii="Times" w:hAnsi="Times"/>
          <w:sz w:val="20"/>
          <w:szCs w:val="20"/>
        </w:rPr>
        <w:t xml:space="preserve"> </w:t>
      </w:r>
      <w:r w:rsidR="0030740C">
        <w:rPr>
          <w:rFonts w:cstheme="minorHAnsi"/>
        </w:rPr>
        <w:t>(</w:t>
      </w:r>
      <w:r w:rsidR="0030740C">
        <w:rPr>
          <w:rFonts w:cstheme="minorHAnsi"/>
          <w:i/>
        </w:rPr>
        <w:t>g</w:t>
      </w:r>
      <w:r w:rsidR="0030740C">
        <w:rPr>
          <w:rFonts w:cstheme="minorHAnsi"/>
        </w:rPr>
        <w:t xml:space="preserve">) for </w:t>
      </w:r>
      <w:r w:rsidR="0030740C">
        <w:rPr>
          <w:rFonts w:cstheme="minorHAnsi"/>
          <w:i/>
        </w:rPr>
        <w:t>g</w:t>
      </w:r>
      <w:r w:rsidR="0030740C">
        <w:rPr>
          <w:rFonts w:cstheme="minorHAnsi"/>
        </w:rPr>
        <w:t xml:space="preserve"> </w:t>
      </w:r>
      <w:r w:rsidR="0030740C">
        <w:rPr>
          <w:rFonts w:cstheme="minorHAnsi"/>
          <w:position w:val="-6"/>
        </w:rPr>
        <w:object w:dxaOrig="200" w:dyaOrig="240" w14:anchorId="49A73BF3">
          <v:shape id="_x0000_i1411" type="#_x0000_t75" style="width:10pt;height:12pt" o:ole="">
            <v:imagedata r:id="rId779" o:title=""/>
          </v:shape>
          <o:OLEObject Type="Embed" ProgID="Equation.DSMT4" ShapeID="_x0000_i1411" DrawAspect="Content" ObjectID="_1459434151" r:id="rId780"/>
        </w:object>
      </w:r>
      <w:r w:rsidR="0030740C">
        <w:rPr>
          <w:rFonts w:cstheme="minorHAnsi"/>
        </w:rPr>
        <w:t xml:space="preserve"> G.</w:t>
      </w:r>
    </w:p>
    <w:p w14:paraId="139DB108" w14:textId="77777777" w:rsidR="000267F5" w:rsidRDefault="000267F5" w:rsidP="0030740C">
      <w:pPr>
        <w:tabs>
          <w:tab w:val="left" w:pos="3240"/>
          <w:tab w:val="left" w:pos="3870"/>
        </w:tabs>
        <w:rPr>
          <w:rFonts w:cstheme="minorHAnsi"/>
        </w:rPr>
      </w:pPr>
    </w:p>
    <w:p w14:paraId="55CD3A4D" w14:textId="1158B393" w:rsidR="0030740C" w:rsidRDefault="0030740C" w:rsidP="0030740C">
      <w:pPr>
        <w:tabs>
          <w:tab w:val="left" w:pos="3240"/>
          <w:tab w:val="left" w:pos="3870"/>
        </w:tabs>
        <w:rPr>
          <w:rFonts w:cstheme="minorHAnsi"/>
        </w:rPr>
      </w:pPr>
      <w:r>
        <w:rPr>
          <w:rFonts w:cstheme="minorHAnsi"/>
        </w:rPr>
        <w:t xml:space="preserve">Since </w:t>
      </w:r>
      <w:r w:rsidR="009514EF">
        <w:rPr>
          <w:rFonts w:cstheme="minorHAnsi"/>
          <w:i/>
        </w:rPr>
        <w:t>T</w:t>
      </w:r>
      <w:r>
        <w:rPr>
          <w:rFonts w:cstheme="minorHAnsi"/>
        </w:rPr>
        <w:t xml:space="preserve"> is an isomorphism,</w:t>
      </w:r>
    </w:p>
    <w:p w14:paraId="39E23BE8" w14:textId="43865F19" w:rsidR="0030740C" w:rsidRPr="00677B31" w:rsidRDefault="0030740C" w:rsidP="00013E6A">
      <w:pPr>
        <w:pStyle w:val="ListParagraph"/>
        <w:numPr>
          <w:ilvl w:val="0"/>
          <w:numId w:val="33"/>
        </w:numPr>
        <w:tabs>
          <w:tab w:val="left" w:pos="3240"/>
          <w:tab w:val="left" w:pos="3870"/>
        </w:tabs>
        <w:rPr>
          <w:rFonts w:cstheme="minorHAnsi"/>
        </w:rPr>
      </w:pPr>
      <w:r>
        <w:rPr>
          <w:rFonts w:cstheme="minorHAnsi"/>
        </w:rPr>
        <w:t xml:space="preserve">  </w:t>
      </w:r>
      <w:r w:rsidR="00B14E9C" w:rsidRPr="009514EF">
        <w:rPr>
          <w:rFonts w:cstheme="minorHAnsi"/>
          <w:position w:val="-18"/>
        </w:rPr>
        <w:object w:dxaOrig="5340" w:dyaOrig="660" w14:anchorId="2FB3B9F0">
          <v:shape id="_x0000_i1412" type="#_x0000_t75" style="width:267pt;height:33pt" o:ole="">
            <v:imagedata r:id="rId781" o:title=""/>
          </v:shape>
          <o:OLEObject Type="Embed" ProgID="Equation.DSMT4" ShapeID="_x0000_i1412" DrawAspect="Content" ObjectID="_1459434152" r:id="rId782"/>
        </w:object>
      </w:r>
      <w:r>
        <w:rPr>
          <w:rFonts w:cstheme="minorHAnsi"/>
        </w:rPr>
        <w:t xml:space="preserve">.   </w:t>
      </w:r>
    </w:p>
    <w:p w14:paraId="239D28D2" w14:textId="77777777" w:rsidR="000267F5" w:rsidRDefault="000267F5" w:rsidP="0030740C">
      <w:pPr>
        <w:pStyle w:val="ListParagraph"/>
        <w:tabs>
          <w:tab w:val="left" w:pos="3240"/>
          <w:tab w:val="left" w:pos="3870"/>
        </w:tabs>
        <w:ind w:left="0"/>
        <w:rPr>
          <w:rFonts w:cstheme="minorHAnsi"/>
        </w:rPr>
      </w:pPr>
    </w:p>
    <w:p w14:paraId="37210F38" w14:textId="56E3C070" w:rsidR="0030740C" w:rsidRDefault="00677B31" w:rsidP="0030740C">
      <w:pPr>
        <w:pStyle w:val="ListParagraph"/>
        <w:tabs>
          <w:tab w:val="left" w:pos="3240"/>
          <w:tab w:val="left" w:pos="3870"/>
        </w:tabs>
        <w:ind w:left="0"/>
        <w:rPr>
          <w:rFonts w:cstheme="minorHAnsi"/>
        </w:rPr>
      </w:pPr>
      <w:r>
        <w:rPr>
          <w:rFonts w:cstheme="minorHAnsi"/>
        </w:rPr>
        <w:t>S</w:t>
      </w:r>
      <w:r w:rsidR="0030740C">
        <w:rPr>
          <w:rFonts w:cstheme="minorHAnsi"/>
        </w:rPr>
        <w:t>et</w:t>
      </w:r>
    </w:p>
    <w:p w14:paraId="0A51AC51" w14:textId="7FE4774A" w:rsidR="0030740C" w:rsidRDefault="0030740C" w:rsidP="00013E6A">
      <w:pPr>
        <w:pStyle w:val="ListParagraph"/>
        <w:numPr>
          <w:ilvl w:val="0"/>
          <w:numId w:val="33"/>
        </w:numPr>
        <w:tabs>
          <w:tab w:val="left" w:pos="3240"/>
          <w:tab w:val="left" w:pos="3870"/>
        </w:tabs>
        <w:rPr>
          <w:rFonts w:cstheme="minorHAnsi"/>
        </w:rPr>
      </w:pPr>
      <w:r>
        <w:rPr>
          <w:rFonts w:cstheme="minorHAnsi"/>
        </w:rPr>
        <w:t xml:space="preserve">  </w:t>
      </w:r>
      <w:r>
        <w:rPr>
          <w:rFonts w:cstheme="minorHAnsi"/>
          <w:position w:val="-16"/>
        </w:rPr>
        <w:object w:dxaOrig="980" w:dyaOrig="440" w14:anchorId="1CF0EBCE">
          <v:shape id="_x0000_i1413" type="#_x0000_t75" style="width:49pt;height:22pt" o:ole="">
            <v:imagedata r:id="rId783" o:title=""/>
          </v:shape>
          <o:OLEObject Type="Embed" ProgID="Equation.DSMT4" ShapeID="_x0000_i1413" DrawAspect="Content" ObjectID="_1459434153" r:id="rId784"/>
        </w:object>
      </w:r>
      <w:r>
        <w:rPr>
          <w:rFonts w:cstheme="minorHAnsi"/>
        </w:rPr>
        <w:t>.</w:t>
      </w:r>
    </w:p>
    <w:p w14:paraId="5F33BA82" w14:textId="77777777" w:rsidR="000267F5" w:rsidRDefault="000267F5" w:rsidP="00B14E9C">
      <w:pPr>
        <w:tabs>
          <w:tab w:val="left" w:pos="3240"/>
          <w:tab w:val="left" w:pos="3870"/>
        </w:tabs>
        <w:rPr>
          <w:rFonts w:cstheme="minorHAnsi"/>
          <w:i/>
        </w:rPr>
      </w:pPr>
      <w:bookmarkStart w:id="438" w:name="OLE_LINK413"/>
      <w:bookmarkStart w:id="439" w:name="OLE_LINK414"/>
    </w:p>
    <w:p w14:paraId="7A4C5226" w14:textId="34D8073D" w:rsidR="0030740C" w:rsidRDefault="000267F5" w:rsidP="00B14E9C">
      <w:pPr>
        <w:tabs>
          <w:tab w:val="left" w:pos="3240"/>
          <w:tab w:val="left" w:pos="3870"/>
        </w:tabs>
        <w:rPr>
          <w:rFonts w:cstheme="minorHAnsi"/>
        </w:rPr>
      </w:pPr>
      <w:r>
        <w:rPr>
          <w:rFonts w:cstheme="minorHAnsi"/>
        </w:rPr>
        <w:t xml:space="preserve">By prior theorem [13.39], </w:t>
      </w:r>
      <w:r w:rsidR="004E0C50">
        <w:rPr>
          <w:rFonts w:cstheme="minorHAnsi"/>
          <w:i/>
        </w:rPr>
        <w:t>T</w:t>
      </w:r>
      <w:bookmarkEnd w:id="438"/>
      <w:bookmarkEnd w:id="439"/>
      <w:r w:rsidR="004E0C50" w:rsidRPr="00B14E9C">
        <w:rPr>
          <w:rFonts w:cstheme="minorHAnsi"/>
          <w:i/>
          <w:iCs/>
          <w:position w:val="-6"/>
          <w:vertAlign w:val="subscript"/>
        </w:rPr>
        <w:t>g</w:t>
      </w:r>
      <w:r w:rsidR="004E0C50">
        <w:rPr>
          <w:rFonts w:cstheme="minorHAnsi"/>
        </w:rPr>
        <w:t xml:space="preserve"> induces a linear transformation</w:t>
      </w:r>
      <w:r w:rsidR="00B14E9C">
        <w:rPr>
          <w:rFonts w:cstheme="minorHAnsi"/>
        </w:rPr>
        <w:t xml:space="preserve"> </w:t>
      </w:r>
      <w:r w:rsidR="00B14E9C">
        <w:rPr>
          <w:rFonts w:ascii="Monotype Corsiva" w:hAnsi="Monotype Corsiva" w:cstheme="minorHAnsi"/>
          <w:sz w:val="28"/>
          <w:szCs w:val="28"/>
        </w:rPr>
        <w:t>T</w:t>
      </w:r>
      <w:r w:rsidR="00B14E9C" w:rsidRPr="00B14E9C">
        <w:rPr>
          <w:rFonts w:cstheme="minorHAnsi"/>
          <w:i/>
          <w:iCs/>
          <w:position w:val="-6"/>
          <w:vertAlign w:val="subscript"/>
        </w:rPr>
        <w:t>g</w:t>
      </w:r>
      <w:r w:rsidR="000C0302">
        <w:rPr>
          <w:rFonts w:cstheme="minorHAnsi"/>
          <w:vertAlign w:val="subscript"/>
        </w:rPr>
        <w:t xml:space="preserve">  </w:t>
      </w:r>
      <w:r w:rsidR="00B14E9C">
        <w:rPr>
          <w:rFonts w:cstheme="minorHAnsi"/>
        </w:rPr>
        <w:t xml:space="preserve">on </w:t>
      </w:r>
      <w:r w:rsidR="00A82570">
        <w:rPr>
          <w:rFonts w:ascii="Monotype Corsiva" w:hAnsi="Monotype Corsiva" w:cstheme="minorHAnsi"/>
          <w:sz w:val="28"/>
          <w:szCs w:val="28"/>
        </w:rPr>
        <w:t>V</w:t>
      </w:r>
      <w:r>
        <w:rPr>
          <w:rFonts w:ascii="Monotype Corsiva" w:hAnsi="Monotype Corsiva" w:cstheme="minorHAnsi"/>
          <w:sz w:val="28"/>
          <w:szCs w:val="28"/>
        </w:rPr>
        <w:t xml:space="preserve"> </w:t>
      </w:r>
      <w:r w:rsidR="00E207A0">
        <w:rPr>
          <w:rFonts w:cstheme="minorHAnsi"/>
        </w:rPr>
        <w:t>:</w:t>
      </w:r>
    </w:p>
    <w:p w14:paraId="6EAA3455" w14:textId="59F1112C" w:rsidR="005B769D" w:rsidRDefault="005B769D" w:rsidP="003F2D97">
      <w:pPr>
        <w:tabs>
          <w:tab w:val="left" w:pos="810"/>
          <w:tab w:val="left" w:pos="3870"/>
        </w:tabs>
        <w:rPr>
          <w:rFonts w:cstheme="minorHAnsi"/>
        </w:rPr>
      </w:pPr>
      <w:r>
        <w:rPr>
          <w:rFonts w:cstheme="minorHAnsi"/>
        </w:rPr>
        <w:tab/>
      </w:r>
      <w:r w:rsidR="00C83247">
        <w:rPr>
          <w:rFonts w:cstheme="minorHAnsi"/>
        </w:rPr>
        <w:t>For</w:t>
      </w:r>
      <w:r w:rsidR="00AA1EB2">
        <w:rPr>
          <w:rFonts w:cstheme="minorHAnsi"/>
        </w:rPr>
        <w:t xml:space="preserve"> </w:t>
      </w:r>
      <w:r w:rsidR="00AA1EB2" w:rsidRPr="00AA1EB2">
        <w:rPr>
          <w:rFonts w:cstheme="minorHAnsi"/>
          <w:position w:val="-14"/>
        </w:rPr>
        <w:object w:dxaOrig="1000" w:dyaOrig="420" w14:anchorId="43D57DB2">
          <v:shape id="_x0000_i1414" type="#_x0000_t75" style="width:50pt;height:21pt" o:ole="">
            <v:imagedata r:id="rId785" o:title=""/>
          </v:shape>
          <o:OLEObject Type="Embed" ProgID="Equation.DSMT4" ShapeID="_x0000_i1414" DrawAspect="Content" ObjectID="_1459434154" r:id="rId786"/>
        </w:object>
      </w:r>
      <w:r w:rsidR="00C83247">
        <w:rPr>
          <w:rFonts w:cstheme="minorHAnsi"/>
        </w:rPr>
        <w:t>, define</w:t>
      </w:r>
    </w:p>
    <w:p w14:paraId="150070DD" w14:textId="5F2A043C" w:rsidR="005B769D" w:rsidRDefault="005B769D" w:rsidP="00B711FA">
      <w:pPr>
        <w:tabs>
          <w:tab w:val="left" w:pos="810"/>
          <w:tab w:val="left" w:pos="3870"/>
        </w:tabs>
        <w:rPr>
          <w:rFonts w:cstheme="minorHAnsi"/>
        </w:rPr>
      </w:pPr>
      <w:r>
        <w:rPr>
          <w:rFonts w:cstheme="minorHAnsi"/>
        </w:rPr>
        <w:tab/>
      </w:r>
      <w:bookmarkStart w:id="440" w:name="OLE_LINK402"/>
      <w:bookmarkStart w:id="441" w:name="OLE_LINK404"/>
      <w:r w:rsidR="00B711FA">
        <w:rPr>
          <w:rFonts w:cstheme="minorHAnsi"/>
        </w:rPr>
        <w:t xml:space="preserve"> </w:t>
      </w:r>
      <w:r w:rsidR="00D2558C" w:rsidRPr="005B769D">
        <w:rPr>
          <w:rFonts w:cstheme="minorHAnsi"/>
          <w:position w:val="-20"/>
        </w:rPr>
        <w:object w:dxaOrig="7080" w:dyaOrig="560" w14:anchorId="2B85FD5A">
          <v:shape id="_x0000_i1415" type="#_x0000_t75" style="width:354pt;height:28pt" o:ole="">
            <v:imagedata r:id="rId787" o:title=""/>
          </v:shape>
          <o:OLEObject Type="Embed" ProgID="Equation.DSMT4" ShapeID="_x0000_i1415" DrawAspect="Content" ObjectID="_1459434155" r:id="rId788"/>
        </w:object>
      </w:r>
      <w:bookmarkEnd w:id="440"/>
      <w:bookmarkEnd w:id="441"/>
      <w:r>
        <w:rPr>
          <w:rFonts w:cstheme="minorHAnsi"/>
        </w:rPr>
        <w:t xml:space="preserve"> </w:t>
      </w:r>
    </w:p>
    <w:p w14:paraId="102CA100" w14:textId="554D86A1" w:rsidR="00C83247" w:rsidRPr="00B14E9C" w:rsidRDefault="00C83247" w:rsidP="005B769D">
      <w:pPr>
        <w:tabs>
          <w:tab w:val="left" w:pos="900"/>
          <w:tab w:val="left" w:pos="3870"/>
        </w:tabs>
        <w:rPr>
          <w:rFonts w:cstheme="minorHAnsi"/>
        </w:rPr>
      </w:pPr>
      <w:r>
        <w:rPr>
          <w:rFonts w:cstheme="minorHAnsi"/>
        </w:rPr>
        <w:t>or, in abbreviated format,</w:t>
      </w:r>
    </w:p>
    <w:p w14:paraId="5CF87AE2" w14:textId="7AC13D2D" w:rsidR="0030740C" w:rsidRDefault="0030740C" w:rsidP="00013E6A">
      <w:pPr>
        <w:pStyle w:val="ListParagraph"/>
        <w:numPr>
          <w:ilvl w:val="0"/>
          <w:numId w:val="33"/>
        </w:numPr>
        <w:tabs>
          <w:tab w:val="left" w:pos="3240"/>
          <w:tab w:val="left" w:pos="3870"/>
        </w:tabs>
        <w:rPr>
          <w:rFonts w:cstheme="minorHAnsi"/>
        </w:rPr>
      </w:pPr>
      <w:r>
        <w:rPr>
          <w:rFonts w:cstheme="minorHAnsi"/>
        </w:rPr>
        <w:t xml:space="preserve">  </w:t>
      </w:r>
      <w:bookmarkStart w:id="442" w:name="OLE_LINK407"/>
      <w:bookmarkStart w:id="443" w:name="OLE_LINK409"/>
      <w:r w:rsidR="00D2558C" w:rsidRPr="005B769D">
        <w:rPr>
          <w:rFonts w:cstheme="minorHAnsi"/>
          <w:position w:val="-20"/>
        </w:rPr>
        <w:object w:dxaOrig="3200" w:dyaOrig="560" w14:anchorId="6192F97A">
          <v:shape id="_x0000_i1416" type="#_x0000_t75" style="width:160pt;height:28pt" o:ole="">
            <v:imagedata r:id="rId789" o:title=""/>
          </v:shape>
          <o:OLEObject Type="Embed" ProgID="Equation.DSMT4" ShapeID="_x0000_i1416" DrawAspect="Content" ObjectID="_1459434156" r:id="rId790"/>
        </w:object>
      </w:r>
      <w:bookmarkEnd w:id="442"/>
      <w:bookmarkEnd w:id="443"/>
      <w:r>
        <w:rPr>
          <w:rFonts w:cstheme="minorHAnsi"/>
        </w:rPr>
        <w:t>.</w:t>
      </w:r>
    </w:p>
    <w:p w14:paraId="35E9A513" w14:textId="77777777" w:rsidR="000267F5" w:rsidRDefault="000267F5" w:rsidP="0030740C">
      <w:pPr>
        <w:tabs>
          <w:tab w:val="left" w:pos="900"/>
          <w:tab w:val="left" w:pos="3240"/>
          <w:tab w:val="left" w:pos="3870"/>
        </w:tabs>
        <w:rPr>
          <w:rFonts w:cstheme="minorHAnsi"/>
        </w:rPr>
      </w:pPr>
    </w:p>
    <w:p w14:paraId="438F0C57" w14:textId="3E587D1D" w:rsidR="0030740C" w:rsidRDefault="001A53DA" w:rsidP="0030740C">
      <w:pPr>
        <w:tabs>
          <w:tab w:val="left" w:pos="900"/>
          <w:tab w:val="left" w:pos="3240"/>
          <w:tab w:val="left" w:pos="3870"/>
        </w:tabs>
        <w:rPr>
          <w:rFonts w:cstheme="minorHAnsi"/>
        </w:rPr>
      </w:pPr>
      <w:r>
        <w:rPr>
          <w:rFonts w:cstheme="minorHAnsi"/>
        </w:rPr>
        <w:t>Define</w:t>
      </w:r>
    </w:p>
    <w:p w14:paraId="64168499" w14:textId="77777777" w:rsidR="0030740C" w:rsidRDefault="0030740C" w:rsidP="003F2D97">
      <w:pPr>
        <w:tabs>
          <w:tab w:val="left" w:pos="810"/>
          <w:tab w:val="left" w:pos="3240"/>
          <w:tab w:val="left" w:pos="3870"/>
        </w:tabs>
        <w:rPr>
          <w:rFonts w:cstheme="minorHAnsi"/>
        </w:rPr>
      </w:pPr>
      <w:r>
        <w:rPr>
          <w:rFonts w:cstheme="minorHAnsi"/>
        </w:rPr>
        <w:tab/>
      </w:r>
      <w:bookmarkStart w:id="444" w:name="OLE_LINK110"/>
      <w:bookmarkStart w:id="445" w:name="OLE_LINK111"/>
      <w:r>
        <w:rPr>
          <w:rStyle w:val="s3"/>
          <w:rFonts w:ascii="Monotype Corsiva" w:hAnsi="Monotype Corsiva"/>
          <w:sz w:val="28"/>
          <w:szCs w:val="28"/>
        </w:rPr>
        <w:t>G</w:t>
      </w:r>
      <w:r>
        <w:rPr>
          <w:rFonts w:cstheme="minorHAnsi"/>
        </w:rPr>
        <w:t>*</w:t>
      </w:r>
      <w:bookmarkEnd w:id="444"/>
      <w:bookmarkEnd w:id="445"/>
      <w:r>
        <w:rPr>
          <w:rFonts w:cstheme="minorHAnsi"/>
        </w:rPr>
        <w:t xml:space="preserve"> = </w:t>
      </w:r>
      <w:r w:rsidR="00D93D21">
        <w:rPr>
          <w:rFonts w:cstheme="minorHAnsi"/>
          <w:position w:val="-18"/>
        </w:rPr>
        <w:object w:dxaOrig="1280" w:dyaOrig="480" w14:anchorId="7D072AC4">
          <v:shape id="_x0000_i1417" type="#_x0000_t75" style="width:64pt;height:24pt" o:ole="">
            <v:imagedata r:id="rId791" o:title=""/>
          </v:shape>
          <o:OLEObject Type="Embed" ProgID="Equation.DSMT4" ShapeID="_x0000_i1417" DrawAspect="Content" ObjectID="_1459434157" r:id="rId792"/>
        </w:object>
      </w:r>
      <w:r>
        <w:rPr>
          <w:rFonts w:cstheme="minorHAnsi"/>
        </w:rPr>
        <w:t xml:space="preserve"> and</w:t>
      </w:r>
    </w:p>
    <w:p w14:paraId="4EE9BBCC" w14:textId="6254EBBF" w:rsidR="0030740C" w:rsidRDefault="0030740C" w:rsidP="00013E6A">
      <w:pPr>
        <w:pStyle w:val="ListParagraph"/>
        <w:numPr>
          <w:ilvl w:val="0"/>
          <w:numId w:val="33"/>
        </w:numPr>
        <w:tabs>
          <w:tab w:val="left" w:pos="900"/>
          <w:tab w:val="left" w:pos="3240"/>
          <w:tab w:val="left" w:pos="3870"/>
        </w:tabs>
        <w:rPr>
          <w:rFonts w:cstheme="minorHAnsi"/>
        </w:rPr>
      </w:pPr>
      <w:r>
        <w:rPr>
          <w:rFonts w:cstheme="minorHAnsi"/>
        </w:rPr>
        <w:t xml:space="preserve">  </w:t>
      </w:r>
      <w:r w:rsidR="001D273C">
        <w:rPr>
          <w:rFonts w:cstheme="minorHAnsi"/>
          <w:position w:val="-16"/>
        </w:rPr>
        <w:object w:dxaOrig="2420" w:dyaOrig="440" w14:anchorId="17009844">
          <v:shape id="_x0000_i1418" type="#_x0000_t75" style="width:121pt;height:22pt" o:ole="">
            <v:imagedata r:id="rId793" o:title=""/>
          </v:shape>
          <o:OLEObject Type="Embed" ProgID="Equation.DSMT4" ShapeID="_x0000_i1418" DrawAspect="Content" ObjectID="_1459434158" r:id="rId794"/>
        </w:object>
      </w:r>
      <w:r>
        <w:rPr>
          <w:rFonts w:cstheme="minorHAnsi"/>
        </w:rPr>
        <w:t xml:space="preserve"> for </w:t>
      </w:r>
      <w:r>
        <w:rPr>
          <w:rFonts w:cstheme="minorHAnsi"/>
          <w:i/>
        </w:rPr>
        <w:t>g</w:t>
      </w:r>
      <w:r>
        <w:rPr>
          <w:rFonts w:cstheme="minorHAnsi"/>
        </w:rPr>
        <w:t xml:space="preserve"> </w:t>
      </w:r>
      <w:r>
        <w:rPr>
          <w:rFonts w:cstheme="minorHAnsi"/>
          <w:position w:val="-6"/>
        </w:rPr>
        <w:object w:dxaOrig="200" w:dyaOrig="240" w14:anchorId="0CDE344F">
          <v:shape id="_x0000_i1419" type="#_x0000_t75" style="width:10pt;height:12pt" o:ole="">
            <v:imagedata r:id="rId795" o:title=""/>
          </v:shape>
          <o:OLEObject Type="Embed" ProgID="Equation.DSMT4" ShapeID="_x0000_i1419" DrawAspect="Content" ObjectID="_1459434159" r:id="rId796"/>
        </w:object>
      </w:r>
      <w:r>
        <w:rPr>
          <w:rFonts w:cstheme="minorHAnsi"/>
        </w:rPr>
        <w:t xml:space="preserve"> G.</w:t>
      </w:r>
    </w:p>
    <w:p w14:paraId="77D64F42" w14:textId="77777777" w:rsidR="0030740C" w:rsidRDefault="0030740C" w:rsidP="0030740C">
      <w:pPr>
        <w:tabs>
          <w:tab w:val="left" w:pos="3240"/>
          <w:tab w:val="left" w:pos="3870"/>
        </w:tabs>
        <w:rPr>
          <w:rFonts w:cstheme="minorHAnsi"/>
        </w:rPr>
      </w:pPr>
    </w:p>
    <w:p w14:paraId="73AB821F" w14:textId="211CCD8E" w:rsidR="0030740C" w:rsidRDefault="009A27A2" w:rsidP="0030740C">
      <w:pPr>
        <w:tabs>
          <w:tab w:val="left" w:pos="3240"/>
          <w:tab w:val="left" w:pos="3870"/>
        </w:tabs>
        <w:rPr>
          <w:rFonts w:cstheme="minorHAnsi"/>
        </w:rPr>
      </w:pPr>
      <w:r>
        <w:rPr>
          <w:rStyle w:val="s3"/>
          <w:rFonts w:ascii="Monotype Corsiva" w:hAnsi="Monotype Corsiva"/>
          <w:sz w:val="28"/>
          <w:szCs w:val="28"/>
        </w:rPr>
        <w:t>G</w:t>
      </w:r>
      <w:r>
        <w:rPr>
          <w:rFonts w:cstheme="minorHAnsi"/>
        </w:rPr>
        <w:t>* is clearly a subgroup of GL(</w:t>
      </w:r>
      <w:r>
        <w:rPr>
          <w:rFonts w:cstheme="minorHAnsi"/>
          <w:i/>
        </w:rPr>
        <w:t>n</w:t>
      </w:r>
      <w:r>
        <w:rPr>
          <w:rFonts w:cstheme="minorHAnsi"/>
        </w:rPr>
        <w:t xml:space="preserve">). </w:t>
      </w:r>
      <w:r w:rsidR="0030740C">
        <w:rPr>
          <w:rFonts w:cstheme="minorHAnsi"/>
        </w:rPr>
        <w:t xml:space="preserve">We show that </w:t>
      </w:r>
      <w:r w:rsidR="00ED5AC5">
        <w:rPr>
          <w:rFonts w:ascii="Monotype Corsiva" w:hAnsi="Monotype Corsiva" w:cstheme="minorHAnsi"/>
          <w:sz w:val="28"/>
          <w:szCs w:val="28"/>
        </w:rPr>
        <w:t>T</w:t>
      </w:r>
      <w:r w:rsidR="00ED5AC5">
        <w:rPr>
          <w:rFonts w:ascii="Times" w:hAnsi="Times"/>
          <w:sz w:val="20"/>
          <w:szCs w:val="20"/>
        </w:rPr>
        <w:t xml:space="preserve"> </w:t>
      </w:r>
      <w:r w:rsidR="0030740C">
        <w:rPr>
          <w:rFonts w:cstheme="minorHAnsi"/>
        </w:rPr>
        <w:t xml:space="preserve"> is a homomorphism. Let </w:t>
      </w:r>
      <w:r w:rsidR="00CF14B7" w:rsidRPr="00CF14B7">
        <w:rPr>
          <w:rFonts w:cstheme="minorHAnsi"/>
          <w:position w:val="-12"/>
        </w:rPr>
        <w:object w:dxaOrig="820" w:dyaOrig="380" w14:anchorId="438978BD">
          <v:shape id="_x0000_i1420" type="#_x0000_t75" style="width:41pt;height:19pt" o:ole="">
            <v:imagedata r:id="rId797" o:title=""/>
          </v:shape>
          <o:OLEObject Type="Embed" ProgID="Equation.DSMT4" ShapeID="_x0000_i1420" DrawAspect="Content" ObjectID="_1459434160" r:id="rId798"/>
        </w:object>
      </w:r>
      <w:r w:rsidR="0030740C">
        <w:rPr>
          <w:rFonts w:cstheme="minorHAnsi"/>
        </w:rPr>
        <w:t xml:space="preserve"> G and set </w:t>
      </w:r>
    </w:p>
    <w:p w14:paraId="15ABD5E0" w14:textId="6EE4D6BA" w:rsidR="0030740C" w:rsidRDefault="0030740C" w:rsidP="00013E6A">
      <w:pPr>
        <w:pStyle w:val="ListParagraph"/>
        <w:numPr>
          <w:ilvl w:val="0"/>
          <w:numId w:val="33"/>
        </w:numPr>
        <w:tabs>
          <w:tab w:val="left" w:pos="3240"/>
          <w:tab w:val="left" w:pos="3870"/>
        </w:tabs>
        <w:rPr>
          <w:rFonts w:cstheme="minorHAnsi"/>
        </w:rPr>
      </w:pPr>
      <w:r>
        <w:rPr>
          <w:rFonts w:cstheme="minorHAnsi"/>
        </w:rPr>
        <w:t xml:space="preserve">  </w:t>
      </w:r>
      <w:r w:rsidR="00CF14B7" w:rsidRPr="00CF14B7">
        <w:rPr>
          <w:rFonts w:cstheme="minorHAnsi"/>
          <w:position w:val="-12"/>
        </w:rPr>
        <w:object w:dxaOrig="1080" w:dyaOrig="380" w14:anchorId="0BE9D3CA">
          <v:shape id="_x0000_i1421" type="#_x0000_t75" style="width:54pt;height:19pt" o:ole="">
            <v:imagedata r:id="rId799" o:title=""/>
          </v:shape>
          <o:OLEObject Type="Embed" ProgID="Equation.DSMT4" ShapeID="_x0000_i1421" DrawAspect="Content" ObjectID="_1459434161" r:id="rId800"/>
        </w:object>
      </w:r>
      <w:r>
        <w:rPr>
          <w:rFonts w:cstheme="minorHAnsi"/>
        </w:rPr>
        <w:t>.</w:t>
      </w:r>
    </w:p>
    <w:p w14:paraId="7C38BA87" w14:textId="77777777" w:rsidR="0030740C" w:rsidRDefault="0030740C" w:rsidP="0030740C">
      <w:pPr>
        <w:tabs>
          <w:tab w:val="left" w:pos="3240"/>
          <w:tab w:val="left" w:pos="3870"/>
        </w:tabs>
        <w:rPr>
          <w:rFonts w:cstheme="minorHAnsi"/>
        </w:rPr>
      </w:pPr>
    </w:p>
    <w:p w14:paraId="2758CA2D" w14:textId="3CF98A14" w:rsidR="0030740C" w:rsidRDefault="00573B81" w:rsidP="0030740C">
      <w:pPr>
        <w:tabs>
          <w:tab w:val="left" w:pos="3240"/>
          <w:tab w:val="left" w:pos="3870"/>
        </w:tabs>
        <w:rPr>
          <w:rFonts w:cstheme="minorHAnsi"/>
        </w:rPr>
      </w:pPr>
      <w:r>
        <w:rPr>
          <w:rFonts w:cstheme="minorHAnsi"/>
        </w:rPr>
        <w:t xml:space="preserve">We </w:t>
      </w:r>
      <w:r w:rsidR="00ED5AC5">
        <w:rPr>
          <w:rFonts w:cstheme="minorHAnsi"/>
        </w:rPr>
        <w:t>need</w:t>
      </w:r>
      <w:r w:rsidR="0030740C">
        <w:rPr>
          <w:rFonts w:cstheme="minorHAnsi"/>
        </w:rPr>
        <w:t xml:space="preserve"> to show that </w:t>
      </w:r>
      <w:r w:rsidR="005E71F2">
        <w:rPr>
          <w:rFonts w:cstheme="minorHAnsi"/>
          <w:position w:val="-16"/>
        </w:rPr>
        <w:object w:dxaOrig="2500" w:dyaOrig="440" w14:anchorId="246E99CB">
          <v:shape id="_x0000_i1422" type="#_x0000_t75" style="width:125pt;height:22pt" o:ole="">
            <v:imagedata r:id="rId801" o:title=""/>
          </v:shape>
          <o:OLEObject Type="Embed" ProgID="Equation.DSMT4" ShapeID="_x0000_i1422" DrawAspect="Content" ObjectID="_1459434162" r:id="rId802"/>
        </w:object>
      </w:r>
      <w:r w:rsidR="0030740C">
        <w:rPr>
          <w:rFonts w:cstheme="minorHAnsi"/>
        </w:rPr>
        <w:t xml:space="preserve">. </w:t>
      </w:r>
    </w:p>
    <w:p w14:paraId="3DAA2E42" w14:textId="77777777" w:rsidR="00AE0365" w:rsidRDefault="00AE0365" w:rsidP="0030740C">
      <w:pPr>
        <w:tabs>
          <w:tab w:val="left" w:pos="3240"/>
          <w:tab w:val="left" w:pos="3870"/>
        </w:tabs>
        <w:rPr>
          <w:rFonts w:cstheme="minorHAnsi"/>
        </w:rPr>
      </w:pPr>
    </w:p>
    <w:p w14:paraId="6F83714C" w14:textId="3EE97066" w:rsidR="0030740C" w:rsidRDefault="00AE0365" w:rsidP="003F2D97">
      <w:pPr>
        <w:pStyle w:val="ListParagraph"/>
        <w:numPr>
          <w:ilvl w:val="0"/>
          <w:numId w:val="24"/>
        </w:numPr>
        <w:tabs>
          <w:tab w:val="left" w:pos="900"/>
          <w:tab w:val="left" w:pos="3240"/>
          <w:tab w:val="left" w:pos="3870"/>
        </w:tabs>
        <w:ind w:left="720"/>
        <w:rPr>
          <w:rFonts w:cstheme="minorHAnsi"/>
        </w:rPr>
      </w:pPr>
      <w:r>
        <w:rPr>
          <w:position w:val="-18"/>
        </w:rPr>
        <w:t xml:space="preserve"> </w:t>
      </w:r>
      <w:r>
        <w:rPr>
          <w:position w:val="-18"/>
        </w:rPr>
        <w:tab/>
      </w:r>
      <w:bookmarkStart w:id="446" w:name="OLE_LINK346"/>
      <w:bookmarkStart w:id="447" w:name="OLE_LINK347"/>
      <w:r w:rsidR="007265C4" w:rsidRPr="0089649B">
        <w:rPr>
          <w:position w:val="-18"/>
        </w:rPr>
        <w:object w:dxaOrig="1800" w:dyaOrig="660" w14:anchorId="0068DA7A">
          <v:shape id="_x0000_i1423" type="#_x0000_t75" style="width:90pt;height:33pt" o:ole="">
            <v:imagedata r:id="rId803" o:title=""/>
          </v:shape>
          <o:OLEObject Type="Embed" ProgID="Equation.DSMT4" ShapeID="_x0000_i1423" DrawAspect="Content" ObjectID="_1459434163" r:id="rId804"/>
        </w:object>
      </w:r>
      <w:bookmarkEnd w:id="446"/>
      <w:bookmarkEnd w:id="447"/>
      <w:r w:rsidR="0030740C">
        <w:rPr>
          <w:rFonts w:cstheme="minorHAnsi"/>
        </w:rPr>
        <w:t xml:space="preserve"> </w:t>
      </w:r>
      <w:r w:rsidR="0083553D">
        <w:rPr>
          <w:rFonts w:cstheme="minorHAnsi"/>
        </w:rPr>
        <w:t xml:space="preserve">or </w:t>
      </w:r>
      <w:bookmarkStart w:id="448" w:name="OLE_LINK419"/>
      <w:bookmarkStart w:id="449" w:name="OLE_LINK420"/>
      <w:r w:rsidR="001A4A9D" w:rsidRPr="00255F72">
        <w:rPr>
          <w:rFonts w:cstheme="minorHAnsi"/>
          <w:position w:val="-18"/>
        </w:rPr>
        <w:object w:dxaOrig="1820" w:dyaOrig="460" w14:anchorId="59FC4B81">
          <v:shape id="_x0000_i1424" type="#_x0000_t75" style="width:91pt;height:23pt" o:ole="">
            <v:imagedata r:id="rId805" o:title=""/>
          </v:shape>
          <o:OLEObject Type="Embed" ProgID="Equation.DSMT4" ShapeID="_x0000_i1424" DrawAspect="Content" ObjectID="_1459434164" r:id="rId806"/>
        </w:object>
      </w:r>
      <w:bookmarkEnd w:id="448"/>
      <w:bookmarkEnd w:id="449"/>
      <w:r w:rsidR="00255F72">
        <w:rPr>
          <w:rFonts w:cstheme="minorHAnsi"/>
        </w:rPr>
        <w:t xml:space="preserve"> </w:t>
      </w:r>
    </w:p>
    <w:p w14:paraId="209E5A7C" w14:textId="77777777" w:rsidR="0030740C" w:rsidRDefault="0030740C" w:rsidP="0030740C">
      <w:pPr>
        <w:tabs>
          <w:tab w:val="left" w:pos="900"/>
          <w:tab w:val="left" w:pos="3240"/>
          <w:tab w:val="left" w:pos="3870"/>
        </w:tabs>
        <w:rPr>
          <w:rFonts w:cstheme="minorHAnsi"/>
        </w:rPr>
      </w:pPr>
    </w:p>
    <w:p w14:paraId="760213D8" w14:textId="6038C3D8" w:rsidR="0030740C" w:rsidRPr="00101E54" w:rsidRDefault="00B9674D" w:rsidP="003F2D97">
      <w:pPr>
        <w:tabs>
          <w:tab w:val="left" w:pos="900"/>
          <w:tab w:val="left" w:pos="3240"/>
          <w:tab w:val="left" w:pos="3870"/>
        </w:tabs>
        <w:rPr>
          <w:rFonts w:cstheme="minorHAnsi"/>
        </w:rPr>
      </w:pPr>
      <w:r w:rsidRPr="00B9674D">
        <w:rPr>
          <w:rFonts w:cstheme="minorHAnsi"/>
          <w:position w:val="-6"/>
        </w:rPr>
        <w:object w:dxaOrig="300" w:dyaOrig="240" w14:anchorId="37E6C40A">
          <v:shape id="_x0000_i1425" type="#_x0000_t75" style="width:15pt;height:12pt" o:ole="">
            <v:imagedata r:id="rId807" o:title=""/>
          </v:shape>
          <o:OLEObject Type="Embed" ProgID="Equation.DSMT4" ShapeID="_x0000_i1425" DrawAspect="Content" ObjectID="_1459434165" r:id="rId808"/>
        </w:object>
      </w:r>
      <w:r>
        <w:rPr>
          <w:rFonts w:cstheme="minorHAnsi"/>
        </w:rPr>
        <w:t xml:space="preserve"> </w:t>
      </w:r>
      <w:r w:rsidR="003F2D97">
        <w:rPr>
          <w:rFonts w:cstheme="minorHAnsi"/>
        </w:rPr>
        <w:tab/>
      </w:r>
      <w:r w:rsidRPr="007265C4">
        <w:rPr>
          <w:rFonts w:cstheme="minorHAnsi"/>
          <w:position w:val="-18"/>
        </w:rPr>
        <w:object w:dxaOrig="3080" w:dyaOrig="660" w14:anchorId="5192306B">
          <v:shape id="_x0000_i1426" type="#_x0000_t75" style="width:154pt;height:33pt" o:ole="">
            <v:imagedata r:id="rId809" o:title=""/>
          </v:shape>
          <o:OLEObject Type="Embed" ProgID="Equation.DSMT4" ShapeID="_x0000_i1426" DrawAspect="Content" ObjectID="_1459434166" r:id="rId810"/>
        </w:object>
      </w:r>
      <w:r w:rsidR="005711E6">
        <w:rPr>
          <w:rFonts w:cstheme="minorHAnsi"/>
        </w:rPr>
        <w:t>.</w:t>
      </w:r>
      <w:r w:rsidR="0030740C" w:rsidRPr="00101E54">
        <w:rPr>
          <w:rFonts w:cstheme="minorHAnsi"/>
        </w:rPr>
        <w:t xml:space="preserve"> </w:t>
      </w:r>
    </w:p>
    <w:p w14:paraId="2CF098D4" w14:textId="77777777" w:rsidR="009A27A2" w:rsidRDefault="009A27A2" w:rsidP="0030740C">
      <w:pPr>
        <w:tabs>
          <w:tab w:val="left" w:pos="900"/>
          <w:tab w:val="left" w:pos="3240"/>
          <w:tab w:val="left" w:pos="3870"/>
        </w:tabs>
        <w:rPr>
          <w:rFonts w:cstheme="minorHAnsi"/>
        </w:rPr>
      </w:pPr>
    </w:p>
    <w:p w14:paraId="48C04CA4" w14:textId="335DB697" w:rsidR="0030740C" w:rsidRPr="00101E54" w:rsidRDefault="005711E6" w:rsidP="0030740C">
      <w:pPr>
        <w:tabs>
          <w:tab w:val="left" w:pos="900"/>
          <w:tab w:val="left" w:pos="3240"/>
          <w:tab w:val="left" w:pos="3870"/>
        </w:tabs>
        <w:rPr>
          <w:rFonts w:cstheme="minorHAnsi"/>
        </w:rPr>
      </w:pPr>
      <w:r>
        <w:rPr>
          <w:rFonts w:cstheme="minorHAnsi"/>
        </w:rPr>
        <w:t>Therefore</w:t>
      </w:r>
    </w:p>
    <w:p w14:paraId="1448FD22" w14:textId="687D8BD8" w:rsidR="0030740C" w:rsidRPr="00101E54" w:rsidRDefault="00D80136" w:rsidP="00B9674D">
      <w:pPr>
        <w:pStyle w:val="ListParagraph"/>
        <w:numPr>
          <w:ilvl w:val="0"/>
          <w:numId w:val="30"/>
        </w:numPr>
        <w:tabs>
          <w:tab w:val="left" w:pos="900"/>
          <w:tab w:val="left" w:pos="3870"/>
        </w:tabs>
        <w:rPr>
          <w:rFonts w:cstheme="minorHAnsi"/>
        </w:rPr>
      </w:pPr>
      <w:r w:rsidRPr="00101E54">
        <w:t xml:space="preserve"> </w:t>
      </w:r>
      <w:r w:rsidRPr="00101E54">
        <w:tab/>
      </w:r>
      <w:bookmarkStart w:id="450" w:name="OLE_LINK417"/>
      <w:bookmarkStart w:id="451" w:name="OLE_LINK418"/>
      <w:r w:rsidR="00C409E2" w:rsidRPr="00101E54">
        <w:rPr>
          <w:position w:val="-18"/>
        </w:rPr>
        <w:object w:dxaOrig="1320" w:dyaOrig="460" w14:anchorId="70585841">
          <v:shape id="_x0000_i1427" type="#_x0000_t75" style="width:66pt;height:23pt" o:ole="">
            <v:imagedata r:id="rId811" o:title=""/>
          </v:shape>
          <o:OLEObject Type="Embed" ProgID="Equation.DSMT4" ShapeID="_x0000_i1427" DrawAspect="Content" ObjectID="_1459434167" r:id="rId812"/>
        </w:object>
      </w:r>
      <w:bookmarkEnd w:id="450"/>
      <w:bookmarkEnd w:id="451"/>
      <w:r w:rsidR="001A4A9D">
        <w:rPr>
          <w:rFonts w:cstheme="minorHAnsi"/>
        </w:rPr>
        <w:t xml:space="preserve"> or </w:t>
      </w:r>
      <w:r w:rsidR="009F7E6F" w:rsidRPr="00885B57">
        <w:rPr>
          <w:rFonts w:cstheme="minorHAnsi"/>
          <w:position w:val="-22"/>
        </w:rPr>
        <w:object w:dxaOrig="2840" w:dyaOrig="600" w14:anchorId="0FA5D8DF">
          <v:shape id="_x0000_i1428" type="#_x0000_t75" style="width:142pt;height:30pt" o:ole="">
            <v:imagedata r:id="rId813" o:title=""/>
          </v:shape>
          <o:OLEObject Type="Embed" ProgID="Equation.DSMT4" ShapeID="_x0000_i1428" DrawAspect="Content" ObjectID="_1459434168" r:id="rId814"/>
        </w:object>
      </w:r>
      <w:r w:rsidR="001A4A9D">
        <w:rPr>
          <w:rFonts w:cstheme="minorHAnsi"/>
        </w:rPr>
        <w:t xml:space="preserve"> </w:t>
      </w:r>
    </w:p>
    <w:p w14:paraId="4F23B4C0" w14:textId="77777777" w:rsidR="0030740C" w:rsidRDefault="0030740C" w:rsidP="0030740C">
      <w:pPr>
        <w:tabs>
          <w:tab w:val="left" w:pos="720"/>
          <w:tab w:val="left" w:pos="3870"/>
        </w:tabs>
        <w:rPr>
          <w:rFonts w:cstheme="minorHAnsi"/>
        </w:rPr>
      </w:pPr>
    </w:p>
    <w:p w14:paraId="27DA1AD2" w14:textId="168CC002" w:rsidR="0030740C" w:rsidRDefault="0030740C" w:rsidP="0030740C">
      <w:pPr>
        <w:tabs>
          <w:tab w:val="left" w:pos="720"/>
          <w:tab w:val="left" w:pos="3870"/>
        </w:tabs>
        <w:rPr>
          <w:rFonts w:cstheme="minorHAnsi"/>
        </w:rPr>
      </w:pPr>
      <w:r>
        <w:rPr>
          <w:rFonts w:cstheme="minorHAnsi"/>
        </w:rPr>
        <w:t xml:space="preserve">Observe that the inverse operation changed the order of </w:t>
      </w:r>
      <w:r>
        <w:rPr>
          <w:rFonts w:cstheme="minorHAnsi"/>
          <w:i/>
        </w:rPr>
        <w:t>g</w:t>
      </w:r>
      <w:bookmarkStart w:id="452" w:name="OLE_LINK367"/>
      <w:bookmarkStart w:id="453" w:name="OLE_LINK368"/>
      <w:r w:rsidR="006F6EDB" w:rsidRPr="006F6EDB">
        <w:rPr>
          <w:rFonts w:cstheme="minorHAnsi"/>
          <w:position w:val="-6"/>
          <w:vertAlign w:val="subscript"/>
        </w:rPr>
        <w:t>1</w:t>
      </w:r>
      <w:bookmarkEnd w:id="452"/>
      <w:bookmarkEnd w:id="453"/>
      <w:r>
        <w:rPr>
          <w:rFonts w:cstheme="minorHAnsi"/>
        </w:rPr>
        <w:t xml:space="preserve"> and </w:t>
      </w:r>
      <w:r w:rsidR="006F6EDB" w:rsidRPr="006F6EDB">
        <w:rPr>
          <w:rFonts w:cstheme="minorHAnsi"/>
          <w:position w:val="-12"/>
        </w:rPr>
        <w:object w:dxaOrig="300" w:dyaOrig="380" w14:anchorId="083EA69C">
          <v:shape id="_x0000_i1429" type="#_x0000_t75" style="width:15pt;height:19pt" o:ole="">
            <v:imagedata r:id="rId815" o:title=""/>
          </v:shape>
          <o:OLEObject Type="Embed" ProgID="Equation.DSMT4" ShapeID="_x0000_i1429" DrawAspect="Content" ObjectID="_1459434169" r:id="rId816"/>
        </w:object>
      </w:r>
      <w:r>
        <w:rPr>
          <w:rFonts w:cstheme="minorHAnsi"/>
        </w:rPr>
        <w:t>. Then the transpose operation changed it back to the desired order. So</w:t>
      </w:r>
    </w:p>
    <w:p w14:paraId="618E7713" w14:textId="77777777" w:rsidR="00155674" w:rsidRDefault="00155674" w:rsidP="0030740C">
      <w:pPr>
        <w:tabs>
          <w:tab w:val="left" w:pos="720"/>
          <w:tab w:val="left" w:pos="3870"/>
        </w:tabs>
        <w:rPr>
          <w:rFonts w:cstheme="minorHAnsi"/>
        </w:rPr>
      </w:pPr>
    </w:p>
    <w:p w14:paraId="1D07B72B" w14:textId="1950794A" w:rsidR="00155674" w:rsidRPr="005711E6" w:rsidRDefault="00155674" w:rsidP="005711E6">
      <w:pPr>
        <w:pStyle w:val="ListParagraph"/>
        <w:numPr>
          <w:ilvl w:val="0"/>
          <w:numId w:val="42"/>
        </w:numPr>
        <w:tabs>
          <w:tab w:val="left" w:pos="810"/>
          <w:tab w:val="left" w:pos="3870"/>
        </w:tabs>
        <w:ind w:left="990" w:hanging="630"/>
        <w:rPr>
          <w:rFonts w:cstheme="minorHAnsi"/>
        </w:rPr>
      </w:pPr>
      <w:bookmarkStart w:id="454" w:name="OLE_LINK401"/>
      <w:r>
        <w:rPr>
          <w:rFonts w:cstheme="minorHAnsi"/>
          <w:position w:val="-18"/>
        </w:rPr>
        <w:t xml:space="preserve"> </w:t>
      </w:r>
      <w:r w:rsidR="00844602" w:rsidRPr="007A35E6">
        <w:rPr>
          <w:position w:val="-22"/>
        </w:rPr>
        <w:object w:dxaOrig="5760" w:dyaOrig="700" w14:anchorId="4410E08D">
          <v:shape id="_x0000_i1430" type="#_x0000_t75" style="width:4in;height:35pt" o:ole="">
            <v:imagedata r:id="rId817" o:title=""/>
          </v:shape>
          <o:OLEObject Type="Embed" ProgID="Equation.DSMT4" ShapeID="_x0000_i1430" DrawAspect="Content" ObjectID="_1459434170" r:id="rId818"/>
        </w:object>
      </w:r>
      <w:bookmarkEnd w:id="454"/>
      <w:r w:rsidRPr="00155674">
        <w:rPr>
          <w:rFonts w:cstheme="minorHAnsi"/>
          <w:position w:val="-58"/>
        </w:rPr>
        <w:t xml:space="preserve"> </w:t>
      </w:r>
    </w:p>
    <w:p w14:paraId="67F4B4F8" w14:textId="029B6AE6" w:rsidR="00714524" w:rsidRDefault="00606D30" w:rsidP="00714524">
      <w:pPr>
        <w:tabs>
          <w:tab w:val="left" w:pos="1800"/>
          <w:tab w:val="left" w:pos="3870"/>
        </w:tabs>
        <w:ind w:left="360"/>
        <w:rPr>
          <w:rFonts w:cstheme="minorHAnsi"/>
        </w:rPr>
      </w:pPr>
      <w:r w:rsidRPr="00155674">
        <w:rPr>
          <w:rFonts w:cstheme="minorHAnsi"/>
        </w:rPr>
        <w:tab/>
      </w:r>
      <w:r w:rsidR="00155674">
        <w:rPr>
          <w:rFonts w:cstheme="minorHAnsi"/>
        </w:rPr>
        <w:t xml:space="preserve"> </w:t>
      </w:r>
      <w:r w:rsidR="00757E10" w:rsidRPr="00BC1321">
        <w:rPr>
          <w:position w:val="-22"/>
        </w:rPr>
        <w:object w:dxaOrig="6420" w:dyaOrig="700" w14:anchorId="560CC8CE">
          <v:shape id="_x0000_i1431" type="#_x0000_t75" style="width:321pt;height:35pt" o:ole="">
            <v:imagedata r:id="rId819" o:title=""/>
          </v:shape>
          <o:OLEObject Type="Embed" ProgID="Equation.DSMT4" ShapeID="_x0000_i1431" DrawAspect="Content" ObjectID="_1459434171" r:id="rId820"/>
        </w:object>
      </w:r>
      <w:r w:rsidR="009A420E" w:rsidRPr="00155674">
        <w:rPr>
          <w:rFonts w:cstheme="minorHAnsi"/>
        </w:rPr>
        <w:t xml:space="preserve"> </w:t>
      </w:r>
      <w:r w:rsidR="00714524">
        <w:rPr>
          <w:rFonts w:cstheme="minorHAnsi"/>
        </w:rPr>
        <w:t xml:space="preserve"> </w:t>
      </w:r>
    </w:p>
    <w:p w14:paraId="4D82F298" w14:textId="33A18969" w:rsidR="007A35E6" w:rsidRPr="00155674" w:rsidRDefault="007A35E6" w:rsidP="00714524">
      <w:pPr>
        <w:tabs>
          <w:tab w:val="left" w:pos="1800"/>
          <w:tab w:val="left" w:pos="3870"/>
        </w:tabs>
        <w:ind w:left="360"/>
        <w:rPr>
          <w:rFonts w:cstheme="minorHAnsi"/>
        </w:rPr>
      </w:pPr>
      <w:r>
        <w:rPr>
          <w:rFonts w:cstheme="minorHAnsi"/>
        </w:rPr>
        <w:t>and</w:t>
      </w:r>
    </w:p>
    <w:p w14:paraId="316BC33A" w14:textId="6C2623FB" w:rsidR="009A420E" w:rsidRPr="0036597F" w:rsidRDefault="0036597F" w:rsidP="00155674">
      <w:pPr>
        <w:pStyle w:val="ListParagraph"/>
        <w:numPr>
          <w:ilvl w:val="0"/>
          <w:numId w:val="44"/>
        </w:numPr>
        <w:tabs>
          <w:tab w:val="left" w:pos="900"/>
          <w:tab w:val="left" w:pos="3870"/>
        </w:tabs>
        <w:ind w:left="990" w:hanging="720"/>
        <w:rPr>
          <w:rFonts w:cstheme="minorHAnsi"/>
        </w:rPr>
      </w:pPr>
      <w:r w:rsidRPr="0036597F">
        <w:rPr>
          <w:rFonts w:cstheme="minorHAnsi"/>
          <w:position w:val="-18"/>
        </w:rPr>
        <w:object w:dxaOrig="2100" w:dyaOrig="660" w14:anchorId="1C5130D0">
          <v:shape id="_x0000_i1432" type="#_x0000_t75" style="width:105pt;height:33pt" o:ole="">
            <v:imagedata r:id="rId821" o:title=""/>
          </v:shape>
          <o:OLEObject Type="Embed" ProgID="Equation.DSMT4" ShapeID="_x0000_i1432" DrawAspect="Content" ObjectID="_1459434172" r:id="rId822"/>
        </w:object>
      </w:r>
    </w:p>
    <w:p w14:paraId="3211B6C4" w14:textId="68949006" w:rsidR="0036597F" w:rsidRPr="0036597F" w:rsidRDefault="0036597F" w:rsidP="0036597F">
      <w:pPr>
        <w:tabs>
          <w:tab w:val="left" w:pos="900"/>
          <w:tab w:val="left" w:pos="3870"/>
        </w:tabs>
        <w:ind w:left="270"/>
        <w:rPr>
          <w:rFonts w:cstheme="minorHAnsi"/>
        </w:rPr>
      </w:pPr>
      <w:r>
        <w:rPr>
          <w:rFonts w:cstheme="minorHAnsi"/>
        </w:rPr>
        <w:tab/>
      </w:r>
      <w:r w:rsidR="00B769EF" w:rsidRPr="0036597F">
        <w:rPr>
          <w:rFonts w:cstheme="minorHAnsi"/>
          <w:position w:val="-22"/>
        </w:rPr>
        <w:object w:dxaOrig="6720" w:dyaOrig="700" w14:anchorId="515DE5B5">
          <v:shape id="_x0000_i1433" type="#_x0000_t75" style="width:336pt;height:35pt" o:ole="">
            <v:imagedata r:id="rId823" o:title=""/>
          </v:shape>
          <o:OLEObject Type="Embed" ProgID="Equation.DSMT4" ShapeID="_x0000_i1433" DrawAspect="Content" ObjectID="_1459434173" r:id="rId824"/>
        </w:object>
      </w:r>
      <w:r>
        <w:rPr>
          <w:rFonts w:cstheme="minorHAnsi"/>
        </w:rPr>
        <w:t xml:space="preserve"> </w:t>
      </w:r>
    </w:p>
    <w:p w14:paraId="688BD8E5" w14:textId="77777777" w:rsidR="005427A0" w:rsidRDefault="005427A0" w:rsidP="0030740C">
      <w:pPr>
        <w:tabs>
          <w:tab w:val="left" w:pos="450"/>
          <w:tab w:val="left" w:pos="3870"/>
        </w:tabs>
        <w:rPr>
          <w:rFonts w:cstheme="minorHAnsi"/>
        </w:rPr>
      </w:pPr>
    </w:p>
    <w:p w14:paraId="3E95138A" w14:textId="5022CAAB" w:rsidR="0030740C" w:rsidRDefault="005F34BE" w:rsidP="0030740C">
      <w:pPr>
        <w:tabs>
          <w:tab w:val="left" w:pos="450"/>
          <w:tab w:val="left" w:pos="3870"/>
        </w:tabs>
        <w:rPr>
          <w:rFonts w:cstheme="minorHAnsi"/>
        </w:rPr>
      </w:pPr>
      <w:r>
        <w:rPr>
          <w:rFonts w:cstheme="minorHAnsi"/>
        </w:rPr>
        <w:t xml:space="preserve">Since (9) and (10) are short-hand notation for tensor products, and </w:t>
      </w:r>
      <w:r w:rsidR="00937732">
        <w:rPr>
          <w:rFonts w:cstheme="minorHAnsi"/>
        </w:rPr>
        <w:t>since tensor product</w:t>
      </w:r>
      <w:r w:rsidR="005427A0">
        <w:rPr>
          <w:rFonts w:cstheme="minorHAnsi"/>
        </w:rPr>
        <w:t>s</w:t>
      </w:r>
      <w:r w:rsidR="00937732">
        <w:rPr>
          <w:rFonts w:cstheme="minorHAnsi"/>
        </w:rPr>
        <w:t xml:space="preserve"> are multi</w:t>
      </w:r>
      <w:r>
        <w:rPr>
          <w:rFonts w:cstheme="minorHAnsi"/>
        </w:rPr>
        <w:t xml:space="preserve">linear, then operations involving </w:t>
      </w:r>
      <w:bookmarkStart w:id="455" w:name="OLE_LINK405"/>
      <w:bookmarkStart w:id="456" w:name="OLE_LINK406"/>
      <w:r w:rsidR="00937732">
        <w:rPr>
          <w:rFonts w:cstheme="minorHAnsi"/>
          <w:i/>
        </w:rPr>
        <w:t>a</w:t>
      </w:r>
      <w:r w:rsidR="00937732">
        <w:rPr>
          <w:rFonts w:cstheme="minorHAnsi"/>
        </w:rPr>
        <w:t xml:space="preserve">, </w:t>
      </w:r>
      <w:bookmarkEnd w:id="455"/>
      <w:bookmarkEnd w:id="456"/>
      <w:r w:rsidR="00937732">
        <w:rPr>
          <w:rFonts w:cstheme="minorHAnsi"/>
        </w:rPr>
        <w:t xml:space="preserve">…, </w:t>
      </w:r>
      <w:r w:rsidR="00937732">
        <w:rPr>
          <w:rFonts w:cstheme="minorHAnsi"/>
          <w:i/>
        </w:rPr>
        <w:t>c</w:t>
      </w:r>
      <w:r w:rsidR="00937732">
        <w:rPr>
          <w:rFonts w:cstheme="minorHAnsi"/>
        </w:rPr>
        <w:t xml:space="preserve">, </w:t>
      </w:r>
      <w:r w:rsidR="00937732">
        <w:rPr>
          <w:rFonts w:cstheme="minorHAnsi"/>
          <w:i/>
        </w:rPr>
        <w:t>f</w:t>
      </w:r>
      <w:r w:rsidR="00937732">
        <w:rPr>
          <w:rFonts w:cstheme="minorHAnsi"/>
        </w:rPr>
        <w:t xml:space="preserve">, …, and </w:t>
      </w:r>
      <w:r w:rsidR="00937732">
        <w:rPr>
          <w:rFonts w:cstheme="minorHAnsi"/>
          <w:i/>
        </w:rPr>
        <w:t>h</w:t>
      </w:r>
      <w:r w:rsidR="00937732">
        <w:rPr>
          <w:rFonts w:cstheme="minorHAnsi"/>
        </w:rPr>
        <w:t xml:space="preserve"> are compartmentalized. So the </w:t>
      </w:r>
      <w:r w:rsidR="00590748" w:rsidRPr="00590748">
        <w:rPr>
          <w:rFonts w:cstheme="minorHAnsi"/>
          <w:position w:val="-6"/>
        </w:rPr>
        <w:object w:dxaOrig="320" w:dyaOrig="340" w14:anchorId="745E7516">
          <v:shape id="_x0000_i1434" type="#_x0000_t75" style="width:16pt;height:17pt" o:ole="">
            <v:imagedata r:id="rId825" o:title=""/>
          </v:shape>
          <o:OLEObject Type="Embed" ProgID="Equation.DSMT4" ShapeID="_x0000_i1434" DrawAspect="Content" ObjectID="_1459434174" r:id="rId826"/>
        </w:object>
      </w:r>
      <w:r w:rsidR="00937732">
        <w:rPr>
          <w:rFonts w:cstheme="minorHAnsi"/>
        </w:rPr>
        <w:t xml:space="preserve"> tensors in (10) can be moved </w:t>
      </w:r>
      <w:r w:rsidR="005427A0">
        <w:rPr>
          <w:rFonts w:cstheme="minorHAnsi"/>
        </w:rPr>
        <w:t>leftward</w:t>
      </w:r>
      <w:r w:rsidR="00937732">
        <w:rPr>
          <w:rFonts w:cstheme="minorHAnsi"/>
        </w:rPr>
        <w:t xml:space="preserve"> to match equation (9). </w:t>
      </w:r>
      <w:r w:rsidR="0030740C">
        <w:rPr>
          <w:rFonts w:cstheme="minorHAnsi"/>
        </w:rPr>
        <w:t xml:space="preserve">That is, </w:t>
      </w:r>
      <w:r w:rsidR="00937732">
        <w:rPr>
          <w:rFonts w:cstheme="minorHAnsi"/>
        </w:rPr>
        <w:t xml:space="preserve">(9) = (10) and </w:t>
      </w:r>
      <w:r w:rsidR="00FA26FD">
        <w:rPr>
          <w:rFonts w:cstheme="minorHAnsi"/>
        </w:rPr>
        <w:t>hence</w:t>
      </w:r>
      <w:r w:rsidR="00937732">
        <w:rPr>
          <w:rFonts w:cstheme="minorHAnsi"/>
        </w:rPr>
        <w:t xml:space="preserve"> </w:t>
      </w:r>
      <w:r w:rsidR="006C4138">
        <w:rPr>
          <w:rFonts w:ascii="Monotype Corsiva" w:hAnsi="Monotype Corsiva" w:cstheme="minorHAnsi"/>
          <w:sz w:val="28"/>
          <w:szCs w:val="28"/>
        </w:rPr>
        <w:t>T</w:t>
      </w:r>
      <w:r w:rsidR="006C4138">
        <w:rPr>
          <w:rFonts w:ascii="Times" w:hAnsi="Times"/>
          <w:sz w:val="20"/>
          <w:szCs w:val="20"/>
        </w:rPr>
        <w:t xml:space="preserve"> </w:t>
      </w:r>
      <w:r w:rsidR="0030740C">
        <w:rPr>
          <w:rFonts w:cstheme="minorHAnsi"/>
        </w:rPr>
        <w:t xml:space="preserve"> is a homomorphism</w:t>
      </w:r>
      <w:r w:rsidR="00937732">
        <w:rPr>
          <w:rFonts w:cstheme="minorHAnsi"/>
        </w:rPr>
        <w:t>.</w:t>
      </w:r>
      <w:r w:rsidR="0030740C">
        <w:rPr>
          <w:rFonts w:cstheme="minorHAnsi"/>
        </w:rPr>
        <w:tab/>
      </w:r>
      <w:r w:rsidR="0030740C">
        <w:rPr>
          <w:rFonts w:ascii="MS Gothic" w:eastAsia="MS Gothic" w:hAnsi="Lucida Handwriting" w:hint="eastAsia"/>
        </w:rPr>
        <w:t>✔</w:t>
      </w:r>
    </w:p>
    <w:p w14:paraId="48D4B73E" w14:textId="395A0D6C" w:rsidR="0030740C" w:rsidRDefault="0030740C" w:rsidP="0030740C">
      <w:pPr>
        <w:tabs>
          <w:tab w:val="left" w:pos="630"/>
          <w:tab w:val="left" w:pos="8370"/>
        </w:tabs>
        <w:rPr>
          <w:rFonts w:cstheme="minorHAnsi"/>
        </w:rPr>
      </w:pPr>
    </w:p>
    <w:bookmarkEnd w:id="397"/>
    <w:bookmarkEnd w:id="398"/>
    <w:p w14:paraId="70E4E031" w14:textId="77777777" w:rsidR="0086639E" w:rsidRDefault="0030740C" w:rsidP="00EF4FC8">
      <w:pPr>
        <w:tabs>
          <w:tab w:val="left" w:pos="630"/>
          <w:tab w:val="left" w:pos="8370"/>
        </w:tabs>
        <w:rPr>
          <w:rFonts w:cstheme="minorHAnsi"/>
        </w:rPr>
      </w:pPr>
      <w:r>
        <w:rPr>
          <w:rFonts w:cstheme="minorHAnsi"/>
        </w:rPr>
        <w:t xml:space="preserve">To show that </w:t>
      </w:r>
      <w:r w:rsidR="006C4138">
        <w:rPr>
          <w:rFonts w:ascii="Monotype Corsiva" w:hAnsi="Monotype Corsiva" w:cstheme="minorHAnsi"/>
          <w:sz w:val="28"/>
          <w:szCs w:val="28"/>
        </w:rPr>
        <w:t>T</w:t>
      </w:r>
      <w:r w:rsidR="006C4138">
        <w:rPr>
          <w:rFonts w:ascii="Times" w:hAnsi="Times"/>
          <w:sz w:val="20"/>
          <w:szCs w:val="20"/>
        </w:rPr>
        <w:t xml:space="preserve"> </w:t>
      </w:r>
      <w:r>
        <w:rPr>
          <w:rFonts w:cstheme="minorHAnsi"/>
        </w:rPr>
        <w:t xml:space="preserve"> is an isomorphism, we must show that it is 1-1</w:t>
      </w:r>
      <w:r w:rsidR="00ED519B">
        <w:rPr>
          <w:rFonts w:ascii="Times" w:hAnsi="Times"/>
          <w:sz w:val="20"/>
          <w:szCs w:val="20"/>
        </w:rPr>
        <w:t>.</w:t>
      </w:r>
      <w:r w:rsidR="00EC125B">
        <w:rPr>
          <w:rFonts w:cstheme="minorHAnsi"/>
        </w:rPr>
        <w:t xml:space="preserve"> Again, let </w:t>
      </w:r>
      <w:r w:rsidR="00EC125B" w:rsidRPr="00EC125B">
        <w:rPr>
          <w:rFonts w:cstheme="minorHAnsi"/>
          <w:position w:val="-12"/>
        </w:rPr>
        <w:object w:dxaOrig="1060" w:dyaOrig="380" w14:anchorId="3063275F">
          <v:shape id="_x0000_i1435" type="#_x0000_t75" style="width:53pt;height:19pt" o:ole="">
            <v:imagedata r:id="rId827" o:title=""/>
          </v:shape>
          <o:OLEObject Type="Embed" ProgID="Equation.DSMT4" ShapeID="_x0000_i1435" DrawAspect="Content" ObjectID="_1459434175" r:id="rId828"/>
        </w:object>
      </w:r>
      <w:r w:rsidR="00D63260">
        <w:rPr>
          <w:rFonts w:cstheme="minorHAnsi"/>
        </w:rPr>
        <w:t xml:space="preserve">. </w:t>
      </w:r>
      <w:r w:rsidR="00E94F9A">
        <w:rPr>
          <w:rFonts w:cstheme="minorHAnsi"/>
        </w:rPr>
        <w:t xml:space="preserve">We must show that </w:t>
      </w:r>
      <w:r w:rsidR="004744A1" w:rsidRPr="004744A1">
        <w:rPr>
          <w:rFonts w:cstheme="minorHAnsi"/>
          <w:position w:val="-16"/>
        </w:rPr>
        <w:object w:dxaOrig="2980" w:dyaOrig="440" w14:anchorId="24DF719B">
          <v:shape id="_x0000_i1436" type="#_x0000_t75" style="width:149pt;height:22pt" o:ole="">
            <v:imagedata r:id="rId829" o:title=""/>
          </v:shape>
          <o:OLEObject Type="Embed" ProgID="Equation.DSMT4" ShapeID="_x0000_i1436" DrawAspect="Content" ObjectID="_1459434176" r:id="rId830"/>
        </w:object>
      </w:r>
      <w:r w:rsidR="005E71F2">
        <w:rPr>
          <w:rFonts w:cstheme="minorHAnsi"/>
        </w:rPr>
        <w:t xml:space="preserve">. </w:t>
      </w:r>
      <w:r w:rsidR="00D63260">
        <w:rPr>
          <w:rFonts w:cstheme="minorHAnsi"/>
        </w:rPr>
        <w:t xml:space="preserve">To simplify notation, set </w:t>
      </w:r>
    </w:p>
    <w:p w14:paraId="6B54D761" w14:textId="77777777" w:rsidR="0086639E" w:rsidRDefault="0086639E" w:rsidP="00EF4FC8">
      <w:pPr>
        <w:tabs>
          <w:tab w:val="left" w:pos="630"/>
          <w:tab w:val="left" w:pos="8370"/>
        </w:tabs>
        <w:rPr>
          <w:rFonts w:cstheme="minorHAnsi"/>
        </w:rPr>
      </w:pPr>
      <w:r>
        <w:rPr>
          <w:rFonts w:cstheme="minorHAnsi"/>
        </w:rPr>
        <w:tab/>
      </w:r>
      <w:r w:rsidR="006C4138" w:rsidRPr="003C7736">
        <w:rPr>
          <w:rFonts w:cstheme="minorHAnsi"/>
          <w:position w:val="-16"/>
        </w:rPr>
        <w:object w:dxaOrig="1060" w:dyaOrig="440" w14:anchorId="309D53B2">
          <v:shape id="_x0000_i1437" type="#_x0000_t75" style="width:53pt;height:22pt" o:ole="">
            <v:imagedata r:id="rId831" o:title=""/>
          </v:shape>
          <o:OLEObject Type="Embed" ProgID="Equation.DSMT4" ShapeID="_x0000_i1437" DrawAspect="Content" ObjectID="_1459434177" r:id="rId832"/>
        </w:object>
      </w:r>
      <w:r w:rsidR="00D63260">
        <w:rPr>
          <w:rFonts w:cstheme="minorHAnsi"/>
        </w:rPr>
        <w:t xml:space="preserve"> </w:t>
      </w:r>
    </w:p>
    <w:p w14:paraId="56E14D71" w14:textId="77777777" w:rsidR="0086639E" w:rsidRDefault="00D63260" w:rsidP="00EF4FC8">
      <w:pPr>
        <w:tabs>
          <w:tab w:val="left" w:pos="630"/>
          <w:tab w:val="left" w:pos="8370"/>
        </w:tabs>
        <w:rPr>
          <w:rFonts w:cstheme="minorHAnsi"/>
        </w:rPr>
      </w:pPr>
      <w:r>
        <w:rPr>
          <w:rFonts w:cstheme="minorHAnsi"/>
        </w:rPr>
        <w:t xml:space="preserve">and </w:t>
      </w:r>
    </w:p>
    <w:p w14:paraId="4E46DA89" w14:textId="77777777" w:rsidR="0086639E" w:rsidRDefault="0086639E" w:rsidP="00EF4FC8">
      <w:pPr>
        <w:tabs>
          <w:tab w:val="left" w:pos="630"/>
          <w:tab w:val="left" w:pos="8370"/>
        </w:tabs>
        <w:rPr>
          <w:rFonts w:cstheme="minorHAnsi"/>
        </w:rPr>
      </w:pPr>
      <w:r>
        <w:rPr>
          <w:rFonts w:cstheme="minorHAnsi"/>
        </w:rPr>
        <w:tab/>
      </w:r>
      <w:r w:rsidR="006C4138" w:rsidRPr="003C7736">
        <w:rPr>
          <w:rFonts w:cstheme="minorHAnsi"/>
          <w:position w:val="-16"/>
        </w:rPr>
        <w:object w:dxaOrig="1100" w:dyaOrig="440" w14:anchorId="79312BCB">
          <v:shape id="_x0000_i1438" type="#_x0000_t75" style="width:55pt;height:22pt" o:ole="">
            <v:imagedata r:id="rId833" o:title=""/>
          </v:shape>
          <o:OLEObject Type="Embed" ProgID="Equation.DSMT4" ShapeID="_x0000_i1438" DrawAspect="Content" ObjectID="_1459434178" r:id="rId834"/>
        </w:object>
      </w:r>
      <w:r w:rsidR="00D63260">
        <w:rPr>
          <w:rFonts w:cstheme="minorHAnsi"/>
        </w:rPr>
        <w:t xml:space="preserve">. </w:t>
      </w:r>
    </w:p>
    <w:p w14:paraId="54186689" w14:textId="77777777" w:rsidR="0086639E" w:rsidRDefault="00D63260" w:rsidP="00EF4FC8">
      <w:pPr>
        <w:tabs>
          <w:tab w:val="left" w:pos="630"/>
          <w:tab w:val="left" w:pos="8370"/>
        </w:tabs>
        <w:rPr>
          <w:rFonts w:cstheme="minorHAnsi"/>
        </w:rPr>
      </w:pPr>
      <w:r>
        <w:rPr>
          <w:rFonts w:cstheme="minorHAnsi"/>
          <w:i/>
        </w:rPr>
        <w:t>T</w:t>
      </w:r>
      <w:r>
        <w:rPr>
          <w:rFonts w:cstheme="minorHAnsi"/>
        </w:rPr>
        <w:t xml:space="preserve"> and </w:t>
      </w:r>
      <w:r>
        <w:rPr>
          <w:rFonts w:cstheme="minorHAnsi"/>
          <w:i/>
        </w:rPr>
        <w:t>N</w:t>
      </w:r>
      <w:r>
        <w:rPr>
          <w:rFonts w:cstheme="minorHAnsi"/>
        </w:rPr>
        <w:t xml:space="preserve"> are linear transformations on V. </w:t>
      </w:r>
      <w:r w:rsidR="000D57EB">
        <w:rPr>
          <w:rFonts w:cstheme="minorHAnsi"/>
        </w:rPr>
        <w:t xml:space="preserve">Set </w:t>
      </w:r>
      <w:bookmarkStart w:id="457" w:name="OLE_LINK389"/>
      <w:bookmarkStart w:id="458" w:name="OLE_LINK390"/>
      <w:bookmarkStart w:id="459" w:name="OLE_LINK398"/>
      <w:bookmarkStart w:id="460" w:name="OLE_LINK399"/>
    </w:p>
    <w:p w14:paraId="5DF4C56B" w14:textId="77777777" w:rsidR="0086639E" w:rsidRDefault="0086639E" w:rsidP="00EF4FC8">
      <w:pPr>
        <w:tabs>
          <w:tab w:val="left" w:pos="630"/>
          <w:tab w:val="left" w:pos="8370"/>
        </w:tabs>
        <w:rPr>
          <w:rFonts w:cstheme="minorHAnsi"/>
        </w:rPr>
      </w:pPr>
      <w:r>
        <w:rPr>
          <w:rFonts w:cstheme="minorHAnsi"/>
        </w:rPr>
        <w:tab/>
      </w:r>
      <w:r w:rsidR="000D57EB">
        <w:rPr>
          <w:rFonts w:cstheme="minorHAnsi"/>
          <w:i/>
        </w:rPr>
        <w:t>S</w:t>
      </w:r>
      <w:r w:rsidR="00B8555B">
        <w:rPr>
          <w:rFonts w:cstheme="minorHAnsi"/>
        </w:rPr>
        <w:t> = </w:t>
      </w:r>
      <w:r w:rsidR="000D57EB">
        <w:rPr>
          <w:rFonts w:cstheme="minorHAnsi"/>
          <w:i/>
        </w:rPr>
        <w:t>T</w:t>
      </w:r>
      <w:bookmarkStart w:id="461" w:name="OLE_LINK421"/>
      <w:bookmarkStart w:id="462" w:name="OLE_LINK422"/>
      <w:r w:rsidR="00B8555B">
        <w:rPr>
          <w:rFonts w:cstheme="minorHAnsi"/>
        </w:rPr>
        <w:t> </w:t>
      </w:r>
      <w:r w:rsidR="000D57EB" w:rsidRPr="006C4138">
        <w:rPr>
          <w:rFonts w:cstheme="minorHAnsi"/>
          <w:position w:val="6"/>
          <w:vertAlign w:val="superscript"/>
        </w:rPr>
        <w:t>-1</w:t>
      </w:r>
      <w:bookmarkEnd w:id="461"/>
      <w:bookmarkEnd w:id="462"/>
      <w:r w:rsidR="000D57EB">
        <w:rPr>
          <w:rFonts w:cstheme="minorHAnsi"/>
        </w:rPr>
        <w:t xml:space="preserve"> </w:t>
      </w:r>
      <w:bookmarkEnd w:id="457"/>
      <w:bookmarkEnd w:id="458"/>
    </w:p>
    <w:p w14:paraId="3641A2BA" w14:textId="77777777" w:rsidR="0086639E" w:rsidRDefault="000D57EB" w:rsidP="00EF4FC8">
      <w:pPr>
        <w:tabs>
          <w:tab w:val="left" w:pos="630"/>
          <w:tab w:val="left" w:pos="8370"/>
        </w:tabs>
        <w:rPr>
          <w:rFonts w:cstheme="minorHAnsi"/>
        </w:rPr>
      </w:pPr>
      <w:r>
        <w:rPr>
          <w:rFonts w:cstheme="minorHAnsi"/>
        </w:rPr>
        <w:t xml:space="preserve">and </w:t>
      </w:r>
    </w:p>
    <w:p w14:paraId="647D8F5B" w14:textId="77777777" w:rsidR="0086639E" w:rsidRDefault="0086639E" w:rsidP="00EF4FC8">
      <w:pPr>
        <w:tabs>
          <w:tab w:val="left" w:pos="630"/>
          <w:tab w:val="left" w:pos="8370"/>
        </w:tabs>
        <w:rPr>
          <w:rFonts w:cstheme="minorHAnsi"/>
        </w:rPr>
      </w:pPr>
      <w:r>
        <w:rPr>
          <w:rFonts w:cstheme="minorHAnsi"/>
        </w:rPr>
        <w:tab/>
      </w:r>
      <w:r w:rsidR="000D57EB">
        <w:rPr>
          <w:rFonts w:cstheme="minorHAnsi"/>
          <w:i/>
        </w:rPr>
        <w:t xml:space="preserve">M </w:t>
      </w:r>
      <w:r w:rsidR="000D57EB">
        <w:rPr>
          <w:rFonts w:cstheme="minorHAnsi"/>
        </w:rPr>
        <w:t xml:space="preserve">= </w:t>
      </w:r>
      <w:r w:rsidR="000D57EB">
        <w:rPr>
          <w:rFonts w:cstheme="minorHAnsi"/>
          <w:i/>
        </w:rPr>
        <w:t>N</w:t>
      </w:r>
      <w:bookmarkEnd w:id="459"/>
      <w:bookmarkEnd w:id="460"/>
      <w:r w:rsidR="006C4138">
        <w:rPr>
          <w:rFonts w:cstheme="minorHAnsi"/>
        </w:rPr>
        <w:t xml:space="preserve"> </w:t>
      </w:r>
      <w:r w:rsidR="006C4138" w:rsidRPr="006C4138">
        <w:rPr>
          <w:rFonts w:cstheme="minorHAnsi"/>
          <w:position w:val="6"/>
          <w:vertAlign w:val="superscript"/>
        </w:rPr>
        <w:t>-1</w:t>
      </w:r>
      <w:r w:rsidR="000D57EB">
        <w:rPr>
          <w:rFonts w:cstheme="minorHAnsi"/>
        </w:rPr>
        <w:t xml:space="preserve">. </w:t>
      </w:r>
    </w:p>
    <w:p w14:paraId="54018596" w14:textId="3FF17332" w:rsidR="006E30C8" w:rsidRDefault="00F5247A" w:rsidP="00EF4FC8">
      <w:pPr>
        <w:tabs>
          <w:tab w:val="left" w:pos="630"/>
          <w:tab w:val="left" w:pos="8370"/>
        </w:tabs>
        <w:rPr>
          <w:rFonts w:cstheme="minorHAnsi"/>
        </w:rPr>
      </w:pPr>
      <w:r>
        <w:rPr>
          <w:rFonts w:cstheme="minorHAnsi"/>
        </w:rPr>
        <w:t xml:space="preserve">By </w:t>
      </w:r>
      <w:r w:rsidR="001143EC">
        <w:rPr>
          <w:rFonts w:cstheme="minorHAnsi"/>
        </w:rPr>
        <w:t>(4)</w:t>
      </w:r>
      <w:r>
        <w:rPr>
          <w:rFonts w:cstheme="minorHAnsi"/>
        </w:rPr>
        <w:t xml:space="preserve">, </w:t>
      </w:r>
    </w:p>
    <w:p w14:paraId="034E10A0" w14:textId="32C0C7AA" w:rsidR="006E30C8" w:rsidRPr="00877BFD" w:rsidRDefault="006E30C8" w:rsidP="0076369F">
      <w:pPr>
        <w:tabs>
          <w:tab w:val="left" w:pos="450"/>
          <w:tab w:val="left" w:pos="8370"/>
        </w:tabs>
        <w:rPr>
          <w:rFonts w:cstheme="minorHAnsi"/>
          <w:position w:val="-14"/>
        </w:rPr>
      </w:pPr>
      <w:r>
        <w:rPr>
          <w:rFonts w:cstheme="minorHAnsi"/>
        </w:rPr>
        <w:tab/>
      </w:r>
      <w:r w:rsidR="002650A1" w:rsidRPr="00D12A82">
        <w:rPr>
          <w:rFonts w:cstheme="minorHAnsi"/>
          <w:position w:val="-20"/>
        </w:rPr>
        <w:object w:dxaOrig="4260" w:dyaOrig="680" w14:anchorId="49CBB500">
          <v:shape id="_x0000_i1439" type="#_x0000_t75" style="width:213pt;height:34pt" o:ole="">
            <v:imagedata r:id="rId835" o:title=""/>
          </v:shape>
          <o:OLEObject Type="Embed" ProgID="Equation.DSMT4" ShapeID="_x0000_i1439" DrawAspect="Content" ObjectID="_1459434179" r:id="rId836"/>
        </w:object>
      </w:r>
      <w:r w:rsidR="00877BFD">
        <w:rPr>
          <w:rFonts w:cstheme="minorHAnsi"/>
          <w:position w:val="-14"/>
        </w:rPr>
        <w:t xml:space="preserve"> </w:t>
      </w:r>
      <w:r>
        <w:rPr>
          <w:rFonts w:cstheme="minorHAnsi"/>
        </w:rPr>
        <w:t xml:space="preserve">  </w:t>
      </w:r>
    </w:p>
    <w:p w14:paraId="7461CDF1" w14:textId="53FE3E6E" w:rsidR="006E30C8" w:rsidRDefault="001143EC" w:rsidP="00EF4FC8">
      <w:pPr>
        <w:tabs>
          <w:tab w:val="left" w:pos="630"/>
          <w:tab w:val="left" w:pos="8370"/>
        </w:tabs>
        <w:rPr>
          <w:rFonts w:cstheme="minorHAnsi"/>
        </w:rPr>
      </w:pPr>
      <w:r>
        <w:rPr>
          <w:rFonts w:cstheme="minorHAnsi"/>
        </w:rPr>
        <w:t>and</w:t>
      </w:r>
    </w:p>
    <w:p w14:paraId="50CF76E4" w14:textId="77777777" w:rsidR="009040D1" w:rsidRDefault="006E30C8" w:rsidP="00CF3415">
      <w:pPr>
        <w:tabs>
          <w:tab w:val="left" w:pos="450"/>
          <w:tab w:val="left" w:pos="8370"/>
        </w:tabs>
        <w:rPr>
          <w:rFonts w:cstheme="minorHAnsi"/>
        </w:rPr>
      </w:pPr>
      <w:r>
        <w:rPr>
          <w:rFonts w:cstheme="minorHAnsi"/>
        </w:rPr>
        <w:tab/>
      </w:r>
      <w:r w:rsidR="002650A1" w:rsidRPr="000D5868">
        <w:rPr>
          <w:rFonts w:cstheme="minorHAnsi"/>
          <w:position w:val="-20"/>
        </w:rPr>
        <w:object w:dxaOrig="4480" w:dyaOrig="680" w14:anchorId="3C42FECF">
          <v:shape id="_x0000_i1440" type="#_x0000_t75" style="width:224pt;height:34pt" o:ole="">
            <v:imagedata r:id="rId837" o:title=""/>
          </v:shape>
          <o:OLEObject Type="Embed" ProgID="Equation.DSMT4" ShapeID="_x0000_i1440" DrawAspect="Content" ObjectID="_1459434180" r:id="rId838"/>
        </w:object>
      </w:r>
      <w:r>
        <w:rPr>
          <w:rFonts w:cstheme="minorHAnsi"/>
        </w:rPr>
        <w:t xml:space="preserve">. </w:t>
      </w:r>
    </w:p>
    <w:p w14:paraId="00A028F6" w14:textId="77777777" w:rsidR="00E82F6A" w:rsidRDefault="00E82F6A" w:rsidP="00EF4FC8">
      <w:pPr>
        <w:tabs>
          <w:tab w:val="left" w:pos="630"/>
          <w:tab w:val="left" w:pos="8370"/>
        </w:tabs>
        <w:rPr>
          <w:rFonts w:cstheme="minorHAnsi"/>
        </w:rPr>
      </w:pPr>
      <w:r>
        <w:rPr>
          <w:rFonts w:cstheme="minorHAnsi"/>
        </w:rPr>
        <w:t xml:space="preserve">So, </w:t>
      </w:r>
    </w:p>
    <w:p w14:paraId="0B0DD065" w14:textId="68F4FAE5" w:rsidR="0076369F" w:rsidRPr="002650A1" w:rsidRDefault="00E82F6A" w:rsidP="002650A1">
      <w:pPr>
        <w:tabs>
          <w:tab w:val="left" w:pos="450"/>
          <w:tab w:val="left" w:pos="4140"/>
          <w:tab w:val="left" w:pos="8370"/>
        </w:tabs>
      </w:pPr>
      <w:r>
        <w:rPr>
          <w:rFonts w:cstheme="minorHAnsi"/>
        </w:rPr>
        <w:tab/>
      </w:r>
      <w:r w:rsidR="00205A1B" w:rsidRPr="00BD16FA">
        <w:rPr>
          <w:rFonts w:cstheme="minorHAnsi"/>
          <w:position w:val="-16"/>
        </w:rPr>
        <w:object w:dxaOrig="1560" w:dyaOrig="440" w14:anchorId="25ABC3FF">
          <v:shape id="_x0000_i1441" type="#_x0000_t75" style="width:78pt;height:22pt" o:ole="">
            <v:imagedata r:id="rId839" o:title=""/>
          </v:shape>
          <o:OLEObject Type="Embed" ProgID="Equation.DSMT4" ShapeID="_x0000_i1441" DrawAspect="Content" ObjectID="_1459434181" r:id="rId840"/>
        </w:object>
      </w:r>
      <w:r w:rsidR="00DE7A6C">
        <w:rPr>
          <w:rFonts w:cstheme="minorHAnsi"/>
        </w:rPr>
        <w:t xml:space="preserve"> </w:t>
      </w:r>
      <w:r w:rsidR="00EF39C0">
        <w:rPr>
          <w:rFonts w:cstheme="minorHAnsi"/>
        </w:rPr>
        <w:t xml:space="preserve">  </w:t>
      </w:r>
      <w:r w:rsidR="00EF39C0" w:rsidRPr="00EF39C0">
        <w:rPr>
          <w:rFonts w:cstheme="minorHAnsi"/>
          <w:position w:val="-6"/>
        </w:rPr>
        <w:object w:dxaOrig="300" w:dyaOrig="240" w14:anchorId="43BFE61D">
          <v:shape id="_x0000_i1442" type="#_x0000_t75" style="width:15pt;height:12pt" o:ole="">
            <v:imagedata r:id="rId841" o:title=""/>
          </v:shape>
          <o:OLEObject Type="Embed" ProgID="Equation.DSMT4" ShapeID="_x0000_i1442" DrawAspect="Content" ObjectID="_1459434182" r:id="rId842"/>
        </w:object>
      </w:r>
      <w:r w:rsidR="002650A1">
        <w:t xml:space="preserve">   </w:t>
      </w:r>
      <w:r w:rsidR="00FD56E0" w:rsidRPr="00220DB6">
        <w:rPr>
          <w:rFonts w:cstheme="minorHAnsi"/>
          <w:position w:val="-14"/>
        </w:rPr>
        <w:object w:dxaOrig="5360" w:dyaOrig="420" w14:anchorId="3C412BD7">
          <v:shape id="_x0000_i1443" type="#_x0000_t75" style="width:268pt;height:21pt" o:ole="">
            <v:imagedata r:id="rId843" o:title=""/>
          </v:shape>
          <o:OLEObject Type="Embed" ProgID="Equation.DSMT4" ShapeID="_x0000_i1443" DrawAspect="Content" ObjectID="_1459434183" r:id="rId844"/>
        </w:object>
      </w:r>
    </w:p>
    <w:p w14:paraId="6DDFE076" w14:textId="388E6658" w:rsidR="00205A1B" w:rsidRDefault="0076369F" w:rsidP="00CF3415">
      <w:pPr>
        <w:tabs>
          <w:tab w:val="left" w:pos="630"/>
          <w:tab w:val="left" w:pos="4140"/>
          <w:tab w:val="left" w:pos="8370"/>
        </w:tabs>
        <w:rPr>
          <w:rFonts w:cstheme="minorHAnsi"/>
        </w:rPr>
      </w:pPr>
      <w:r>
        <w:rPr>
          <w:rFonts w:cstheme="minorHAnsi"/>
        </w:rPr>
        <w:t>because we don’t</w:t>
      </w:r>
      <w:r w:rsidR="00CF3415">
        <w:rPr>
          <w:rFonts w:cstheme="minorHAnsi"/>
        </w:rPr>
        <w:t xml:space="preserve"> </w:t>
      </w:r>
      <w:r>
        <w:rPr>
          <w:rFonts w:cstheme="minorHAnsi"/>
        </w:rPr>
        <w:t>mix dissimilar indices.</w:t>
      </w:r>
      <w:r w:rsidR="00220DB6">
        <w:rPr>
          <w:rFonts w:cstheme="minorHAnsi"/>
        </w:rPr>
        <w:t xml:space="preserve"> </w:t>
      </w:r>
      <w:r w:rsidR="002650A1">
        <w:rPr>
          <w:rFonts w:cstheme="minorHAnsi"/>
        </w:rPr>
        <w:t>Each of these expressions</w:t>
      </w:r>
      <w:r w:rsidR="00CF3415">
        <w:rPr>
          <w:rFonts w:cstheme="minorHAnsi"/>
        </w:rPr>
        <w:t xml:space="preserve"> is equivalent to </w:t>
      </w:r>
      <w:r w:rsidR="00DE7A6C">
        <w:rPr>
          <w:rFonts w:cstheme="minorHAnsi"/>
          <w:i/>
        </w:rPr>
        <w:t>T</w:t>
      </w:r>
      <w:r w:rsidR="00DE7A6C">
        <w:rPr>
          <w:rFonts w:cstheme="minorHAnsi"/>
        </w:rPr>
        <w:t xml:space="preserve"> = </w:t>
      </w:r>
      <w:r w:rsidR="00DE7A6C">
        <w:rPr>
          <w:rFonts w:cstheme="minorHAnsi"/>
          <w:i/>
        </w:rPr>
        <w:t>N</w:t>
      </w:r>
      <w:r w:rsidR="00205A1B" w:rsidRPr="00205A1B">
        <w:rPr>
          <w:rFonts w:cstheme="minorHAnsi"/>
          <w:i/>
        </w:rPr>
        <w:t>.</w:t>
      </w:r>
      <w:r w:rsidR="00205A1B">
        <w:rPr>
          <w:rFonts w:cstheme="minorHAnsi"/>
        </w:rPr>
        <w:t xml:space="preserve"> So,</w:t>
      </w:r>
    </w:p>
    <w:p w14:paraId="6D040499" w14:textId="77777777" w:rsidR="00CC055D" w:rsidRDefault="00205A1B" w:rsidP="009B7575">
      <w:pPr>
        <w:tabs>
          <w:tab w:val="left" w:pos="450"/>
          <w:tab w:val="left" w:pos="2250"/>
          <w:tab w:val="left" w:pos="2700"/>
          <w:tab w:val="left" w:pos="8370"/>
        </w:tabs>
        <w:rPr>
          <w:rFonts w:cstheme="minorHAnsi"/>
        </w:rPr>
      </w:pPr>
      <w:r>
        <w:rPr>
          <w:rFonts w:cstheme="minorHAnsi"/>
        </w:rPr>
        <w:tab/>
      </w:r>
      <w:r w:rsidRPr="00205A1B">
        <w:rPr>
          <w:rFonts w:cstheme="minorHAnsi"/>
          <w:position w:val="-16"/>
        </w:rPr>
        <w:object w:dxaOrig="1560" w:dyaOrig="440" w14:anchorId="5892E67B">
          <v:shape id="_x0000_i1444" type="#_x0000_t75" style="width:78pt;height:22pt" o:ole="">
            <v:imagedata r:id="rId845" o:title=""/>
          </v:shape>
          <o:OLEObject Type="Embed" ProgID="Equation.DSMT4" ShapeID="_x0000_i1444" DrawAspect="Content" ObjectID="_1459434184" r:id="rId846"/>
        </w:object>
      </w:r>
      <w:r>
        <w:rPr>
          <w:rFonts w:cstheme="minorHAnsi"/>
        </w:rPr>
        <w:tab/>
      </w:r>
      <w:r w:rsidR="00AD7703" w:rsidRPr="00AD7703">
        <w:rPr>
          <w:rFonts w:cstheme="minorHAnsi"/>
          <w:position w:val="-6"/>
        </w:rPr>
        <w:object w:dxaOrig="300" w:dyaOrig="240" w14:anchorId="7A5C01E5">
          <v:shape id="_x0000_i1445" type="#_x0000_t75" style="width:15pt;height:12pt" o:ole="">
            <v:imagedata r:id="rId847" o:title=""/>
          </v:shape>
          <o:OLEObject Type="Embed" ProgID="Equation.DSMT4" ShapeID="_x0000_i1445" DrawAspect="Content" ObjectID="_1459434185" r:id="rId848"/>
        </w:object>
      </w:r>
      <w:r w:rsidR="00AD7703">
        <w:rPr>
          <w:rFonts w:cstheme="minorHAnsi"/>
        </w:rPr>
        <w:t xml:space="preserve"> </w:t>
      </w:r>
      <w:r w:rsidR="00AD7703">
        <w:rPr>
          <w:rFonts w:cstheme="minorHAnsi"/>
        </w:rPr>
        <w:tab/>
      </w:r>
      <w:r w:rsidR="00AD7703">
        <w:rPr>
          <w:rFonts w:cstheme="minorHAnsi"/>
          <w:i/>
        </w:rPr>
        <w:t>T</w:t>
      </w:r>
      <w:r w:rsidR="00AD7703">
        <w:rPr>
          <w:rFonts w:cstheme="minorHAnsi"/>
        </w:rPr>
        <w:t xml:space="preserve"> = </w:t>
      </w:r>
      <w:r w:rsidR="00AD7703">
        <w:rPr>
          <w:rFonts w:cstheme="minorHAnsi"/>
          <w:i/>
        </w:rPr>
        <w:t>N</w:t>
      </w:r>
      <w:r w:rsidR="00AD7703">
        <w:rPr>
          <w:rFonts w:cstheme="minorHAnsi"/>
        </w:rPr>
        <w:t xml:space="preserve">   </w:t>
      </w:r>
      <w:r w:rsidR="005D148C" w:rsidRPr="005D148C">
        <w:rPr>
          <w:rFonts w:cstheme="minorHAnsi"/>
          <w:position w:val="-6"/>
        </w:rPr>
        <w:object w:dxaOrig="300" w:dyaOrig="240" w14:anchorId="0651AEE2">
          <v:shape id="_x0000_i1446" type="#_x0000_t75" style="width:15pt;height:12pt" o:ole="">
            <v:imagedata r:id="rId849" o:title=""/>
          </v:shape>
          <o:OLEObject Type="Embed" ProgID="Equation.DSMT4" ShapeID="_x0000_i1446" DrawAspect="Content" ObjectID="_1459434186" r:id="rId850"/>
        </w:object>
      </w:r>
      <w:r w:rsidR="005D148C">
        <w:rPr>
          <w:rFonts w:cstheme="minorHAnsi"/>
        </w:rPr>
        <w:t xml:space="preserve">    </w:t>
      </w:r>
      <w:r w:rsidR="005D148C" w:rsidRPr="005D148C">
        <w:rPr>
          <w:rFonts w:cstheme="minorHAnsi"/>
          <w:position w:val="-16"/>
        </w:rPr>
        <w:object w:dxaOrig="1480" w:dyaOrig="440" w14:anchorId="02A35D58">
          <v:shape id="_x0000_i1447" type="#_x0000_t75" style="width:74pt;height:22pt" o:ole="">
            <v:imagedata r:id="rId851" o:title=""/>
          </v:shape>
          <o:OLEObject Type="Embed" ProgID="Equation.DSMT4" ShapeID="_x0000_i1447" DrawAspect="Content" ObjectID="_1459434187" r:id="rId852"/>
        </w:object>
      </w:r>
      <w:r w:rsidR="005D148C">
        <w:rPr>
          <w:rFonts w:cstheme="minorHAnsi"/>
        </w:rPr>
        <w:t xml:space="preserve">   </w:t>
      </w:r>
      <w:r w:rsidR="00E32EDE" w:rsidRPr="00E32EDE">
        <w:rPr>
          <w:rFonts w:cstheme="minorHAnsi"/>
          <w:position w:val="-6"/>
        </w:rPr>
        <w:object w:dxaOrig="300" w:dyaOrig="240" w14:anchorId="46818D03">
          <v:shape id="_x0000_i1448" type="#_x0000_t75" style="width:15pt;height:12pt" o:ole="">
            <v:imagedata r:id="rId853" o:title=""/>
          </v:shape>
          <o:OLEObject Type="Embed" ProgID="Equation.DSMT4" ShapeID="_x0000_i1448" DrawAspect="Content" ObjectID="_1459434188" r:id="rId854"/>
        </w:object>
      </w:r>
      <w:r w:rsidR="00E32EDE">
        <w:rPr>
          <w:rFonts w:cstheme="minorHAnsi"/>
        </w:rPr>
        <w:t xml:space="preserve">   </w:t>
      </w:r>
      <w:r w:rsidR="00E32EDE" w:rsidRPr="00E32EDE">
        <w:rPr>
          <w:rFonts w:cstheme="minorHAnsi"/>
          <w:position w:val="-12"/>
        </w:rPr>
        <w:object w:dxaOrig="780" w:dyaOrig="380" w14:anchorId="5F9FC66B">
          <v:shape id="_x0000_i1449" type="#_x0000_t75" style="width:39pt;height:19pt" o:ole="">
            <v:imagedata r:id="rId855" o:title=""/>
          </v:shape>
          <o:OLEObject Type="Embed" ProgID="Equation.DSMT4" ShapeID="_x0000_i1449" DrawAspect="Content" ObjectID="_1459434189" r:id="rId856"/>
        </w:object>
      </w:r>
    </w:p>
    <w:p w14:paraId="0F01BF14" w14:textId="3E02DFDA" w:rsidR="003D3497" w:rsidRDefault="00CC055D" w:rsidP="009B7575">
      <w:pPr>
        <w:tabs>
          <w:tab w:val="left" w:pos="450"/>
          <w:tab w:val="left" w:pos="2250"/>
          <w:tab w:val="left" w:pos="2700"/>
          <w:tab w:val="left" w:pos="8370"/>
        </w:tabs>
        <w:rPr>
          <w:ins w:id="463" w:author="Bud" w:date="2018-04-18T13:29:00Z"/>
          <w:rFonts w:ascii="Wingdings" w:hAnsi="Wingdings"/>
          <w:color w:val="0000FF"/>
        </w:rPr>
      </w:pPr>
      <w:r>
        <w:rPr>
          <w:rFonts w:cstheme="minorHAnsi"/>
        </w:rPr>
        <w:t xml:space="preserve">because </w:t>
      </w:r>
      <w:r>
        <w:rPr>
          <w:rFonts w:cstheme="minorHAnsi"/>
          <w:i/>
        </w:rPr>
        <w:t>T</w:t>
      </w:r>
      <w:r>
        <w:rPr>
          <w:rFonts w:cstheme="minorHAnsi"/>
        </w:rPr>
        <w:t xml:space="preserve"> is an isomorphism</w:t>
      </w:r>
      <w:r w:rsidR="00E32EDE">
        <w:rPr>
          <w:rFonts w:cstheme="minorHAnsi"/>
        </w:rPr>
        <w:t>.</w:t>
      </w:r>
      <w:r w:rsidR="009B7575">
        <w:rPr>
          <w:rFonts w:cstheme="minorHAnsi"/>
        </w:rPr>
        <w:t xml:space="preserve">     </w:t>
      </w:r>
      <w:r>
        <w:rPr>
          <w:rFonts w:cstheme="minorHAnsi"/>
        </w:rPr>
        <w:tab/>
      </w:r>
      <w:r w:rsidR="009F0D26">
        <w:rPr>
          <w:rFonts w:ascii="Wingdings" w:hAnsi="Wingdings"/>
          <w:color w:val="0000FF"/>
        </w:rPr>
        <w:t></w:t>
      </w:r>
      <w:bookmarkEnd w:id="420"/>
      <w:bookmarkEnd w:id="421"/>
      <w:bookmarkEnd w:id="432"/>
      <w:bookmarkEnd w:id="433"/>
    </w:p>
    <w:p w14:paraId="73F1C474" w14:textId="77777777" w:rsidR="00754BF6" w:rsidRDefault="00754BF6" w:rsidP="009B7575">
      <w:pPr>
        <w:tabs>
          <w:tab w:val="left" w:pos="450"/>
          <w:tab w:val="left" w:pos="2250"/>
          <w:tab w:val="left" w:pos="2700"/>
          <w:tab w:val="left" w:pos="8370"/>
        </w:tabs>
        <w:rPr>
          <w:ins w:id="464" w:author="Bud" w:date="2018-04-18T13:29:00Z"/>
          <w:rFonts w:cstheme="minorHAnsi"/>
          <w:color w:val="0000FF"/>
        </w:rPr>
      </w:pPr>
    </w:p>
    <w:p w14:paraId="1D0A9320" w14:textId="77777777" w:rsidR="00754BF6" w:rsidRDefault="00754BF6" w:rsidP="009B7575">
      <w:pPr>
        <w:tabs>
          <w:tab w:val="left" w:pos="450"/>
          <w:tab w:val="left" w:pos="2250"/>
          <w:tab w:val="left" w:pos="2700"/>
          <w:tab w:val="left" w:pos="8370"/>
        </w:tabs>
        <w:rPr>
          <w:ins w:id="465" w:author="Bud" w:date="2018-04-18T13:29:00Z"/>
          <w:rFonts w:cstheme="minorHAnsi"/>
          <w:color w:val="0000FF"/>
        </w:rPr>
      </w:pPr>
    </w:p>
    <w:p w14:paraId="39BAE534" w14:textId="7BBE5855" w:rsidR="00754BF6" w:rsidRDefault="00754BF6" w:rsidP="009B7575">
      <w:pPr>
        <w:tabs>
          <w:tab w:val="left" w:pos="450"/>
          <w:tab w:val="left" w:pos="2250"/>
          <w:tab w:val="left" w:pos="2700"/>
          <w:tab w:val="left" w:pos="8370"/>
        </w:tabs>
        <w:rPr>
          <w:ins w:id="466" w:author="Bud" w:date="2018-04-18T13:44:00Z"/>
          <w:rFonts w:cstheme="minorHAnsi"/>
        </w:rPr>
      </w:pPr>
      <w:ins w:id="467" w:author="Bud" w:date="2018-04-18T13:29:00Z">
        <w:r>
          <w:rPr>
            <w:rFonts w:cstheme="minorHAnsi"/>
            <w:color w:val="008000"/>
          </w:rPr>
          <w:lastRenderedPageBreak/>
          <w:t>Definition.</w:t>
        </w:r>
      </w:ins>
      <w:ins w:id="468" w:author="Bud" w:date="2018-04-18T13:30:00Z">
        <w:r>
          <w:rPr>
            <w:rFonts w:cstheme="minorHAnsi"/>
          </w:rPr>
          <w:t xml:space="preserve"> Let V be a</w:t>
        </w:r>
        <w:r w:rsidR="00716533">
          <w:rPr>
            <w:rFonts w:cstheme="minorHAnsi"/>
          </w:rPr>
          <w:t xml:space="preserve">n </w:t>
        </w:r>
        <w:r w:rsidR="00716533">
          <w:rPr>
            <w:rFonts w:cstheme="minorHAnsi"/>
            <w:i/>
          </w:rPr>
          <w:t>n</w:t>
        </w:r>
        <w:r w:rsidR="00716533">
          <w:rPr>
            <w:rFonts w:cstheme="minorHAnsi"/>
          </w:rPr>
          <w:t>-dimensional</w:t>
        </w:r>
        <w:r>
          <w:rPr>
            <w:rFonts w:cstheme="minorHAnsi"/>
          </w:rPr>
          <w:t xml:space="preserve"> vecto</w:t>
        </w:r>
        <w:r w:rsidR="00716533">
          <w:rPr>
            <w:rFonts w:cstheme="minorHAnsi"/>
          </w:rPr>
          <w:t xml:space="preserve">r space and </w:t>
        </w:r>
      </w:ins>
      <w:ins w:id="469" w:author="Bud" w:date="2018-04-18T13:31:00Z">
        <w:r w:rsidR="00AB3703" w:rsidRPr="00F91F2A">
          <w:rPr>
            <w:rFonts w:cstheme="minorHAnsi"/>
            <w:position w:val="-8"/>
          </w:rPr>
          <w:object w:dxaOrig="2320" w:dyaOrig="360" w14:anchorId="1AA9D7BB">
            <v:shape id="_x0000_i1450" type="#_x0000_t75" style="width:116pt;height:18pt" o:ole="">
              <v:imagedata r:id="rId857" o:title=""/>
            </v:shape>
            <o:OLEObject Type="Embed" ProgID="Equation.DSMT4" ShapeID="_x0000_i1450" DrawAspect="Content" ObjectID="_1459434190" r:id="rId858"/>
          </w:object>
        </w:r>
      </w:ins>
      <w:ins w:id="470" w:author="Bud" w:date="2018-04-18T13:31:00Z">
        <w:r w:rsidR="00AB3703">
          <w:rPr>
            <w:rFonts w:cstheme="minorHAnsi"/>
          </w:rPr>
          <w:t>,</w:t>
        </w:r>
      </w:ins>
      <w:ins w:id="471" w:author="Bud" w:date="2018-04-18T13:30:00Z">
        <w:r w:rsidR="00716533">
          <w:rPr>
            <w:rFonts w:cstheme="minorHAnsi"/>
          </w:rPr>
          <w:t xml:space="preserve"> a  </w:t>
        </w:r>
      </w:ins>
      <w:ins w:id="472" w:author="Bud" w:date="2018-04-18T13:33:00Z">
        <w:r w:rsidR="00AB3703" w:rsidRPr="00F91F2A">
          <w:rPr>
            <w:rFonts w:cstheme="minorHAnsi"/>
            <w:position w:val="-36"/>
          </w:rPr>
          <w:object w:dxaOrig="580" w:dyaOrig="840" w14:anchorId="62588255">
            <v:shape id="_x0000_i1451" type="#_x0000_t75" style="width:29pt;height:42pt" o:ole="">
              <v:imagedata r:id="rId859" o:title=""/>
            </v:shape>
            <o:OLEObject Type="Embed" ProgID="Equation.DSMT4" ShapeID="_x0000_i1451" DrawAspect="Content" ObjectID="_1459434191" r:id="rId860"/>
          </w:object>
        </w:r>
      </w:ins>
      <w:ins w:id="473" w:author="Bud" w:date="2018-04-18T13:30:00Z">
        <w:r w:rsidR="00716533">
          <w:rPr>
            <w:rFonts w:cstheme="minorHAnsi"/>
          </w:rPr>
          <w:t>-valent tensor.</w:t>
        </w:r>
      </w:ins>
      <w:ins w:id="474" w:author="Bud" w:date="2018-04-18T13:36:00Z">
        <w:r w:rsidR="006E52DC">
          <w:rPr>
            <w:rFonts w:cstheme="minorHAnsi"/>
          </w:rPr>
          <w:t xml:space="preserve"> </w:t>
        </w:r>
      </w:ins>
      <w:ins w:id="475" w:author="Bud" w:date="2018-04-18T13:34:00Z">
        <w:r w:rsidR="00AB3703">
          <w:rPr>
            <w:rFonts w:cstheme="minorHAnsi"/>
          </w:rPr>
          <w:t xml:space="preserve">The </w:t>
        </w:r>
        <w:r w:rsidR="00AB3703">
          <w:rPr>
            <w:rFonts w:cstheme="minorHAnsi"/>
            <w:b/>
          </w:rPr>
          <w:t>symmetric part of Q</w:t>
        </w:r>
        <w:r w:rsidR="00AB3703">
          <w:rPr>
            <w:rFonts w:cstheme="minorHAnsi"/>
          </w:rPr>
          <w:t xml:space="preserve"> is </w:t>
        </w:r>
      </w:ins>
      <w:ins w:id="476" w:author="Bud" w:date="2018-04-18T13:34:00Z">
        <w:r w:rsidR="006E52DC" w:rsidRPr="00F91F2A">
          <w:rPr>
            <w:rFonts w:cstheme="minorHAnsi"/>
            <w:position w:val="-28"/>
          </w:rPr>
          <w:object w:dxaOrig="2340" w:dyaOrig="700" w14:anchorId="48292CCD">
            <v:shape id="_x0000_i1452" type="#_x0000_t75" style="width:117pt;height:35pt" o:ole="">
              <v:imagedata r:id="rId861" o:title=""/>
            </v:shape>
            <o:OLEObject Type="Embed" ProgID="Equation.DSMT4" ShapeID="_x0000_i1452" DrawAspect="Content" ObjectID="_1459434192" r:id="rId862"/>
          </w:object>
        </w:r>
      </w:ins>
      <w:ins w:id="477" w:author="Bud" w:date="2018-04-18T13:36:00Z">
        <w:r w:rsidR="006E52DC">
          <w:rPr>
            <w:rFonts w:cstheme="minorHAnsi"/>
          </w:rPr>
          <w:t xml:space="preserve"> and the </w:t>
        </w:r>
        <w:r w:rsidR="006E52DC">
          <w:rPr>
            <w:rFonts w:cstheme="minorHAnsi"/>
            <w:b/>
          </w:rPr>
          <w:t xml:space="preserve">antisymmetric part of Q </w:t>
        </w:r>
        <w:r w:rsidR="006E52DC">
          <w:rPr>
            <w:rFonts w:cstheme="minorHAnsi"/>
          </w:rPr>
          <w:t xml:space="preserve"> is </w:t>
        </w:r>
      </w:ins>
      <w:ins w:id="478" w:author="Bud" w:date="2018-04-18T13:37:00Z">
        <w:r w:rsidR="006E52DC" w:rsidRPr="00F91F2A">
          <w:rPr>
            <w:rFonts w:cstheme="minorHAnsi"/>
            <w:position w:val="-28"/>
          </w:rPr>
          <w:object w:dxaOrig="3160" w:dyaOrig="700" w14:anchorId="15A01D23">
            <v:shape id="_x0000_i1453" type="#_x0000_t75" style="width:158pt;height:35pt" o:ole="">
              <v:imagedata r:id="rId863" o:title=""/>
            </v:shape>
            <o:OLEObject Type="Embed" ProgID="Equation.DSMT4" ShapeID="_x0000_i1453" DrawAspect="Content" ObjectID="_1459434193" r:id="rId864"/>
          </w:object>
        </w:r>
      </w:ins>
      <w:ins w:id="479" w:author="Bud" w:date="2018-04-18T13:38:00Z">
        <w:r w:rsidR="006E52DC">
          <w:rPr>
            <w:rFonts w:cstheme="minorHAnsi"/>
          </w:rPr>
          <w:t>.</w:t>
        </w:r>
      </w:ins>
      <w:ins w:id="480" w:author="Bud" w:date="2018-04-18T13:39:00Z">
        <w:r w:rsidR="006E52DC">
          <w:rPr>
            <w:rFonts w:cstheme="minorHAnsi"/>
          </w:rPr>
          <w:t xml:space="preserve"> Note that </w:t>
        </w:r>
      </w:ins>
      <w:ins w:id="481" w:author="Bud" w:date="2018-04-18T13:39:00Z">
        <w:r w:rsidR="006E52DC" w:rsidRPr="00F91F2A">
          <w:rPr>
            <w:rFonts w:cstheme="minorHAnsi"/>
            <w:position w:val="-8"/>
          </w:rPr>
          <w:object w:dxaOrig="1840" w:dyaOrig="400" w14:anchorId="797BF7B6">
            <v:shape id="_x0000_i1454" type="#_x0000_t75" style="width:92pt;height:20pt" o:ole="">
              <v:imagedata r:id="rId865" o:title=""/>
            </v:shape>
            <o:OLEObject Type="Embed" ProgID="Equation.DSMT4" ShapeID="_x0000_i1454" DrawAspect="Content" ObjectID="_1459434194" r:id="rId866"/>
          </w:object>
        </w:r>
      </w:ins>
      <w:ins w:id="482" w:author="Bud" w:date="2018-04-18T13:40:00Z">
        <w:r w:rsidR="006E52DC">
          <w:rPr>
            <w:rFonts w:cstheme="minorHAnsi"/>
          </w:rPr>
          <w:t xml:space="preserve">. </w:t>
        </w:r>
        <w:r w:rsidR="00B12CD9">
          <w:rPr>
            <w:rFonts w:cstheme="minorHAnsi"/>
          </w:rPr>
          <w:t xml:space="preserve">The </w:t>
        </w:r>
        <w:r w:rsidR="00B12CD9">
          <w:rPr>
            <w:rFonts w:cstheme="minorHAnsi"/>
            <w:b/>
          </w:rPr>
          <w:t>symmetric space</w:t>
        </w:r>
        <w:r w:rsidR="00B12CD9">
          <w:rPr>
            <w:rFonts w:cstheme="minorHAnsi"/>
          </w:rPr>
          <w:t xml:space="preserve"> is </w:t>
        </w:r>
      </w:ins>
      <w:ins w:id="483" w:author="Bud" w:date="2018-04-18T13:41:00Z">
        <w:r w:rsidR="002E0700" w:rsidRPr="00F91F2A">
          <w:rPr>
            <w:rFonts w:cstheme="minorHAnsi"/>
            <w:position w:val="-22"/>
          </w:rPr>
          <w:object w:dxaOrig="2220" w:dyaOrig="560" w14:anchorId="55525574">
            <v:shape id="_x0000_i1455" type="#_x0000_t75" style="width:111pt;height:28pt" o:ole="">
              <v:imagedata r:id="rId867" o:title=""/>
            </v:shape>
            <o:OLEObject Type="Embed" ProgID="Equation.DSMT4" ShapeID="_x0000_i1455" DrawAspect="Content" ObjectID="_1459434195" r:id="rId868"/>
          </w:object>
        </w:r>
      </w:ins>
      <w:ins w:id="484" w:author="Bud" w:date="2018-04-18T13:40:00Z">
        <w:r w:rsidR="00B12CD9">
          <w:rPr>
            <w:rFonts w:cstheme="minorHAnsi"/>
          </w:rPr>
          <w:t xml:space="preserve"> and the </w:t>
        </w:r>
        <w:r w:rsidR="00B12CD9" w:rsidRPr="004C0B97">
          <w:rPr>
            <w:rFonts w:cstheme="minorHAnsi"/>
            <w:b/>
          </w:rPr>
          <w:t>antisymmetric space</w:t>
        </w:r>
        <w:r w:rsidR="00B12CD9">
          <w:rPr>
            <w:rFonts w:cstheme="minorHAnsi"/>
          </w:rPr>
          <w:t xml:space="preserve"> is </w:t>
        </w:r>
      </w:ins>
      <w:bookmarkStart w:id="485" w:name="OLE_LINK436"/>
      <w:bookmarkStart w:id="486" w:name="OLE_LINK437"/>
      <w:ins w:id="487" w:author="Bud" w:date="2018-04-18T13:43:00Z">
        <w:r w:rsidR="0016328E" w:rsidRPr="00F91F2A">
          <w:rPr>
            <w:rFonts w:cstheme="minorHAnsi"/>
            <w:position w:val="-22"/>
          </w:rPr>
          <w:object w:dxaOrig="2200" w:dyaOrig="560" w14:anchorId="3DCF17FB">
            <v:shape id="_x0000_i1456" type="#_x0000_t75" style="width:110pt;height:28pt" o:ole="">
              <v:imagedata r:id="rId869" o:title=""/>
            </v:shape>
            <o:OLEObject Type="Embed" ProgID="Equation.DSMT4" ShapeID="_x0000_i1456" DrawAspect="Content" ObjectID="_1459434196" r:id="rId870"/>
          </w:object>
        </w:r>
      </w:ins>
      <w:bookmarkEnd w:id="485"/>
      <w:bookmarkEnd w:id="486"/>
      <w:ins w:id="488" w:author="Bud" w:date="2018-04-18T13:40:00Z">
        <w:r w:rsidR="00B12CD9">
          <w:rPr>
            <w:rFonts w:cstheme="minorHAnsi"/>
          </w:rPr>
          <w:t>.</w:t>
        </w:r>
      </w:ins>
      <w:ins w:id="489" w:author="Bud" w:date="2018-04-18T13:34:00Z">
        <w:r w:rsidR="002A0429">
          <w:rPr>
            <w:rFonts w:cstheme="minorHAnsi"/>
          </w:rPr>
          <w:t xml:space="preserve"> </w:t>
        </w:r>
      </w:ins>
    </w:p>
    <w:p w14:paraId="683D71CC" w14:textId="77777777" w:rsidR="00022539" w:rsidRDefault="00022539" w:rsidP="009B7575">
      <w:pPr>
        <w:tabs>
          <w:tab w:val="left" w:pos="450"/>
          <w:tab w:val="left" w:pos="2250"/>
          <w:tab w:val="left" w:pos="2700"/>
          <w:tab w:val="left" w:pos="8370"/>
        </w:tabs>
        <w:rPr>
          <w:ins w:id="490" w:author="Bud" w:date="2018-04-18T13:44:00Z"/>
          <w:rFonts w:cstheme="minorHAnsi"/>
        </w:rPr>
      </w:pPr>
    </w:p>
    <w:p w14:paraId="18438970" w14:textId="56C070F0" w:rsidR="00022539" w:rsidRDefault="00022539" w:rsidP="009B7575">
      <w:pPr>
        <w:tabs>
          <w:tab w:val="left" w:pos="450"/>
          <w:tab w:val="left" w:pos="2250"/>
          <w:tab w:val="left" w:pos="2700"/>
          <w:tab w:val="left" w:pos="8370"/>
        </w:tabs>
        <w:rPr>
          <w:ins w:id="491" w:author="Bud" w:date="2018-04-18T13:45:00Z"/>
          <w:rFonts w:cstheme="minorHAnsi"/>
        </w:rPr>
      </w:pPr>
      <w:ins w:id="492" w:author="Bud" w:date="2018-04-18T13:44:00Z">
        <w:r>
          <w:rPr>
            <w:rFonts w:cstheme="minorHAnsi"/>
            <w:color w:val="008000"/>
          </w:rPr>
          <w:t>Theorem.</w:t>
        </w:r>
        <w:r>
          <w:rPr>
            <w:rFonts w:cstheme="minorHAnsi"/>
          </w:rPr>
          <w:t xml:space="preserve"> [13.40]</w:t>
        </w:r>
      </w:ins>
    </w:p>
    <w:p w14:paraId="2FB987FF" w14:textId="0F30BFCD" w:rsidR="00022539" w:rsidRDefault="0016328E" w:rsidP="004C0B97">
      <w:pPr>
        <w:pStyle w:val="ListParagraph"/>
        <w:numPr>
          <w:ilvl w:val="0"/>
          <w:numId w:val="48"/>
        </w:numPr>
        <w:tabs>
          <w:tab w:val="left" w:pos="450"/>
          <w:tab w:val="left" w:pos="2250"/>
          <w:tab w:val="left" w:pos="2700"/>
          <w:tab w:val="left" w:pos="8370"/>
        </w:tabs>
        <w:rPr>
          <w:ins w:id="493" w:author="Bud" w:date="2018-04-18T13:45:00Z"/>
          <w:rFonts w:cstheme="minorHAnsi"/>
        </w:rPr>
      </w:pPr>
      <w:ins w:id="494" w:author="Bud" w:date="2018-04-18T13:53:00Z">
        <w:r w:rsidRPr="00563476">
          <w:rPr>
            <w:rFonts w:cstheme="minorHAnsi"/>
            <w:position w:val="-14"/>
          </w:rPr>
          <w:object w:dxaOrig="1200" w:dyaOrig="400" w14:anchorId="2F2676E4">
            <v:shape id="_x0000_i1457" type="#_x0000_t75" style="width:60pt;height:20pt" o:ole="">
              <v:imagedata r:id="rId871" o:title=""/>
            </v:shape>
            <o:OLEObject Type="Embed" ProgID="Equation.DSMT4" ShapeID="_x0000_i1457" DrawAspect="Content" ObjectID="_1459434197" r:id="rId872"/>
          </w:object>
        </w:r>
      </w:ins>
      <w:ins w:id="495" w:author="Bud" w:date="2018-04-18T13:53:00Z">
        <w:r>
          <w:rPr>
            <w:rFonts w:cstheme="minorHAnsi"/>
          </w:rPr>
          <w:t xml:space="preserve"> </w:t>
        </w:r>
      </w:ins>
      <w:ins w:id="496" w:author="Bud" w:date="2018-04-18T13:45:00Z">
        <w:r w:rsidR="00022539">
          <w:rPr>
            <w:rFonts w:cstheme="minorHAnsi"/>
          </w:rPr>
          <w:t>are vector spaces</w:t>
        </w:r>
      </w:ins>
    </w:p>
    <w:p w14:paraId="4BDFAAB4" w14:textId="5E8CFF03" w:rsidR="00022539" w:rsidRDefault="00104B65" w:rsidP="004C0B97">
      <w:pPr>
        <w:pStyle w:val="ListParagraph"/>
        <w:numPr>
          <w:ilvl w:val="0"/>
          <w:numId w:val="48"/>
        </w:numPr>
        <w:tabs>
          <w:tab w:val="left" w:pos="450"/>
          <w:tab w:val="left" w:pos="2250"/>
          <w:tab w:val="left" w:pos="2700"/>
          <w:tab w:val="left" w:pos="8370"/>
        </w:tabs>
        <w:rPr>
          <w:ins w:id="497" w:author="Bud" w:date="2018-04-18T13:45:00Z"/>
          <w:rFonts w:cstheme="minorHAnsi"/>
        </w:rPr>
      </w:pPr>
      <w:ins w:id="498" w:author="Bud" w:date="2018-04-18T13:54:00Z">
        <w:r w:rsidRPr="00563476">
          <w:rPr>
            <w:rFonts w:cstheme="minorHAnsi"/>
            <w:position w:val="-16"/>
          </w:rPr>
          <w:object w:dxaOrig="1520" w:dyaOrig="440" w14:anchorId="1E49B824">
            <v:shape id="_x0000_i1458" type="#_x0000_t75" style="width:76pt;height:22pt" o:ole="">
              <v:imagedata r:id="rId873" o:title=""/>
            </v:shape>
            <o:OLEObject Type="Embed" ProgID="Equation.DSMT4" ShapeID="_x0000_i1458" DrawAspect="Content" ObjectID="_1459434198" r:id="rId874"/>
          </w:object>
        </w:r>
      </w:ins>
      <w:ins w:id="499" w:author="Bud" w:date="2018-04-18T13:54:00Z">
        <w:r>
          <w:rPr>
            <w:rFonts w:cstheme="minorHAnsi"/>
          </w:rPr>
          <w:t xml:space="preserve"> </w:t>
        </w:r>
      </w:ins>
    </w:p>
    <w:p w14:paraId="1B62E99D" w14:textId="0146AC7A" w:rsidR="00965A79" w:rsidRDefault="00727229" w:rsidP="004C0B97">
      <w:pPr>
        <w:pStyle w:val="ListParagraph"/>
        <w:numPr>
          <w:ilvl w:val="0"/>
          <w:numId w:val="48"/>
        </w:numPr>
        <w:tabs>
          <w:tab w:val="left" w:pos="450"/>
          <w:tab w:val="left" w:pos="2250"/>
          <w:tab w:val="left" w:pos="2700"/>
          <w:tab w:val="left" w:pos="8370"/>
        </w:tabs>
        <w:rPr>
          <w:ins w:id="500" w:author="Bud" w:date="2018-04-18T13:45:00Z"/>
          <w:rFonts w:cstheme="minorHAnsi"/>
        </w:rPr>
      </w:pPr>
      <w:ins w:id="501" w:author="Bud" w:date="2018-04-18T13:54:00Z">
        <w:r w:rsidRPr="00563476">
          <w:rPr>
            <w:rFonts w:cstheme="minorHAnsi"/>
            <w:position w:val="-14"/>
          </w:rPr>
          <w:object w:dxaOrig="1380" w:dyaOrig="400" w14:anchorId="62200402">
            <v:shape id="_x0000_i1459" type="#_x0000_t75" style="width:69pt;height:20pt" o:ole="">
              <v:imagedata r:id="rId875" o:title=""/>
            </v:shape>
            <o:OLEObject Type="Embed" ProgID="Equation.DSMT4" ShapeID="_x0000_i1459" DrawAspect="Content" ObjectID="_1459434199" r:id="rId876"/>
          </w:object>
        </w:r>
      </w:ins>
      <w:ins w:id="502" w:author="Bud" w:date="2018-04-18T13:54:00Z">
        <w:r>
          <w:rPr>
            <w:rFonts w:cstheme="minorHAnsi"/>
          </w:rPr>
          <w:t xml:space="preserve"> </w:t>
        </w:r>
      </w:ins>
      <w:ins w:id="503" w:author="Bud" w:date="2018-04-18T13:45:00Z">
        <w:r w:rsidR="00965A79">
          <w:rPr>
            <w:rFonts w:cstheme="minorHAnsi"/>
          </w:rPr>
          <w:t xml:space="preserve"> </w:t>
        </w:r>
      </w:ins>
    </w:p>
    <w:p w14:paraId="34ECBDC3" w14:textId="0FACF2BC" w:rsidR="00965A79" w:rsidRDefault="00C636C9" w:rsidP="004C0B97">
      <w:pPr>
        <w:pStyle w:val="ListParagraph"/>
        <w:numPr>
          <w:ilvl w:val="0"/>
          <w:numId w:val="48"/>
        </w:numPr>
        <w:tabs>
          <w:tab w:val="left" w:pos="450"/>
          <w:tab w:val="left" w:pos="2250"/>
          <w:tab w:val="left" w:pos="2700"/>
          <w:tab w:val="left" w:pos="8370"/>
        </w:tabs>
        <w:rPr>
          <w:ins w:id="504" w:author="Bud" w:date="2018-04-18T13:45:00Z"/>
          <w:rFonts w:cstheme="minorHAnsi"/>
        </w:rPr>
      </w:pPr>
      <w:ins w:id="505" w:author="Bud" w:date="2018-04-18T13:55:00Z">
        <w:r w:rsidRPr="00563476">
          <w:rPr>
            <w:rFonts w:cstheme="minorHAnsi"/>
            <w:position w:val="-24"/>
          </w:rPr>
          <w:object w:dxaOrig="1960" w:dyaOrig="660" w14:anchorId="11E1FF54">
            <v:shape id="_x0000_i1460" type="#_x0000_t75" style="width:98pt;height:33pt" o:ole="">
              <v:imagedata r:id="rId877" o:title=""/>
            </v:shape>
            <o:OLEObject Type="Embed" ProgID="Equation.DSMT4" ShapeID="_x0000_i1460" DrawAspect="Content" ObjectID="_1459434200" r:id="rId878"/>
          </w:object>
        </w:r>
      </w:ins>
      <w:ins w:id="506" w:author="Bud" w:date="2018-04-18T13:55:00Z">
        <w:r w:rsidR="006057A8">
          <w:rPr>
            <w:rFonts w:cstheme="minorHAnsi"/>
          </w:rPr>
          <w:t xml:space="preserve"> </w:t>
        </w:r>
      </w:ins>
      <w:ins w:id="507" w:author="Bud" w:date="2018-04-18T13:45:00Z">
        <w:r w:rsidR="00965A79">
          <w:rPr>
            <w:rFonts w:cstheme="minorHAnsi"/>
          </w:rPr>
          <w:t xml:space="preserve">and </w:t>
        </w:r>
      </w:ins>
      <w:ins w:id="508" w:author="Bud" w:date="2018-04-18T13:56:00Z">
        <w:r w:rsidRPr="00563476">
          <w:rPr>
            <w:rFonts w:cstheme="minorHAnsi"/>
            <w:position w:val="-24"/>
          </w:rPr>
          <w:object w:dxaOrig="1940" w:dyaOrig="660" w14:anchorId="2934C6E0">
            <v:shape id="_x0000_i1461" type="#_x0000_t75" style="width:97pt;height:33pt" o:ole="">
              <v:imagedata r:id="rId879" o:title=""/>
            </v:shape>
            <o:OLEObject Type="Embed" ProgID="Equation.DSMT4" ShapeID="_x0000_i1461" DrawAspect="Content" ObjectID="_1459434201" r:id="rId880"/>
          </w:object>
        </w:r>
      </w:ins>
      <w:ins w:id="509" w:author="Bud" w:date="2018-04-18T13:56:00Z">
        <w:r>
          <w:rPr>
            <w:rFonts w:cstheme="minorHAnsi"/>
          </w:rPr>
          <w:t xml:space="preserve"> </w:t>
        </w:r>
      </w:ins>
    </w:p>
    <w:p w14:paraId="11C6C567" w14:textId="14E58614" w:rsidR="00965A79" w:rsidRDefault="00965A79" w:rsidP="004C0B97">
      <w:pPr>
        <w:tabs>
          <w:tab w:val="left" w:pos="450"/>
          <w:tab w:val="left" w:pos="2250"/>
          <w:tab w:val="left" w:pos="2700"/>
          <w:tab w:val="left" w:pos="8370"/>
        </w:tabs>
        <w:jc w:val="both"/>
        <w:rPr>
          <w:ins w:id="510" w:author="Bud" w:date="2018-04-18T13:45:00Z"/>
          <w:rFonts w:cstheme="minorHAnsi"/>
        </w:rPr>
      </w:pPr>
      <w:ins w:id="511" w:author="Bud" w:date="2018-04-18T13:45:00Z">
        <w:r>
          <w:rPr>
            <w:rFonts w:cstheme="minorHAnsi"/>
          </w:rPr>
          <w:t xml:space="preserve"> </w:t>
        </w:r>
      </w:ins>
    </w:p>
    <w:p w14:paraId="63357565" w14:textId="20EFF338" w:rsidR="00965A79" w:rsidRPr="00965A79" w:rsidRDefault="00965A79">
      <w:pPr>
        <w:tabs>
          <w:tab w:val="left" w:pos="450"/>
          <w:tab w:val="left" w:pos="2250"/>
          <w:tab w:val="left" w:pos="2700"/>
          <w:tab w:val="left" w:pos="8370"/>
        </w:tabs>
        <w:rPr>
          <w:rFonts w:cstheme="minorHAnsi"/>
        </w:rPr>
      </w:pPr>
      <w:ins w:id="512" w:author="Bud" w:date="2018-04-18T13:46:00Z">
        <w:r>
          <w:rPr>
            <w:rFonts w:cstheme="minorHAnsi"/>
          </w:rPr>
          <w:t xml:space="preserve">Note. There is a </w:t>
        </w:r>
      </w:ins>
      <w:ins w:id="513" w:author="Bud" w:date="2018-04-18T14:08:00Z">
        <w:r w:rsidR="00F91F2A">
          <w:rPr>
            <w:rFonts w:cstheme="minorHAnsi"/>
          </w:rPr>
          <w:t>parallel</w:t>
        </w:r>
      </w:ins>
      <w:ins w:id="514" w:author="Bud" w:date="2018-04-18T13:46:00Z">
        <w:r>
          <w:rPr>
            <w:rFonts w:cstheme="minorHAnsi"/>
          </w:rPr>
          <w:t xml:space="preserve"> theory for </w:t>
        </w:r>
      </w:ins>
      <w:ins w:id="515" w:author="Bud" w:date="2018-04-18T13:59:00Z">
        <w:r w:rsidR="00535E47" w:rsidRPr="00F91F2A">
          <w:rPr>
            <w:rFonts w:cstheme="minorHAnsi"/>
            <w:position w:val="-36"/>
          </w:rPr>
          <w:object w:dxaOrig="580" w:dyaOrig="840" w14:anchorId="3DF1662D">
            <v:shape id="_x0000_i1462" type="#_x0000_t75" style="width:29pt;height:42pt" o:ole="">
              <v:imagedata r:id="rId881" o:title=""/>
            </v:shape>
            <o:OLEObject Type="Embed" ProgID="Equation.DSMT4" ShapeID="_x0000_i1462" DrawAspect="Content" ObjectID="_1459434202" r:id="rId882"/>
          </w:object>
        </w:r>
      </w:ins>
      <w:ins w:id="516" w:author="Bud" w:date="2018-04-18T13:59:00Z">
        <w:r w:rsidR="00535E47">
          <w:rPr>
            <w:rFonts w:cstheme="minorHAnsi"/>
          </w:rPr>
          <w:t xml:space="preserve">-valent tensors </w:t>
        </w:r>
      </w:ins>
      <w:ins w:id="517" w:author="Bud" w:date="2018-04-18T13:56:00Z">
        <w:r w:rsidR="00F91F2A" w:rsidRPr="00F91F2A">
          <w:rPr>
            <w:rFonts w:cstheme="minorHAnsi"/>
            <w:position w:val="-14"/>
          </w:rPr>
          <w:object w:dxaOrig="2160" w:dyaOrig="400" w14:anchorId="05356691">
            <v:shape id="_x0000_i1463" type="#_x0000_t75" style="width:108pt;height:20pt" o:ole="">
              <v:imagedata r:id="rId883" o:title=""/>
            </v:shape>
            <o:OLEObject Type="Embed" ProgID="Equation.DSMT4" ShapeID="_x0000_i1463" DrawAspect="Content" ObjectID="_1459434203" r:id="rId884"/>
          </w:object>
        </w:r>
      </w:ins>
      <w:ins w:id="518" w:author="Bud" w:date="2018-04-18T13:46:00Z">
        <w:r>
          <w:rPr>
            <w:rFonts w:cstheme="minorHAnsi"/>
          </w:rPr>
          <w:t>.</w:t>
        </w:r>
      </w:ins>
    </w:p>
    <w:sectPr w:rsidR="00965A79" w:rsidRPr="00965A79" w:rsidSect="00C24879">
      <w:footerReference w:type="even" r:id="rId885"/>
      <w:footerReference w:type="default" r:id="rId886"/>
      <w:pgSz w:w="12240" w:h="15840"/>
      <w:pgMar w:top="1440" w:right="1800" w:bottom="1440" w:left="189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90D994" w14:textId="77777777" w:rsidR="004C0B97" w:rsidRDefault="004C0B97" w:rsidP="008171A0">
      <w:r>
        <w:separator/>
      </w:r>
    </w:p>
  </w:endnote>
  <w:endnote w:type="continuationSeparator" w:id="0">
    <w:p w14:paraId="553ADC32" w14:textId="77777777" w:rsidR="004C0B97" w:rsidRDefault="004C0B97" w:rsidP="008171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Lucida Blackletter">
    <w:panose1 w:val="00000000000000000000"/>
    <w:charset w:val="00"/>
    <w:family w:val="auto"/>
    <w:pitch w:val="variable"/>
    <w:sig w:usb0="00000003" w:usb1="00000000" w:usb2="00000000" w:usb3="00000000" w:csb0="00000001" w:csb1="00000000"/>
  </w:font>
  <w:font w:name="Lucida Calligraphy">
    <w:panose1 w:val="03010101010101010101"/>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Euclid Math One">
    <w:panose1 w:val="05050601010101010101"/>
    <w:charset w:val="00"/>
    <w:family w:val="auto"/>
    <w:pitch w:val="variable"/>
    <w:sig w:usb0="80000003" w:usb1="00000000" w:usb2="00000000" w:usb3="00000000" w:csb0="00000001" w:csb1="00000000"/>
  </w:font>
  <w:font w:name="Lucida Handwriting">
    <w:panose1 w:val="03010101010101010101"/>
    <w:charset w:val="00"/>
    <w:family w:val="auto"/>
    <w:pitch w:val="variable"/>
    <w:sig w:usb0="00000003" w:usb1="00000000" w:usb2="00000000" w:usb3="00000000" w:csb0="00000001" w:csb1="00000000"/>
  </w:font>
  <w:font w:name="MS Gothic">
    <w:altName w:val="ＭＳ ゴシック"/>
    <w:charset w:val="80"/>
    <w:family w:val="modern"/>
    <w:pitch w:val="fixed"/>
    <w:sig w:usb0="E00002FF" w:usb1="6AC7FDFB" w:usb2="08000012" w:usb3="00000000" w:csb0="0002009F" w:csb1="00000000"/>
  </w:font>
  <w:font w:name="Monotype Corsiva">
    <w:panose1 w:val="03010101010201010101"/>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Songti SC Black">
    <w:panose1 w:val="02010800040101010101"/>
    <w:charset w:val="00"/>
    <w:family w:val="auto"/>
    <w:pitch w:val="variable"/>
    <w:sig w:usb0="00000003" w:usb1="080F0000" w:usb2="00000000" w:usb3="00000000" w:csb0="00040001" w:csb1="00000000"/>
  </w:font>
  <w:font w:name="Euclid Fraktur">
    <w:panose1 w:val="03010601010101010101"/>
    <w:charset w:val="00"/>
    <w:family w:val="auto"/>
    <w:pitch w:val="variable"/>
    <w:sig w:usb0="00000003" w:usb1="00000000" w:usb2="00000000" w:usb3="00000000" w:csb0="00000001" w:csb1="00000000"/>
  </w:font>
  <w:font w:name="MS Reference Sans Serif">
    <w:panose1 w:val="020B0604030504040204"/>
    <w:charset w:val="00"/>
    <w:family w:val="auto"/>
    <w:pitch w:val="variable"/>
    <w:sig w:usb0="00000287" w:usb1="00000000"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69481" w14:textId="77777777" w:rsidR="004C0B97" w:rsidRDefault="004C0B97" w:rsidP="00FD078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6A630B" w14:textId="77777777" w:rsidR="004C0B97" w:rsidRDefault="004C0B97" w:rsidP="008171A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72CE13" w14:textId="77777777" w:rsidR="004C0B97" w:rsidRDefault="004C0B97" w:rsidP="00FD078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14D02">
      <w:rPr>
        <w:rStyle w:val="PageNumber"/>
        <w:noProof/>
      </w:rPr>
      <w:t>1</w:t>
    </w:r>
    <w:r>
      <w:rPr>
        <w:rStyle w:val="PageNumber"/>
      </w:rPr>
      <w:fldChar w:fldCharType="end"/>
    </w:r>
  </w:p>
  <w:p w14:paraId="6199A599" w14:textId="77777777" w:rsidR="004C0B97" w:rsidRDefault="004C0B97" w:rsidP="008171A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22E342" w14:textId="77777777" w:rsidR="004C0B97" w:rsidRDefault="004C0B97" w:rsidP="008171A0">
      <w:r>
        <w:separator/>
      </w:r>
    </w:p>
  </w:footnote>
  <w:footnote w:type="continuationSeparator" w:id="0">
    <w:p w14:paraId="6CC65BFA" w14:textId="77777777" w:rsidR="004C0B97" w:rsidRDefault="004C0B97" w:rsidP="008171A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452C9"/>
    <w:multiLevelType w:val="multilevel"/>
    <w:tmpl w:val="3C32A5AC"/>
    <w:lvl w:ilvl="0">
      <w:start w:val="9"/>
      <w:numFmt w:val="decimal"/>
      <w:lvlText w:val="(%1)"/>
      <w:lvlJc w:val="left"/>
      <w:pPr>
        <w:ind w:left="720" w:hanging="360"/>
      </w:pPr>
      <w:rPr>
        <w:rFonts w:ascii="Arial" w:hAnsi="Arial" w:hint="default"/>
        <w:b w:val="0"/>
        <w:bCs w:val="0"/>
        <w:i w:val="0"/>
        <w:iCs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81A7EFB"/>
    <w:multiLevelType w:val="multilevel"/>
    <w:tmpl w:val="35E862B2"/>
    <w:lvl w:ilvl="0">
      <w:start w:val="1"/>
      <w:numFmt w:val="decimal"/>
      <w:lvlText w:val="(%1)"/>
      <w:lvlJc w:val="left"/>
      <w:pPr>
        <w:ind w:left="720" w:hanging="360"/>
      </w:pPr>
      <w:rPr>
        <w:rFonts w:ascii="Arial" w:hAnsi="Arial" w:hint="default"/>
        <w:b w:val="0"/>
        <w:bCs w:val="0"/>
        <w:i w:val="0"/>
        <w:iCs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1186E83"/>
    <w:multiLevelType w:val="hybridMultilevel"/>
    <w:tmpl w:val="D49ACF14"/>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D07C50"/>
    <w:multiLevelType w:val="hybridMultilevel"/>
    <w:tmpl w:val="721C33C8"/>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4">
    <w:nsid w:val="136D7274"/>
    <w:multiLevelType w:val="hybridMultilevel"/>
    <w:tmpl w:val="3C32A5AC"/>
    <w:lvl w:ilvl="0" w:tplc="587C00F2">
      <w:start w:val="9"/>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5356E4"/>
    <w:multiLevelType w:val="hybridMultilevel"/>
    <w:tmpl w:val="5A82BB74"/>
    <w:lvl w:ilvl="0" w:tplc="C54C6F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A508E8"/>
    <w:multiLevelType w:val="hybridMultilevel"/>
    <w:tmpl w:val="A72AA218"/>
    <w:lvl w:ilvl="0" w:tplc="7B2CA2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D91296"/>
    <w:multiLevelType w:val="multilevel"/>
    <w:tmpl w:val="D5EEC9D6"/>
    <w:lvl w:ilvl="0">
      <w:start w:val="7"/>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1C0A641E"/>
    <w:multiLevelType w:val="hybridMultilevel"/>
    <w:tmpl w:val="C05AE2DA"/>
    <w:lvl w:ilvl="0" w:tplc="4AB448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0637C9"/>
    <w:multiLevelType w:val="hybridMultilevel"/>
    <w:tmpl w:val="D27ED470"/>
    <w:lvl w:ilvl="0" w:tplc="8E062046">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3223C5"/>
    <w:multiLevelType w:val="hybridMultilevel"/>
    <w:tmpl w:val="35E862B2"/>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245218"/>
    <w:multiLevelType w:val="hybridMultilevel"/>
    <w:tmpl w:val="4B986FA6"/>
    <w:lvl w:ilvl="0" w:tplc="01B0F934">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2BC6108E"/>
    <w:multiLevelType w:val="hybridMultilevel"/>
    <w:tmpl w:val="8F065FE2"/>
    <w:lvl w:ilvl="0" w:tplc="F93028DE">
      <w:start w:val="9"/>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F8C4BCE"/>
    <w:multiLevelType w:val="hybridMultilevel"/>
    <w:tmpl w:val="A9746FC4"/>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FEF1FB0"/>
    <w:multiLevelType w:val="hybridMultilevel"/>
    <w:tmpl w:val="9AAAD68C"/>
    <w:lvl w:ilvl="0" w:tplc="4300B9BC">
      <w:start w:val="10"/>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082DAC"/>
    <w:multiLevelType w:val="hybridMultilevel"/>
    <w:tmpl w:val="AC78209E"/>
    <w:lvl w:ilvl="0" w:tplc="168EA180">
      <w:start w:val="1"/>
      <w:numFmt w:val="decimal"/>
      <w:lvlText w:val="(%1)"/>
      <w:lvlJc w:val="left"/>
      <w:pPr>
        <w:ind w:left="1440" w:hanging="360"/>
      </w:pPr>
      <w:rPr>
        <w:rFonts w:ascii="Arial" w:hAnsi="Arial" w:hint="default"/>
        <w:b w:val="0"/>
        <w:bCs w:val="0"/>
        <w:i w:val="0"/>
        <w:iCs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49E5691"/>
    <w:multiLevelType w:val="hybridMultilevel"/>
    <w:tmpl w:val="6DEED738"/>
    <w:lvl w:ilvl="0" w:tplc="5B8C5CA4">
      <w:start w:val="8"/>
      <w:numFmt w:val="decimal"/>
      <w:lvlText w:val="(%1)"/>
      <w:lvlJc w:val="left"/>
      <w:pPr>
        <w:ind w:left="2880" w:hanging="360"/>
      </w:pPr>
      <w:rPr>
        <w:rFonts w:ascii="Arial" w:hAnsi="Arial" w:hint="default"/>
        <w:b w:val="0"/>
        <w:bCs w:val="0"/>
        <w:i w:val="0"/>
        <w:iCs w:val="0"/>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3A0871DC"/>
    <w:multiLevelType w:val="hybridMultilevel"/>
    <w:tmpl w:val="A7BE8D3E"/>
    <w:lvl w:ilvl="0" w:tplc="168EA180">
      <w:start w:val="1"/>
      <w:numFmt w:val="decimal"/>
      <w:lvlText w:val="(%1)"/>
      <w:lvlJc w:val="left"/>
      <w:pPr>
        <w:ind w:left="1620" w:hanging="360"/>
      </w:pPr>
      <w:rPr>
        <w:rFonts w:ascii="Arial" w:hAnsi="Arial" w:hint="default"/>
        <w:b w:val="0"/>
        <w:bCs w:val="0"/>
        <w:i w:val="0"/>
        <w:iCs w:val="0"/>
        <w:sz w:val="24"/>
        <w:szCs w:val="24"/>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8">
    <w:nsid w:val="3A26729A"/>
    <w:multiLevelType w:val="multilevel"/>
    <w:tmpl w:val="0B4CC9D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5F32A2"/>
    <w:multiLevelType w:val="multilevel"/>
    <w:tmpl w:val="CFBC1BB6"/>
    <w:lvl w:ilvl="0">
      <w:start w:val="1"/>
      <w:numFmt w:val="decimal"/>
      <w:lvlText w:val="(%1)"/>
      <w:lvlJc w:val="left"/>
      <w:pPr>
        <w:ind w:left="720" w:hanging="360"/>
      </w:pPr>
      <w:rPr>
        <w:rFonts w:ascii="Arial" w:hAnsi="Arial" w:hint="default"/>
        <w:b w:val="0"/>
        <w:bCs w:val="0"/>
        <w:i w:val="0"/>
        <w:iCs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3FB24FA8"/>
    <w:multiLevelType w:val="multilevel"/>
    <w:tmpl w:val="72FED4F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CE52C3"/>
    <w:multiLevelType w:val="hybridMultilevel"/>
    <w:tmpl w:val="73C6F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BB6D71"/>
    <w:multiLevelType w:val="hybridMultilevel"/>
    <w:tmpl w:val="D064499C"/>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2B30EF5"/>
    <w:multiLevelType w:val="hybridMultilevel"/>
    <w:tmpl w:val="1D4C5FB4"/>
    <w:lvl w:ilvl="0" w:tplc="5C7EA702">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427DF7"/>
    <w:multiLevelType w:val="hybridMultilevel"/>
    <w:tmpl w:val="A1FE1E1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53407A"/>
    <w:multiLevelType w:val="multilevel"/>
    <w:tmpl w:val="4A2AAFA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DEE6621"/>
    <w:multiLevelType w:val="hybridMultilevel"/>
    <w:tmpl w:val="A1FE1E1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E31793A"/>
    <w:multiLevelType w:val="hybridMultilevel"/>
    <w:tmpl w:val="0158E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2E4497"/>
    <w:multiLevelType w:val="multilevel"/>
    <w:tmpl w:val="427ABBCC"/>
    <w:lvl w:ilvl="0">
      <w:start w:val="1"/>
      <w:numFmt w:val="decimal"/>
      <w:lvlText w:val="(%1)"/>
      <w:lvlJc w:val="left"/>
      <w:pPr>
        <w:ind w:left="720" w:hanging="360"/>
      </w:pPr>
      <w:rPr>
        <w:rFonts w:ascii="Arial" w:hAnsi="Arial" w:hint="default"/>
        <w:b w:val="0"/>
        <w:bCs w:val="0"/>
        <w:i w:val="0"/>
        <w:iCs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53BD41DE"/>
    <w:multiLevelType w:val="hybridMultilevel"/>
    <w:tmpl w:val="403CC1A4"/>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nsid w:val="5CA27D2E"/>
    <w:multiLevelType w:val="hybridMultilevel"/>
    <w:tmpl w:val="0B4CC9D8"/>
    <w:lvl w:ilvl="0" w:tplc="7DB04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EC43F9C"/>
    <w:multiLevelType w:val="hybridMultilevel"/>
    <w:tmpl w:val="0FE62F82"/>
    <w:lvl w:ilvl="0" w:tplc="7DB04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A939FF"/>
    <w:multiLevelType w:val="hybridMultilevel"/>
    <w:tmpl w:val="C14C2ED0"/>
    <w:lvl w:ilvl="0" w:tplc="7B2CA2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34B7268"/>
    <w:multiLevelType w:val="hybridMultilevel"/>
    <w:tmpl w:val="ADAE8F06"/>
    <w:lvl w:ilvl="0" w:tplc="D374BE56">
      <w:start w:val="1"/>
      <w:numFmt w:val="bullet"/>
      <w:lvlText w:val=""/>
      <w:lvlJc w:val="left"/>
      <w:pPr>
        <w:ind w:left="3600" w:hanging="360"/>
      </w:pPr>
      <w:rPr>
        <w:rFonts w:ascii="Arial" w:hAnsi="Aria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nsid w:val="676D09F0"/>
    <w:multiLevelType w:val="hybridMultilevel"/>
    <w:tmpl w:val="EB9C3E20"/>
    <w:lvl w:ilvl="0" w:tplc="7B2CA2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D06318"/>
    <w:multiLevelType w:val="hybridMultilevel"/>
    <w:tmpl w:val="BC84C5D6"/>
    <w:lvl w:ilvl="0" w:tplc="D374BE56">
      <w:start w:val="1"/>
      <w:numFmt w:val="bullet"/>
      <w:lvlText w:val=""/>
      <w:lvlJc w:val="left"/>
      <w:pPr>
        <w:ind w:left="3600" w:hanging="360"/>
      </w:pPr>
      <w:rPr>
        <w:rFonts w:ascii="Arial" w:hAnsi="Aria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nsid w:val="6B474258"/>
    <w:multiLevelType w:val="hybridMultilevel"/>
    <w:tmpl w:val="CFBC1BB6"/>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FBF4C91"/>
    <w:multiLevelType w:val="hybridMultilevel"/>
    <w:tmpl w:val="277A01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0D27A5B"/>
    <w:multiLevelType w:val="hybridMultilevel"/>
    <w:tmpl w:val="905EFFC8"/>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1535684"/>
    <w:multiLevelType w:val="hybridMultilevel"/>
    <w:tmpl w:val="9014F122"/>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15F2A1D"/>
    <w:multiLevelType w:val="hybridMultilevel"/>
    <w:tmpl w:val="B61CFF8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1">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7C45AF"/>
    <w:multiLevelType w:val="hybridMultilevel"/>
    <w:tmpl w:val="3DEE5680"/>
    <w:lvl w:ilvl="0" w:tplc="816A5186">
      <w:start w:val="1"/>
      <w:numFmt w:val="decimal"/>
      <w:lvlText w:val="(%1)"/>
      <w:lvlJc w:val="left"/>
      <w:pPr>
        <w:ind w:left="720" w:hanging="360"/>
      </w:pPr>
      <w:rPr>
        <w:rFonts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B400A5"/>
    <w:multiLevelType w:val="hybridMultilevel"/>
    <w:tmpl w:val="B64E4DD2"/>
    <w:lvl w:ilvl="0" w:tplc="1C7653C4">
      <w:start w:val="7"/>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1"/>
  </w:num>
  <w:num w:numId="2">
    <w:abstractNumId w:val="33"/>
  </w:num>
  <w:num w:numId="3">
    <w:abstractNumId w:val="35"/>
  </w:num>
  <w:num w:numId="4">
    <w:abstractNumId w:val="11"/>
  </w:num>
  <w:num w:numId="5">
    <w:abstractNumId w:val="29"/>
  </w:num>
  <w:num w:numId="6">
    <w:abstractNumId w:val="21"/>
  </w:num>
  <w:num w:numId="7">
    <w:abstractNumId w:val="21"/>
  </w:num>
  <w:num w:numId="8">
    <w:abstractNumId w:val="37"/>
  </w:num>
  <w:num w:numId="9">
    <w:abstractNumId w:val="8"/>
  </w:num>
  <w:num w:numId="10">
    <w:abstractNumId w:val="42"/>
  </w:num>
  <w:num w:numId="11">
    <w:abstractNumId w:val="24"/>
  </w:num>
  <w:num w:numId="12">
    <w:abstractNumId w:val="5"/>
  </w:num>
  <w:num w:numId="13">
    <w:abstractNumId w:val="27"/>
  </w:num>
  <w:num w:numId="14">
    <w:abstractNumId w:val="3"/>
  </w:num>
  <w:num w:numId="15">
    <w:abstractNumId w:val="26"/>
  </w:num>
  <w:num w:numId="16">
    <w:abstractNumId w:val="30"/>
  </w:num>
  <w:num w:numId="17">
    <w:abstractNumId w:val="40"/>
  </w:num>
  <w:num w:numId="18">
    <w:abstractNumId w:val="34"/>
  </w:num>
  <w:num w:numId="19">
    <w:abstractNumId w:val="43"/>
  </w:num>
  <w:num w:numId="20">
    <w:abstractNumId w:val="32"/>
  </w:num>
  <w:num w:numId="21">
    <w:abstractNumId w:val="25"/>
  </w:num>
  <w:num w:numId="22">
    <w:abstractNumId w:val="23"/>
  </w:num>
  <w:num w:numId="23">
    <w:abstractNumId w:val="30"/>
  </w:num>
  <w:num w:numId="24">
    <w:abstractNumId w:val="4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6"/>
  </w:num>
  <w:num w:numId="27">
    <w:abstractNumId w:val="13"/>
  </w:num>
  <w:num w:numId="28">
    <w:abstractNumId w:val="15"/>
  </w:num>
  <w:num w:numId="29">
    <w:abstractNumId w:val="20"/>
  </w:num>
  <w:num w:numId="30">
    <w:abstractNumId w:val="9"/>
  </w:num>
  <w:num w:numId="31">
    <w:abstractNumId w:val="6"/>
  </w:num>
  <w:num w:numId="32">
    <w:abstractNumId w:val="18"/>
  </w:num>
  <w:num w:numId="33">
    <w:abstractNumId w:val="31"/>
  </w:num>
  <w:num w:numId="34">
    <w:abstractNumId w:val="10"/>
  </w:num>
  <w:num w:numId="35">
    <w:abstractNumId w:val="22"/>
  </w:num>
  <w:num w:numId="36">
    <w:abstractNumId w:val="28"/>
  </w:num>
  <w:num w:numId="37">
    <w:abstractNumId w:val="4"/>
  </w:num>
  <w:num w:numId="38">
    <w:abstractNumId w:val="19"/>
  </w:num>
  <w:num w:numId="39">
    <w:abstractNumId w:val="16"/>
  </w:num>
  <w:num w:numId="40">
    <w:abstractNumId w:val="17"/>
  </w:num>
  <w:num w:numId="41">
    <w:abstractNumId w:val="1"/>
  </w:num>
  <w:num w:numId="42">
    <w:abstractNumId w:val="12"/>
  </w:num>
  <w:num w:numId="43">
    <w:abstractNumId w:val="0"/>
  </w:num>
  <w:num w:numId="44">
    <w:abstractNumId w:val="14"/>
  </w:num>
  <w:num w:numId="45">
    <w:abstractNumId w:val="7"/>
  </w:num>
  <w:num w:numId="46">
    <w:abstractNumId w:val="38"/>
  </w:num>
  <w:num w:numId="47">
    <w:abstractNumId w:val="39"/>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revisionView w:markup="0" w:comments="0" w:insDel="0" w:formatting="0"/>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CEC"/>
    <w:rsid w:val="00000457"/>
    <w:rsid w:val="0000295A"/>
    <w:rsid w:val="000031D3"/>
    <w:rsid w:val="00004A9B"/>
    <w:rsid w:val="00004F53"/>
    <w:rsid w:val="000112F4"/>
    <w:rsid w:val="00011B48"/>
    <w:rsid w:val="00012F80"/>
    <w:rsid w:val="00013E6A"/>
    <w:rsid w:val="000147DA"/>
    <w:rsid w:val="00014921"/>
    <w:rsid w:val="00014F28"/>
    <w:rsid w:val="00015DC3"/>
    <w:rsid w:val="00015E86"/>
    <w:rsid w:val="00017CBA"/>
    <w:rsid w:val="00020E2F"/>
    <w:rsid w:val="000217C3"/>
    <w:rsid w:val="00022539"/>
    <w:rsid w:val="000250DA"/>
    <w:rsid w:val="000255AE"/>
    <w:rsid w:val="00025BF8"/>
    <w:rsid w:val="000265FC"/>
    <w:rsid w:val="000267F5"/>
    <w:rsid w:val="00027F4A"/>
    <w:rsid w:val="000306C5"/>
    <w:rsid w:val="0003599F"/>
    <w:rsid w:val="00036430"/>
    <w:rsid w:val="00040597"/>
    <w:rsid w:val="00040F16"/>
    <w:rsid w:val="000420B2"/>
    <w:rsid w:val="00042F32"/>
    <w:rsid w:val="00043279"/>
    <w:rsid w:val="00043530"/>
    <w:rsid w:val="0004565F"/>
    <w:rsid w:val="000464A1"/>
    <w:rsid w:val="00047409"/>
    <w:rsid w:val="00047645"/>
    <w:rsid w:val="00051B20"/>
    <w:rsid w:val="00051D14"/>
    <w:rsid w:val="0005214A"/>
    <w:rsid w:val="00053C29"/>
    <w:rsid w:val="00054102"/>
    <w:rsid w:val="00055136"/>
    <w:rsid w:val="00055A03"/>
    <w:rsid w:val="000560B5"/>
    <w:rsid w:val="00065CE0"/>
    <w:rsid w:val="00065D53"/>
    <w:rsid w:val="00070637"/>
    <w:rsid w:val="000727FA"/>
    <w:rsid w:val="00072BDC"/>
    <w:rsid w:val="000732F4"/>
    <w:rsid w:val="00073505"/>
    <w:rsid w:val="00074978"/>
    <w:rsid w:val="00074FDE"/>
    <w:rsid w:val="000753A7"/>
    <w:rsid w:val="00075BE8"/>
    <w:rsid w:val="00075C6A"/>
    <w:rsid w:val="000820C4"/>
    <w:rsid w:val="00082C7D"/>
    <w:rsid w:val="000836E5"/>
    <w:rsid w:val="0008582F"/>
    <w:rsid w:val="00087667"/>
    <w:rsid w:val="00087A59"/>
    <w:rsid w:val="00090EA6"/>
    <w:rsid w:val="0009137E"/>
    <w:rsid w:val="00096321"/>
    <w:rsid w:val="000970E4"/>
    <w:rsid w:val="000A05B2"/>
    <w:rsid w:val="000A0C30"/>
    <w:rsid w:val="000A0C83"/>
    <w:rsid w:val="000A1CD1"/>
    <w:rsid w:val="000A22AD"/>
    <w:rsid w:val="000A6E8B"/>
    <w:rsid w:val="000A6FF1"/>
    <w:rsid w:val="000A7153"/>
    <w:rsid w:val="000B09CF"/>
    <w:rsid w:val="000B3552"/>
    <w:rsid w:val="000B4BE6"/>
    <w:rsid w:val="000B54E6"/>
    <w:rsid w:val="000B67F7"/>
    <w:rsid w:val="000B79E9"/>
    <w:rsid w:val="000C0302"/>
    <w:rsid w:val="000C061D"/>
    <w:rsid w:val="000C249B"/>
    <w:rsid w:val="000C288A"/>
    <w:rsid w:val="000C4B3D"/>
    <w:rsid w:val="000C5613"/>
    <w:rsid w:val="000C5AE7"/>
    <w:rsid w:val="000D0D00"/>
    <w:rsid w:val="000D1991"/>
    <w:rsid w:val="000D1995"/>
    <w:rsid w:val="000D2015"/>
    <w:rsid w:val="000D384B"/>
    <w:rsid w:val="000D57EB"/>
    <w:rsid w:val="000D5868"/>
    <w:rsid w:val="000D723B"/>
    <w:rsid w:val="000D7D21"/>
    <w:rsid w:val="000E050D"/>
    <w:rsid w:val="000E1B63"/>
    <w:rsid w:val="000E2280"/>
    <w:rsid w:val="000E28FD"/>
    <w:rsid w:val="000E29A8"/>
    <w:rsid w:val="000E2B15"/>
    <w:rsid w:val="000E36A3"/>
    <w:rsid w:val="000E4D6E"/>
    <w:rsid w:val="000E626B"/>
    <w:rsid w:val="000E6C39"/>
    <w:rsid w:val="000E7DCF"/>
    <w:rsid w:val="000F0091"/>
    <w:rsid w:val="000F1563"/>
    <w:rsid w:val="000F15ED"/>
    <w:rsid w:val="000F2383"/>
    <w:rsid w:val="00101E54"/>
    <w:rsid w:val="00102336"/>
    <w:rsid w:val="0010338E"/>
    <w:rsid w:val="0010349A"/>
    <w:rsid w:val="00103C52"/>
    <w:rsid w:val="00104B65"/>
    <w:rsid w:val="00105040"/>
    <w:rsid w:val="00106703"/>
    <w:rsid w:val="001072FE"/>
    <w:rsid w:val="00110CFD"/>
    <w:rsid w:val="00110EC7"/>
    <w:rsid w:val="0011123D"/>
    <w:rsid w:val="00111334"/>
    <w:rsid w:val="00111970"/>
    <w:rsid w:val="001128D9"/>
    <w:rsid w:val="001143EC"/>
    <w:rsid w:val="00114A06"/>
    <w:rsid w:val="00115039"/>
    <w:rsid w:val="001153DD"/>
    <w:rsid w:val="001158B0"/>
    <w:rsid w:val="00116301"/>
    <w:rsid w:val="00116AED"/>
    <w:rsid w:val="00116DDA"/>
    <w:rsid w:val="00116EE0"/>
    <w:rsid w:val="00116FB6"/>
    <w:rsid w:val="0012096C"/>
    <w:rsid w:val="001247A6"/>
    <w:rsid w:val="00126D15"/>
    <w:rsid w:val="0013397D"/>
    <w:rsid w:val="00133A3B"/>
    <w:rsid w:val="00134670"/>
    <w:rsid w:val="00137405"/>
    <w:rsid w:val="001379E1"/>
    <w:rsid w:val="00140BA1"/>
    <w:rsid w:val="001412E1"/>
    <w:rsid w:val="0014491C"/>
    <w:rsid w:val="0014571A"/>
    <w:rsid w:val="00145FEA"/>
    <w:rsid w:val="00147DC7"/>
    <w:rsid w:val="00152075"/>
    <w:rsid w:val="001555C5"/>
    <w:rsid w:val="00155674"/>
    <w:rsid w:val="00156785"/>
    <w:rsid w:val="001567D5"/>
    <w:rsid w:val="0015770B"/>
    <w:rsid w:val="001614E7"/>
    <w:rsid w:val="00161BF1"/>
    <w:rsid w:val="001626A4"/>
    <w:rsid w:val="0016328E"/>
    <w:rsid w:val="0016366C"/>
    <w:rsid w:val="001655A8"/>
    <w:rsid w:val="001671C3"/>
    <w:rsid w:val="00167D5C"/>
    <w:rsid w:val="00170519"/>
    <w:rsid w:val="00170B56"/>
    <w:rsid w:val="00170C4D"/>
    <w:rsid w:val="0017363C"/>
    <w:rsid w:val="00174000"/>
    <w:rsid w:val="00175647"/>
    <w:rsid w:val="001775C3"/>
    <w:rsid w:val="00177677"/>
    <w:rsid w:val="0017794F"/>
    <w:rsid w:val="0018517C"/>
    <w:rsid w:val="00185D0D"/>
    <w:rsid w:val="001909C3"/>
    <w:rsid w:val="00192123"/>
    <w:rsid w:val="00192F1C"/>
    <w:rsid w:val="001930E4"/>
    <w:rsid w:val="00193373"/>
    <w:rsid w:val="0019439B"/>
    <w:rsid w:val="001950F5"/>
    <w:rsid w:val="001974D4"/>
    <w:rsid w:val="001A03DE"/>
    <w:rsid w:val="001A1A61"/>
    <w:rsid w:val="001A2833"/>
    <w:rsid w:val="001A474B"/>
    <w:rsid w:val="001A4A9D"/>
    <w:rsid w:val="001A53DA"/>
    <w:rsid w:val="001A545C"/>
    <w:rsid w:val="001A5996"/>
    <w:rsid w:val="001A7312"/>
    <w:rsid w:val="001B0130"/>
    <w:rsid w:val="001B0493"/>
    <w:rsid w:val="001B06AE"/>
    <w:rsid w:val="001B0E9F"/>
    <w:rsid w:val="001B1685"/>
    <w:rsid w:val="001B187F"/>
    <w:rsid w:val="001B3717"/>
    <w:rsid w:val="001B3E45"/>
    <w:rsid w:val="001B7545"/>
    <w:rsid w:val="001B788C"/>
    <w:rsid w:val="001C0D5A"/>
    <w:rsid w:val="001C2EE0"/>
    <w:rsid w:val="001C3EBC"/>
    <w:rsid w:val="001C4AE3"/>
    <w:rsid w:val="001C7B06"/>
    <w:rsid w:val="001D0375"/>
    <w:rsid w:val="001D2363"/>
    <w:rsid w:val="001D273C"/>
    <w:rsid w:val="001D5BE9"/>
    <w:rsid w:val="001D6C85"/>
    <w:rsid w:val="001D6E1F"/>
    <w:rsid w:val="001E048A"/>
    <w:rsid w:val="001E1755"/>
    <w:rsid w:val="001E2047"/>
    <w:rsid w:val="001E3083"/>
    <w:rsid w:val="001E311C"/>
    <w:rsid w:val="001E4566"/>
    <w:rsid w:val="001E5E24"/>
    <w:rsid w:val="001E5EE2"/>
    <w:rsid w:val="001F185D"/>
    <w:rsid w:val="001F29F6"/>
    <w:rsid w:val="001F2B92"/>
    <w:rsid w:val="001F56A7"/>
    <w:rsid w:val="002001C2"/>
    <w:rsid w:val="00202167"/>
    <w:rsid w:val="00202F3D"/>
    <w:rsid w:val="00203223"/>
    <w:rsid w:val="002034D7"/>
    <w:rsid w:val="0020361E"/>
    <w:rsid w:val="0020367C"/>
    <w:rsid w:val="00204D5D"/>
    <w:rsid w:val="00204F32"/>
    <w:rsid w:val="00205A1B"/>
    <w:rsid w:val="002063D8"/>
    <w:rsid w:val="002107E3"/>
    <w:rsid w:val="00210C78"/>
    <w:rsid w:val="002123C4"/>
    <w:rsid w:val="00213C21"/>
    <w:rsid w:val="0021432A"/>
    <w:rsid w:val="00220DB6"/>
    <w:rsid w:val="00221788"/>
    <w:rsid w:val="00222233"/>
    <w:rsid w:val="00222287"/>
    <w:rsid w:val="00224CF1"/>
    <w:rsid w:val="00225163"/>
    <w:rsid w:val="002265D3"/>
    <w:rsid w:val="002279B9"/>
    <w:rsid w:val="00230DE6"/>
    <w:rsid w:val="00231291"/>
    <w:rsid w:val="0023301E"/>
    <w:rsid w:val="00233F59"/>
    <w:rsid w:val="00235583"/>
    <w:rsid w:val="00236938"/>
    <w:rsid w:val="0024059A"/>
    <w:rsid w:val="002407BC"/>
    <w:rsid w:val="002422FB"/>
    <w:rsid w:val="00242FF1"/>
    <w:rsid w:val="002442BB"/>
    <w:rsid w:val="00245814"/>
    <w:rsid w:val="002466EA"/>
    <w:rsid w:val="00247926"/>
    <w:rsid w:val="00250F9B"/>
    <w:rsid w:val="002524FA"/>
    <w:rsid w:val="00252910"/>
    <w:rsid w:val="0025465F"/>
    <w:rsid w:val="00254BEF"/>
    <w:rsid w:val="00255F72"/>
    <w:rsid w:val="00256329"/>
    <w:rsid w:val="002566F4"/>
    <w:rsid w:val="00256D6D"/>
    <w:rsid w:val="002571B6"/>
    <w:rsid w:val="00257B6D"/>
    <w:rsid w:val="0026122E"/>
    <w:rsid w:val="002618D5"/>
    <w:rsid w:val="00262DAB"/>
    <w:rsid w:val="00263EFC"/>
    <w:rsid w:val="0026503B"/>
    <w:rsid w:val="002650A1"/>
    <w:rsid w:val="002650A7"/>
    <w:rsid w:val="00265815"/>
    <w:rsid w:val="00270103"/>
    <w:rsid w:val="002708A5"/>
    <w:rsid w:val="002710E6"/>
    <w:rsid w:val="00271938"/>
    <w:rsid w:val="002722DF"/>
    <w:rsid w:val="002725F1"/>
    <w:rsid w:val="00272629"/>
    <w:rsid w:val="00275765"/>
    <w:rsid w:val="002767C5"/>
    <w:rsid w:val="002808A0"/>
    <w:rsid w:val="0028092F"/>
    <w:rsid w:val="00280C3D"/>
    <w:rsid w:val="00282231"/>
    <w:rsid w:val="00282ADB"/>
    <w:rsid w:val="0028585A"/>
    <w:rsid w:val="00285B60"/>
    <w:rsid w:val="00290030"/>
    <w:rsid w:val="00290C85"/>
    <w:rsid w:val="00292995"/>
    <w:rsid w:val="0029428A"/>
    <w:rsid w:val="00296B83"/>
    <w:rsid w:val="002977C1"/>
    <w:rsid w:val="002A00F5"/>
    <w:rsid w:val="002A02A0"/>
    <w:rsid w:val="002A0429"/>
    <w:rsid w:val="002A2449"/>
    <w:rsid w:val="002A5BA9"/>
    <w:rsid w:val="002A6787"/>
    <w:rsid w:val="002B011B"/>
    <w:rsid w:val="002B297E"/>
    <w:rsid w:val="002B2B00"/>
    <w:rsid w:val="002B2DD0"/>
    <w:rsid w:val="002B3424"/>
    <w:rsid w:val="002B3507"/>
    <w:rsid w:val="002B36BC"/>
    <w:rsid w:val="002B4387"/>
    <w:rsid w:val="002B6837"/>
    <w:rsid w:val="002B6A10"/>
    <w:rsid w:val="002C645D"/>
    <w:rsid w:val="002C7252"/>
    <w:rsid w:val="002D12DD"/>
    <w:rsid w:val="002D198B"/>
    <w:rsid w:val="002D2434"/>
    <w:rsid w:val="002D3252"/>
    <w:rsid w:val="002D3F8A"/>
    <w:rsid w:val="002E0700"/>
    <w:rsid w:val="002E1006"/>
    <w:rsid w:val="002E1FB9"/>
    <w:rsid w:val="002E34CB"/>
    <w:rsid w:val="002E3E30"/>
    <w:rsid w:val="002E5864"/>
    <w:rsid w:val="002E7CBE"/>
    <w:rsid w:val="002F0FB8"/>
    <w:rsid w:val="002F41D9"/>
    <w:rsid w:val="002F4648"/>
    <w:rsid w:val="002F464E"/>
    <w:rsid w:val="002F6003"/>
    <w:rsid w:val="002F626A"/>
    <w:rsid w:val="002F6929"/>
    <w:rsid w:val="0030000B"/>
    <w:rsid w:val="00301F0D"/>
    <w:rsid w:val="00303EDE"/>
    <w:rsid w:val="003050DB"/>
    <w:rsid w:val="0030740C"/>
    <w:rsid w:val="0031044F"/>
    <w:rsid w:val="00312ED9"/>
    <w:rsid w:val="0031632E"/>
    <w:rsid w:val="00322176"/>
    <w:rsid w:val="00324A30"/>
    <w:rsid w:val="00327371"/>
    <w:rsid w:val="00332DCD"/>
    <w:rsid w:val="0033352F"/>
    <w:rsid w:val="003337DE"/>
    <w:rsid w:val="00334933"/>
    <w:rsid w:val="00335300"/>
    <w:rsid w:val="003354FE"/>
    <w:rsid w:val="00335501"/>
    <w:rsid w:val="00335CBB"/>
    <w:rsid w:val="003367CD"/>
    <w:rsid w:val="0033716D"/>
    <w:rsid w:val="003377E3"/>
    <w:rsid w:val="003429CB"/>
    <w:rsid w:val="003434CD"/>
    <w:rsid w:val="00345143"/>
    <w:rsid w:val="003461A5"/>
    <w:rsid w:val="00350509"/>
    <w:rsid w:val="00350699"/>
    <w:rsid w:val="00350EC6"/>
    <w:rsid w:val="00351637"/>
    <w:rsid w:val="003526C9"/>
    <w:rsid w:val="00352867"/>
    <w:rsid w:val="003529FE"/>
    <w:rsid w:val="0035409B"/>
    <w:rsid w:val="00354F4D"/>
    <w:rsid w:val="00361159"/>
    <w:rsid w:val="00361164"/>
    <w:rsid w:val="00361EFC"/>
    <w:rsid w:val="003623CF"/>
    <w:rsid w:val="00363E88"/>
    <w:rsid w:val="00364B03"/>
    <w:rsid w:val="00365781"/>
    <w:rsid w:val="0036597F"/>
    <w:rsid w:val="00366516"/>
    <w:rsid w:val="0037269C"/>
    <w:rsid w:val="0037318B"/>
    <w:rsid w:val="00374357"/>
    <w:rsid w:val="00375879"/>
    <w:rsid w:val="003776D8"/>
    <w:rsid w:val="00381388"/>
    <w:rsid w:val="00381812"/>
    <w:rsid w:val="00381A71"/>
    <w:rsid w:val="003827C9"/>
    <w:rsid w:val="00382B35"/>
    <w:rsid w:val="003851B0"/>
    <w:rsid w:val="00385770"/>
    <w:rsid w:val="003860AD"/>
    <w:rsid w:val="00386A6B"/>
    <w:rsid w:val="00387BC2"/>
    <w:rsid w:val="00391237"/>
    <w:rsid w:val="00391EBF"/>
    <w:rsid w:val="003936BA"/>
    <w:rsid w:val="00395D5E"/>
    <w:rsid w:val="003A1A4C"/>
    <w:rsid w:val="003A2A25"/>
    <w:rsid w:val="003A2BD5"/>
    <w:rsid w:val="003A4388"/>
    <w:rsid w:val="003A48AE"/>
    <w:rsid w:val="003B09A9"/>
    <w:rsid w:val="003B0ABE"/>
    <w:rsid w:val="003B1A29"/>
    <w:rsid w:val="003B2B48"/>
    <w:rsid w:val="003B3253"/>
    <w:rsid w:val="003B40C0"/>
    <w:rsid w:val="003B4D0A"/>
    <w:rsid w:val="003B6109"/>
    <w:rsid w:val="003B7EAF"/>
    <w:rsid w:val="003B7FBE"/>
    <w:rsid w:val="003C16E3"/>
    <w:rsid w:val="003C618A"/>
    <w:rsid w:val="003C6D91"/>
    <w:rsid w:val="003C7736"/>
    <w:rsid w:val="003D1120"/>
    <w:rsid w:val="003D1CE2"/>
    <w:rsid w:val="003D2C15"/>
    <w:rsid w:val="003D3497"/>
    <w:rsid w:val="003D34F7"/>
    <w:rsid w:val="003D45C2"/>
    <w:rsid w:val="003D4ED3"/>
    <w:rsid w:val="003D684C"/>
    <w:rsid w:val="003D781C"/>
    <w:rsid w:val="003E083B"/>
    <w:rsid w:val="003E15E1"/>
    <w:rsid w:val="003E1BB1"/>
    <w:rsid w:val="003E6B55"/>
    <w:rsid w:val="003E709B"/>
    <w:rsid w:val="003E73E7"/>
    <w:rsid w:val="003F04EC"/>
    <w:rsid w:val="003F1152"/>
    <w:rsid w:val="003F25B2"/>
    <w:rsid w:val="003F2D97"/>
    <w:rsid w:val="003F30C8"/>
    <w:rsid w:val="003F4794"/>
    <w:rsid w:val="003F4917"/>
    <w:rsid w:val="003F4CA6"/>
    <w:rsid w:val="003F5735"/>
    <w:rsid w:val="004018A8"/>
    <w:rsid w:val="00402A98"/>
    <w:rsid w:val="00403C6A"/>
    <w:rsid w:val="0040522F"/>
    <w:rsid w:val="004056FA"/>
    <w:rsid w:val="00405FBC"/>
    <w:rsid w:val="0040680B"/>
    <w:rsid w:val="00407FB3"/>
    <w:rsid w:val="00410E14"/>
    <w:rsid w:val="004125AF"/>
    <w:rsid w:val="00413855"/>
    <w:rsid w:val="00414703"/>
    <w:rsid w:val="00415560"/>
    <w:rsid w:val="00416C7E"/>
    <w:rsid w:val="00420EDD"/>
    <w:rsid w:val="004219BD"/>
    <w:rsid w:val="00422BB7"/>
    <w:rsid w:val="00423B61"/>
    <w:rsid w:val="004256D3"/>
    <w:rsid w:val="0042576B"/>
    <w:rsid w:val="004263A4"/>
    <w:rsid w:val="004272F0"/>
    <w:rsid w:val="004275DD"/>
    <w:rsid w:val="00427ED3"/>
    <w:rsid w:val="00430353"/>
    <w:rsid w:val="00432BA4"/>
    <w:rsid w:val="00433E2B"/>
    <w:rsid w:val="00434410"/>
    <w:rsid w:val="00436E61"/>
    <w:rsid w:val="004371E3"/>
    <w:rsid w:val="00437AD2"/>
    <w:rsid w:val="00437E64"/>
    <w:rsid w:val="0044053F"/>
    <w:rsid w:val="00441A36"/>
    <w:rsid w:val="004421B5"/>
    <w:rsid w:val="00443BF2"/>
    <w:rsid w:val="004440F6"/>
    <w:rsid w:val="004445B4"/>
    <w:rsid w:val="004447E4"/>
    <w:rsid w:val="0044505C"/>
    <w:rsid w:val="004456CB"/>
    <w:rsid w:val="00447D68"/>
    <w:rsid w:val="00450627"/>
    <w:rsid w:val="00452B81"/>
    <w:rsid w:val="00452CA0"/>
    <w:rsid w:val="00453AC1"/>
    <w:rsid w:val="00453CB4"/>
    <w:rsid w:val="00453CE3"/>
    <w:rsid w:val="004547BA"/>
    <w:rsid w:val="00456135"/>
    <w:rsid w:val="004566DB"/>
    <w:rsid w:val="004601D7"/>
    <w:rsid w:val="00461273"/>
    <w:rsid w:val="0046245A"/>
    <w:rsid w:val="00462664"/>
    <w:rsid w:val="00462BF6"/>
    <w:rsid w:val="0046359C"/>
    <w:rsid w:val="004642DC"/>
    <w:rsid w:val="00464443"/>
    <w:rsid w:val="00470154"/>
    <w:rsid w:val="004720E6"/>
    <w:rsid w:val="00472F18"/>
    <w:rsid w:val="004744A1"/>
    <w:rsid w:val="0048021B"/>
    <w:rsid w:val="00484D37"/>
    <w:rsid w:val="0048564E"/>
    <w:rsid w:val="00485740"/>
    <w:rsid w:val="00485BF2"/>
    <w:rsid w:val="004916AE"/>
    <w:rsid w:val="00491F5D"/>
    <w:rsid w:val="00492E31"/>
    <w:rsid w:val="00496E44"/>
    <w:rsid w:val="004A00C9"/>
    <w:rsid w:val="004A0135"/>
    <w:rsid w:val="004A04EE"/>
    <w:rsid w:val="004A3555"/>
    <w:rsid w:val="004A4D14"/>
    <w:rsid w:val="004B4163"/>
    <w:rsid w:val="004B54A2"/>
    <w:rsid w:val="004B561A"/>
    <w:rsid w:val="004B65A4"/>
    <w:rsid w:val="004B69CF"/>
    <w:rsid w:val="004B7888"/>
    <w:rsid w:val="004B79D4"/>
    <w:rsid w:val="004B7E1F"/>
    <w:rsid w:val="004C0B97"/>
    <w:rsid w:val="004C24C4"/>
    <w:rsid w:val="004C2CFB"/>
    <w:rsid w:val="004C3E60"/>
    <w:rsid w:val="004C41DE"/>
    <w:rsid w:val="004D072E"/>
    <w:rsid w:val="004D2C10"/>
    <w:rsid w:val="004D2C37"/>
    <w:rsid w:val="004D3124"/>
    <w:rsid w:val="004D7462"/>
    <w:rsid w:val="004E0C50"/>
    <w:rsid w:val="004E0D63"/>
    <w:rsid w:val="004E0DCA"/>
    <w:rsid w:val="004E1AB0"/>
    <w:rsid w:val="004E1E9F"/>
    <w:rsid w:val="004E3F83"/>
    <w:rsid w:val="004E5BFE"/>
    <w:rsid w:val="004E6319"/>
    <w:rsid w:val="004F3408"/>
    <w:rsid w:val="004F7E86"/>
    <w:rsid w:val="00501321"/>
    <w:rsid w:val="00502363"/>
    <w:rsid w:val="0050316C"/>
    <w:rsid w:val="005043C6"/>
    <w:rsid w:val="00504E9A"/>
    <w:rsid w:val="00507750"/>
    <w:rsid w:val="005077C8"/>
    <w:rsid w:val="00511389"/>
    <w:rsid w:val="00515262"/>
    <w:rsid w:val="00515456"/>
    <w:rsid w:val="00515AB9"/>
    <w:rsid w:val="00516A01"/>
    <w:rsid w:val="00517B70"/>
    <w:rsid w:val="005202D0"/>
    <w:rsid w:val="0052059B"/>
    <w:rsid w:val="0052346A"/>
    <w:rsid w:val="00525460"/>
    <w:rsid w:val="00526D1C"/>
    <w:rsid w:val="0052750B"/>
    <w:rsid w:val="00531D58"/>
    <w:rsid w:val="00532C29"/>
    <w:rsid w:val="00533B5F"/>
    <w:rsid w:val="00535DF8"/>
    <w:rsid w:val="00535E47"/>
    <w:rsid w:val="00537B5B"/>
    <w:rsid w:val="005427A0"/>
    <w:rsid w:val="0054477D"/>
    <w:rsid w:val="00544DA8"/>
    <w:rsid w:val="005457AE"/>
    <w:rsid w:val="00545947"/>
    <w:rsid w:val="00546F66"/>
    <w:rsid w:val="00547D6C"/>
    <w:rsid w:val="00547EAB"/>
    <w:rsid w:val="0055239E"/>
    <w:rsid w:val="005528A0"/>
    <w:rsid w:val="00552D87"/>
    <w:rsid w:val="00553ADD"/>
    <w:rsid w:val="00555593"/>
    <w:rsid w:val="005567FE"/>
    <w:rsid w:val="00556E5C"/>
    <w:rsid w:val="005607D7"/>
    <w:rsid w:val="0056165A"/>
    <w:rsid w:val="00562076"/>
    <w:rsid w:val="0056271A"/>
    <w:rsid w:val="00562FE9"/>
    <w:rsid w:val="00563476"/>
    <w:rsid w:val="00563927"/>
    <w:rsid w:val="00563D4B"/>
    <w:rsid w:val="00564617"/>
    <w:rsid w:val="005646AA"/>
    <w:rsid w:val="0056527F"/>
    <w:rsid w:val="00566362"/>
    <w:rsid w:val="005675A2"/>
    <w:rsid w:val="005711E6"/>
    <w:rsid w:val="00571349"/>
    <w:rsid w:val="00571887"/>
    <w:rsid w:val="00573B81"/>
    <w:rsid w:val="0057733D"/>
    <w:rsid w:val="00580EA2"/>
    <w:rsid w:val="005846AF"/>
    <w:rsid w:val="00585957"/>
    <w:rsid w:val="00586D52"/>
    <w:rsid w:val="00590748"/>
    <w:rsid w:val="00590BE5"/>
    <w:rsid w:val="00591360"/>
    <w:rsid w:val="005914A0"/>
    <w:rsid w:val="00592C1F"/>
    <w:rsid w:val="005942F1"/>
    <w:rsid w:val="00594DBA"/>
    <w:rsid w:val="0059598C"/>
    <w:rsid w:val="00596365"/>
    <w:rsid w:val="00597710"/>
    <w:rsid w:val="00597CA8"/>
    <w:rsid w:val="005A00F0"/>
    <w:rsid w:val="005A10AF"/>
    <w:rsid w:val="005A22FC"/>
    <w:rsid w:val="005A278A"/>
    <w:rsid w:val="005A4E46"/>
    <w:rsid w:val="005B1996"/>
    <w:rsid w:val="005B32E6"/>
    <w:rsid w:val="005B4AB2"/>
    <w:rsid w:val="005B769D"/>
    <w:rsid w:val="005B76EA"/>
    <w:rsid w:val="005B7F20"/>
    <w:rsid w:val="005C0BB8"/>
    <w:rsid w:val="005C114F"/>
    <w:rsid w:val="005C3A7A"/>
    <w:rsid w:val="005C409E"/>
    <w:rsid w:val="005C436A"/>
    <w:rsid w:val="005D148C"/>
    <w:rsid w:val="005D15A2"/>
    <w:rsid w:val="005D21A5"/>
    <w:rsid w:val="005D428E"/>
    <w:rsid w:val="005D519D"/>
    <w:rsid w:val="005D6D8E"/>
    <w:rsid w:val="005E291C"/>
    <w:rsid w:val="005E3FC2"/>
    <w:rsid w:val="005E59D2"/>
    <w:rsid w:val="005E71F2"/>
    <w:rsid w:val="005F04E6"/>
    <w:rsid w:val="005F15DF"/>
    <w:rsid w:val="005F34BE"/>
    <w:rsid w:val="005F36BA"/>
    <w:rsid w:val="005F68FA"/>
    <w:rsid w:val="00603BEC"/>
    <w:rsid w:val="0060466D"/>
    <w:rsid w:val="006047FC"/>
    <w:rsid w:val="00605595"/>
    <w:rsid w:val="006057A8"/>
    <w:rsid w:val="006058A1"/>
    <w:rsid w:val="00605D07"/>
    <w:rsid w:val="0060667C"/>
    <w:rsid w:val="00606D30"/>
    <w:rsid w:val="00607D62"/>
    <w:rsid w:val="00612A1B"/>
    <w:rsid w:val="00613A01"/>
    <w:rsid w:val="00615AFE"/>
    <w:rsid w:val="00616002"/>
    <w:rsid w:val="00616441"/>
    <w:rsid w:val="00617878"/>
    <w:rsid w:val="006208D7"/>
    <w:rsid w:val="0062314F"/>
    <w:rsid w:val="00623C98"/>
    <w:rsid w:val="00624D67"/>
    <w:rsid w:val="00627048"/>
    <w:rsid w:val="00627423"/>
    <w:rsid w:val="00627B5A"/>
    <w:rsid w:val="006314D4"/>
    <w:rsid w:val="006316C6"/>
    <w:rsid w:val="00632858"/>
    <w:rsid w:val="00635E2B"/>
    <w:rsid w:val="0064047F"/>
    <w:rsid w:val="006429C5"/>
    <w:rsid w:val="00643217"/>
    <w:rsid w:val="006450B2"/>
    <w:rsid w:val="006463F0"/>
    <w:rsid w:val="00646713"/>
    <w:rsid w:val="00655202"/>
    <w:rsid w:val="00656C5C"/>
    <w:rsid w:val="006621FA"/>
    <w:rsid w:val="00662487"/>
    <w:rsid w:val="00666BEA"/>
    <w:rsid w:val="00667779"/>
    <w:rsid w:val="00667AE2"/>
    <w:rsid w:val="0067281A"/>
    <w:rsid w:val="006735A0"/>
    <w:rsid w:val="00673664"/>
    <w:rsid w:val="00673BF6"/>
    <w:rsid w:val="00673CC8"/>
    <w:rsid w:val="0067611C"/>
    <w:rsid w:val="006771EF"/>
    <w:rsid w:val="00677A90"/>
    <w:rsid w:val="00677B31"/>
    <w:rsid w:val="006813BB"/>
    <w:rsid w:val="006825D6"/>
    <w:rsid w:val="00682B44"/>
    <w:rsid w:val="00683B37"/>
    <w:rsid w:val="00683B6A"/>
    <w:rsid w:val="00683FBC"/>
    <w:rsid w:val="00687170"/>
    <w:rsid w:val="006874EC"/>
    <w:rsid w:val="006903D1"/>
    <w:rsid w:val="00691D22"/>
    <w:rsid w:val="006922EB"/>
    <w:rsid w:val="006926EB"/>
    <w:rsid w:val="006A0685"/>
    <w:rsid w:val="006A0CD5"/>
    <w:rsid w:val="006A1A51"/>
    <w:rsid w:val="006A220D"/>
    <w:rsid w:val="006A3E41"/>
    <w:rsid w:val="006A4DC3"/>
    <w:rsid w:val="006A6208"/>
    <w:rsid w:val="006A6B91"/>
    <w:rsid w:val="006A7B17"/>
    <w:rsid w:val="006B090A"/>
    <w:rsid w:val="006B1D30"/>
    <w:rsid w:val="006B2188"/>
    <w:rsid w:val="006B3EC5"/>
    <w:rsid w:val="006B420E"/>
    <w:rsid w:val="006B6BA0"/>
    <w:rsid w:val="006C0409"/>
    <w:rsid w:val="006C0F8E"/>
    <w:rsid w:val="006C269B"/>
    <w:rsid w:val="006C3699"/>
    <w:rsid w:val="006C4138"/>
    <w:rsid w:val="006C47C7"/>
    <w:rsid w:val="006C4CEC"/>
    <w:rsid w:val="006C506E"/>
    <w:rsid w:val="006C61EF"/>
    <w:rsid w:val="006C67D1"/>
    <w:rsid w:val="006C6E8B"/>
    <w:rsid w:val="006D05A5"/>
    <w:rsid w:val="006D1A89"/>
    <w:rsid w:val="006D1CD3"/>
    <w:rsid w:val="006D5032"/>
    <w:rsid w:val="006D7770"/>
    <w:rsid w:val="006D7A2C"/>
    <w:rsid w:val="006E1D2F"/>
    <w:rsid w:val="006E277D"/>
    <w:rsid w:val="006E30C8"/>
    <w:rsid w:val="006E3A93"/>
    <w:rsid w:val="006E40BC"/>
    <w:rsid w:val="006E52DC"/>
    <w:rsid w:val="006E5AB0"/>
    <w:rsid w:val="006E7C49"/>
    <w:rsid w:val="006F02C9"/>
    <w:rsid w:val="006F075F"/>
    <w:rsid w:val="006F2570"/>
    <w:rsid w:val="006F2943"/>
    <w:rsid w:val="006F2DE4"/>
    <w:rsid w:val="006F3B5E"/>
    <w:rsid w:val="006F4ED8"/>
    <w:rsid w:val="006F5CBF"/>
    <w:rsid w:val="006F6EDB"/>
    <w:rsid w:val="006F7DA9"/>
    <w:rsid w:val="00702466"/>
    <w:rsid w:val="00703FFA"/>
    <w:rsid w:val="0070544D"/>
    <w:rsid w:val="007066FD"/>
    <w:rsid w:val="0070680C"/>
    <w:rsid w:val="0071082B"/>
    <w:rsid w:val="007112DC"/>
    <w:rsid w:val="00714524"/>
    <w:rsid w:val="00716533"/>
    <w:rsid w:val="00716F02"/>
    <w:rsid w:val="00721575"/>
    <w:rsid w:val="007215A5"/>
    <w:rsid w:val="007222AA"/>
    <w:rsid w:val="00722CCA"/>
    <w:rsid w:val="00723232"/>
    <w:rsid w:val="007259C7"/>
    <w:rsid w:val="007265C4"/>
    <w:rsid w:val="00726BC7"/>
    <w:rsid w:val="00727229"/>
    <w:rsid w:val="007272DA"/>
    <w:rsid w:val="007274A2"/>
    <w:rsid w:val="00733295"/>
    <w:rsid w:val="0073389B"/>
    <w:rsid w:val="007342E9"/>
    <w:rsid w:val="007353C8"/>
    <w:rsid w:val="00736785"/>
    <w:rsid w:val="00737643"/>
    <w:rsid w:val="0074272E"/>
    <w:rsid w:val="007438A8"/>
    <w:rsid w:val="007459BE"/>
    <w:rsid w:val="00745F8C"/>
    <w:rsid w:val="00750ADF"/>
    <w:rsid w:val="00751904"/>
    <w:rsid w:val="007523C1"/>
    <w:rsid w:val="00752542"/>
    <w:rsid w:val="007528B6"/>
    <w:rsid w:val="00752A3B"/>
    <w:rsid w:val="00754BF6"/>
    <w:rsid w:val="00755FAB"/>
    <w:rsid w:val="007577A0"/>
    <w:rsid w:val="00757B12"/>
    <w:rsid w:val="00757E10"/>
    <w:rsid w:val="00760B1A"/>
    <w:rsid w:val="0076369F"/>
    <w:rsid w:val="00763962"/>
    <w:rsid w:val="00763F05"/>
    <w:rsid w:val="00764554"/>
    <w:rsid w:val="007653D6"/>
    <w:rsid w:val="0076691B"/>
    <w:rsid w:val="0076754B"/>
    <w:rsid w:val="00771A5E"/>
    <w:rsid w:val="00773D1E"/>
    <w:rsid w:val="007743FA"/>
    <w:rsid w:val="00780A8B"/>
    <w:rsid w:val="007818C2"/>
    <w:rsid w:val="00784278"/>
    <w:rsid w:val="00785687"/>
    <w:rsid w:val="007866C6"/>
    <w:rsid w:val="007920F8"/>
    <w:rsid w:val="00792B3F"/>
    <w:rsid w:val="00792D38"/>
    <w:rsid w:val="00792DA8"/>
    <w:rsid w:val="0079470F"/>
    <w:rsid w:val="00794D6A"/>
    <w:rsid w:val="007956C2"/>
    <w:rsid w:val="007A340B"/>
    <w:rsid w:val="007A35E6"/>
    <w:rsid w:val="007A367A"/>
    <w:rsid w:val="007A4516"/>
    <w:rsid w:val="007A4EC4"/>
    <w:rsid w:val="007A65C5"/>
    <w:rsid w:val="007A6AE3"/>
    <w:rsid w:val="007B060A"/>
    <w:rsid w:val="007B211C"/>
    <w:rsid w:val="007B2522"/>
    <w:rsid w:val="007B2C23"/>
    <w:rsid w:val="007B3F07"/>
    <w:rsid w:val="007C0D98"/>
    <w:rsid w:val="007C3B81"/>
    <w:rsid w:val="007C3F3A"/>
    <w:rsid w:val="007C436C"/>
    <w:rsid w:val="007C4512"/>
    <w:rsid w:val="007C4E8F"/>
    <w:rsid w:val="007C5B21"/>
    <w:rsid w:val="007D0435"/>
    <w:rsid w:val="007D05EE"/>
    <w:rsid w:val="007D3BE9"/>
    <w:rsid w:val="007D6D5D"/>
    <w:rsid w:val="007D6D66"/>
    <w:rsid w:val="007D6EBB"/>
    <w:rsid w:val="007D77F2"/>
    <w:rsid w:val="007E19D1"/>
    <w:rsid w:val="007E4AE5"/>
    <w:rsid w:val="007E5D87"/>
    <w:rsid w:val="007E7A1F"/>
    <w:rsid w:val="007E7D9E"/>
    <w:rsid w:val="007F09E7"/>
    <w:rsid w:val="007F17DB"/>
    <w:rsid w:val="007F1E7E"/>
    <w:rsid w:val="007F2F01"/>
    <w:rsid w:val="007F4266"/>
    <w:rsid w:val="007F5CA4"/>
    <w:rsid w:val="007F6B55"/>
    <w:rsid w:val="00801345"/>
    <w:rsid w:val="00801957"/>
    <w:rsid w:val="00805294"/>
    <w:rsid w:val="00805475"/>
    <w:rsid w:val="008063A9"/>
    <w:rsid w:val="008070A6"/>
    <w:rsid w:val="00807175"/>
    <w:rsid w:val="008078BE"/>
    <w:rsid w:val="00807CCA"/>
    <w:rsid w:val="0081228B"/>
    <w:rsid w:val="0081498E"/>
    <w:rsid w:val="00814F26"/>
    <w:rsid w:val="0081591E"/>
    <w:rsid w:val="00815A1A"/>
    <w:rsid w:val="008164F9"/>
    <w:rsid w:val="008171A0"/>
    <w:rsid w:val="00820E25"/>
    <w:rsid w:val="0082192B"/>
    <w:rsid w:val="00823183"/>
    <w:rsid w:val="008231A5"/>
    <w:rsid w:val="00823989"/>
    <w:rsid w:val="00823E5F"/>
    <w:rsid w:val="00824C5B"/>
    <w:rsid w:val="00825954"/>
    <w:rsid w:val="0083411F"/>
    <w:rsid w:val="0083553D"/>
    <w:rsid w:val="00840806"/>
    <w:rsid w:val="00842A21"/>
    <w:rsid w:val="00844602"/>
    <w:rsid w:val="008456A4"/>
    <w:rsid w:val="00847C1D"/>
    <w:rsid w:val="00852039"/>
    <w:rsid w:val="0085248E"/>
    <w:rsid w:val="00852724"/>
    <w:rsid w:val="00853C0F"/>
    <w:rsid w:val="00856662"/>
    <w:rsid w:val="00857A8B"/>
    <w:rsid w:val="00861063"/>
    <w:rsid w:val="008632E9"/>
    <w:rsid w:val="00863F4F"/>
    <w:rsid w:val="00863F6D"/>
    <w:rsid w:val="00864347"/>
    <w:rsid w:val="0086459F"/>
    <w:rsid w:val="00864F16"/>
    <w:rsid w:val="0086639E"/>
    <w:rsid w:val="00867419"/>
    <w:rsid w:val="00867CBA"/>
    <w:rsid w:val="008711C9"/>
    <w:rsid w:val="008725F4"/>
    <w:rsid w:val="00874728"/>
    <w:rsid w:val="00874799"/>
    <w:rsid w:val="00877BFD"/>
    <w:rsid w:val="00880EEC"/>
    <w:rsid w:val="00882C03"/>
    <w:rsid w:val="00882C0D"/>
    <w:rsid w:val="008847A6"/>
    <w:rsid w:val="00885B57"/>
    <w:rsid w:val="00887029"/>
    <w:rsid w:val="0089000D"/>
    <w:rsid w:val="008900EF"/>
    <w:rsid w:val="00890ED0"/>
    <w:rsid w:val="00892FA8"/>
    <w:rsid w:val="0089533E"/>
    <w:rsid w:val="0089649B"/>
    <w:rsid w:val="008967AE"/>
    <w:rsid w:val="00896A1B"/>
    <w:rsid w:val="00896B91"/>
    <w:rsid w:val="00896FB0"/>
    <w:rsid w:val="00897770"/>
    <w:rsid w:val="008A0CDC"/>
    <w:rsid w:val="008A191A"/>
    <w:rsid w:val="008A2A37"/>
    <w:rsid w:val="008A368F"/>
    <w:rsid w:val="008A3A7D"/>
    <w:rsid w:val="008A3C83"/>
    <w:rsid w:val="008A4C01"/>
    <w:rsid w:val="008A4EF8"/>
    <w:rsid w:val="008B0C00"/>
    <w:rsid w:val="008B3022"/>
    <w:rsid w:val="008B4C91"/>
    <w:rsid w:val="008B4FCA"/>
    <w:rsid w:val="008B6116"/>
    <w:rsid w:val="008B7AE1"/>
    <w:rsid w:val="008C36BC"/>
    <w:rsid w:val="008C5C9E"/>
    <w:rsid w:val="008C63DA"/>
    <w:rsid w:val="008C6C62"/>
    <w:rsid w:val="008D22F5"/>
    <w:rsid w:val="008D2E7E"/>
    <w:rsid w:val="008D34DE"/>
    <w:rsid w:val="008D3E68"/>
    <w:rsid w:val="008D424C"/>
    <w:rsid w:val="008D45E6"/>
    <w:rsid w:val="008D4946"/>
    <w:rsid w:val="008D4AC7"/>
    <w:rsid w:val="008E031B"/>
    <w:rsid w:val="008E1217"/>
    <w:rsid w:val="008E1BBA"/>
    <w:rsid w:val="008E26A5"/>
    <w:rsid w:val="008E4BA7"/>
    <w:rsid w:val="008E59A9"/>
    <w:rsid w:val="008E617C"/>
    <w:rsid w:val="008E65A1"/>
    <w:rsid w:val="008E6D7B"/>
    <w:rsid w:val="008E7EC5"/>
    <w:rsid w:val="008F0DEE"/>
    <w:rsid w:val="008F2232"/>
    <w:rsid w:val="008F33E0"/>
    <w:rsid w:val="008F3A7E"/>
    <w:rsid w:val="008F5110"/>
    <w:rsid w:val="008F64EE"/>
    <w:rsid w:val="008F7992"/>
    <w:rsid w:val="008F7E98"/>
    <w:rsid w:val="00900043"/>
    <w:rsid w:val="009003DB"/>
    <w:rsid w:val="00901075"/>
    <w:rsid w:val="0090252E"/>
    <w:rsid w:val="009040D1"/>
    <w:rsid w:val="00905A23"/>
    <w:rsid w:val="00906D8A"/>
    <w:rsid w:val="00906E18"/>
    <w:rsid w:val="009071B0"/>
    <w:rsid w:val="00912ACD"/>
    <w:rsid w:val="009136E2"/>
    <w:rsid w:val="009137D7"/>
    <w:rsid w:val="00913ECB"/>
    <w:rsid w:val="00914057"/>
    <w:rsid w:val="009158F7"/>
    <w:rsid w:val="00915929"/>
    <w:rsid w:val="00915A62"/>
    <w:rsid w:val="0091684F"/>
    <w:rsid w:val="009176FA"/>
    <w:rsid w:val="00922889"/>
    <w:rsid w:val="0092339A"/>
    <w:rsid w:val="009245DC"/>
    <w:rsid w:val="00925872"/>
    <w:rsid w:val="00925CEF"/>
    <w:rsid w:val="00926A62"/>
    <w:rsid w:val="00930E5F"/>
    <w:rsid w:val="009320CB"/>
    <w:rsid w:val="00932B30"/>
    <w:rsid w:val="00933F47"/>
    <w:rsid w:val="009351B8"/>
    <w:rsid w:val="00935B7E"/>
    <w:rsid w:val="00937732"/>
    <w:rsid w:val="00937812"/>
    <w:rsid w:val="00940349"/>
    <w:rsid w:val="009407F9"/>
    <w:rsid w:val="009414F2"/>
    <w:rsid w:val="00944B69"/>
    <w:rsid w:val="00946D6F"/>
    <w:rsid w:val="00946F7A"/>
    <w:rsid w:val="0094787E"/>
    <w:rsid w:val="009502AC"/>
    <w:rsid w:val="009514EF"/>
    <w:rsid w:val="00951549"/>
    <w:rsid w:val="009519F7"/>
    <w:rsid w:val="00952034"/>
    <w:rsid w:val="00954840"/>
    <w:rsid w:val="00954938"/>
    <w:rsid w:val="00954A5D"/>
    <w:rsid w:val="009561A4"/>
    <w:rsid w:val="0095748E"/>
    <w:rsid w:val="00957615"/>
    <w:rsid w:val="009579BF"/>
    <w:rsid w:val="00960B67"/>
    <w:rsid w:val="0096113A"/>
    <w:rsid w:val="00965A79"/>
    <w:rsid w:val="00967344"/>
    <w:rsid w:val="009705F9"/>
    <w:rsid w:val="00970BD9"/>
    <w:rsid w:val="009728BA"/>
    <w:rsid w:val="00976E6B"/>
    <w:rsid w:val="00977742"/>
    <w:rsid w:val="00977CB5"/>
    <w:rsid w:val="00977F11"/>
    <w:rsid w:val="00981208"/>
    <w:rsid w:val="00981248"/>
    <w:rsid w:val="00981424"/>
    <w:rsid w:val="00982C04"/>
    <w:rsid w:val="00983679"/>
    <w:rsid w:val="00983A27"/>
    <w:rsid w:val="00984148"/>
    <w:rsid w:val="0098570C"/>
    <w:rsid w:val="00985835"/>
    <w:rsid w:val="00990768"/>
    <w:rsid w:val="00990C04"/>
    <w:rsid w:val="00991D62"/>
    <w:rsid w:val="009925EA"/>
    <w:rsid w:val="00996821"/>
    <w:rsid w:val="009A11EC"/>
    <w:rsid w:val="009A19D9"/>
    <w:rsid w:val="009A1E27"/>
    <w:rsid w:val="009A2286"/>
    <w:rsid w:val="009A27A2"/>
    <w:rsid w:val="009A420E"/>
    <w:rsid w:val="009A4A7D"/>
    <w:rsid w:val="009A5F33"/>
    <w:rsid w:val="009A6510"/>
    <w:rsid w:val="009A6AF9"/>
    <w:rsid w:val="009A770E"/>
    <w:rsid w:val="009B0B51"/>
    <w:rsid w:val="009B0D4E"/>
    <w:rsid w:val="009B0F4E"/>
    <w:rsid w:val="009B24E5"/>
    <w:rsid w:val="009B30B5"/>
    <w:rsid w:val="009B6616"/>
    <w:rsid w:val="009B681B"/>
    <w:rsid w:val="009B7575"/>
    <w:rsid w:val="009C22D2"/>
    <w:rsid w:val="009C3B9F"/>
    <w:rsid w:val="009C3C94"/>
    <w:rsid w:val="009C465E"/>
    <w:rsid w:val="009C4966"/>
    <w:rsid w:val="009C507B"/>
    <w:rsid w:val="009C5E33"/>
    <w:rsid w:val="009C5F13"/>
    <w:rsid w:val="009C6A60"/>
    <w:rsid w:val="009C7DAF"/>
    <w:rsid w:val="009D0D32"/>
    <w:rsid w:val="009D10CA"/>
    <w:rsid w:val="009D2A09"/>
    <w:rsid w:val="009D2FEA"/>
    <w:rsid w:val="009D5FCF"/>
    <w:rsid w:val="009E24E8"/>
    <w:rsid w:val="009E5313"/>
    <w:rsid w:val="009F01AC"/>
    <w:rsid w:val="009F0D26"/>
    <w:rsid w:val="009F0D40"/>
    <w:rsid w:val="009F2BD3"/>
    <w:rsid w:val="009F2C15"/>
    <w:rsid w:val="009F3DEE"/>
    <w:rsid w:val="009F4437"/>
    <w:rsid w:val="009F7064"/>
    <w:rsid w:val="009F7231"/>
    <w:rsid w:val="009F7E6F"/>
    <w:rsid w:val="00A01275"/>
    <w:rsid w:val="00A048FA"/>
    <w:rsid w:val="00A04DCB"/>
    <w:rsid w:val="00A05EBE"/>
    <w:rsid w:val="00A0672D"/>
    <w:rsid w:val="00A10A17"/>
    <w:rsid w:val="00A128F3"/>
    <w:rsid w:val="00A12AD1"/>
    <w:rsid w:val="00A130C6"/>
    <w:rsid w:val="00A14283"/>
    <w:rsid w:val="00A14D02"/>
    <w:rsid w:val="00A20182"/>
    <w:rsid w:val="00A21EE4"/>
    <w:rsid w:val="00A23165"/>
    <w:rsid w:val="00A2351B"/>
    <w:rsid w:val="00A2681F"/>
    <w:rsid w:val="00A2760B"/>
    <w:rsid w:val="00A27DA8"/>
    <w:rsid w:val="00A31E15"/>
    <w:rsid w:val="00A322CC"/>
    <w:rsid w:val="00A34D33"/>
    <w:rsid w:val="00A3590C"/>
    <w:rsid w:val="00A35E4F"/>
    <w:rsid w:val="00A3612B"/>
    <w:rsid w:val="00A36260"/>
    <w:rsid w:val="00A36978"/>
    <w:rsid w:val="00A37801"/>
    <w:rsid w:val="00A40268"/>
    <w:rsid w:val="00A43A15"/>
    <w:rsid w:val="00A43E56"/>
    <w:rsid w:val="00A47FBA"/>
    <w:rsid w:val="00A51585"/>
    <w:rsid w:val="00A5518E"/>
    <w:rsid w:val="00A55CD5"/>
    <w:rsid w:val="00A60F7B"/>
    <w:rsid w:val="00A635F2"/>
    <w:rsid w:val="00A64718"/>
    <w:rsid w:val="00A64ABD"/>
    <w:rsid w:val="00A6753D"/>
    <w:rsid w:val="00A71ED7"/>
    <w:rsid w:val="00A75E4F"/>
    <w:rsid w:val="00A777B0"/>
    <w:rsid w:val="00A80498"/>
    <w:rsid w:val="00A807A8"/>
    <w:rsid w:val="00A8153B"/>
    <w:rsid w:val="00A82570"/>
    <w:rsid w:val="00A8297F"/>
    <w:rsid w:val="00A82BE4"/>
    <w:rsid w:val="00A82D10"/>
    <w:rsid w:val="00A841F4"/>
    <w:rsid w:val="00A84395"/>
    <w:rsid w:val="00A85FAF"/>
    <w:rsid w:val="00A86808"/>
    <w:rsid w:val="00A90AFE"/>
    <w:rsid w:val="00A911A9"/>
    <w:rsid w:val="00A92BFC"/>
    <w:rsid w:val="00A92F6A"/>
    <w:rsid w:val="00A95C8A"/>
    <w:rsid w:val="00A95E35"/>
    <w:rsid w:val="00A95E47"/>
    <w:rsid w:val="00AA1EB2"/>
    <w:rsid w:val="00AA5191"/>
    <w:rsid w:val="00AA6CED"/>
    <w:rsid w:val="00AB1AFD"/>
    <w:rsid w:val="00AB1D26"/>
    <w:rsid w:val="00AB3654"/>
    <w:rsid w:val="00AB3703"/>
    <w:rsid w:val="00AB4775"/>
    <w:rsid w:val="00AB6223"/>
    <w:rsid w:val="00AB6E7F"/>
    <w:rsid w:val="00AC077F"/>
    <w:rsid w:val="00AC0B27"/>
    <w:rsid w:val="00AC22F9"/>
    <w:rsid w:val="00AC2EF3"/>
    <w:rsid w:val="00AC4769"/>
    <w:rsid w:val="00AC63A0"/>
    <w:rsid w:val="00AC6E2E"/>
    <w:rsid w:val="00AC7B1C"/>
    <w:rsid w:val="00AD0A09"/>
    <w:rsid w:val="00AD0D75"/>
    <w:rsid w:val="00AD1369"/>
    <w:rsid w:val="00AD1913"/>
    <w:rsid w:val="00AD22B6"/>
    <w:rsid w:val="00AD28F3"/>
    <w:rsid w:val="00AD3901"/>
    <w:rsid w:val="00AD45E9"/>
    <w:rsid w:val="00AD47AE"/>
    <w:rsid w:val="00AD55AC"/>
    <w:rsid w:val="00AD59C1"/>
    <w:rsid w:val="00AD5FE9"/>
    <w:rsid w:val="00AD71D4"/>
    <w:rsid w:val="00AD7703"/>
    <w:rsid w:val="00AD77D9"/>
    <w:rsid w:val="00AD7898"/>
    <w:rsid w:val="00AE0365"/>
    <w:rsid w:val="00AE0DF1"/>
    <w:rsid w:val="00AE4277"/>
    <w:rsid w:val="00AE6250"/>
    <w:rsid w:val="00AF288C"/>
    <w:rsid w:val="00AF2CE1"/>
    <w:rsid w:val="00AF4E49"/>
    <w:rsid w:val="00AF581A"/>
    <w:rsid w:val="00AF7268"/>
    <w:rsid w:val="00AF79E7"/>
    <w:rsid w:val="00B00502"/>
    <w:rsid w:val="00B00670"/>
    <w:rsid w:val="00B006A0"/>
    <w:rsid w:val="00B05671"/>
    <w:rsid w:val="00B06B75"/>
    <w:rsid w:val="00B07262"/>
    <w:rsid w:val="00B1092D"/>
    <w:rsid w:val="00B12CD9"/>
    <w:rsid w:val="00B12DDB"/>
    <w:rsid w:val="00B13D9A"/>
    <w:rsid w:val="00B14E9C"/>
    <w:rsid w:val="00B15C7A"/>
    <w:rsid w:val="00B1639B"/>
    <w:rsid w:val="00B16723"/>
    <w:rsid w:val="00B16A2D"/>
    <w:rsid w:val="00B2000E"/>
    <w:rsid w:val="00B20BA9"/>
    <w:rsid w:val="00B21058"/>
    <w:rsid w:val="00B22DA7"/>
    <w:rsid w:val="00B22FA7"/>
    <w:rsid w:val="00B23C42"/>
    <w:rsid w:val="00B310B2"/>
    <w:rsid w:val="00B3126C"/>
    <w:rsid w:val="00B33705"/>
    <w:rsid w:val="00B34BEB"/>
    <w:rsid w:val="00B367F1"/>
    <w:rsid w:val="00B40BD4"/>
    <w:rsid w:val="00B4153A"/>
    <w:rsid w:val="00B41FD3"/>
    <w:rsid w:val="00B44913"/>
    <w:rsid w:val="00B4544E"/>
    <w:rsid w:val="00B4796B"/>
    <w:rsid w:val="00B47D00"/>
    <w:rsid w:val="00B50C9F"/>
    <w:rsid w:val="00B516A9"/>
    <w:rsid w:val="00B51DF5"/>
    <w:rsid w:val="00B527ED"/>
    <w:rsid w:val="00B53F1E"/>
    <w:rsid w:val="00B5664A"/>
    <w:rsid w:val="00B57F95"/>
    <w:rsid w:val="00B6018C"/>
    <w:rsid w:val="00B6193C"/>
    <w:rsid w:val="00B62DCF"/>
    <w:rsid w:val="00B63A22"/>
    <w:rsid w:val="00B6410C"/>
    <w:rsid w:val="00B64393"/>
    <w:rsid w:val="00B64792"/>
    <w:rsid w:val="00B65754"/>
    <w:rsid w:val="00B70066"/>
    <w:rsid w:val="00B711FA"/>
    <w:rsid w:val="00B7170F"/>
    <w:rsid w:val="00B72A41"/>
    <w:rsid w:val="00B732BB"/>
    <w:rsid w:val="00B769EF"/>
    <w:rsid w:val="00B80436"/>
    <w:rsid w:val="00B80E07"/>
    <w:rsid w:val="00B835E7"/>
    <w:rsid w:val="00B83ADC"/>
    <w:rsid w:val="00B85182"/>
    <w:rsid w:val="00B8555B"/>
    <w:rsid w:val="00B85A64"/>
    <w:rsid w:val="00B86715"/>
    <w:rsid w:val="00B86750"/>
    <w:rsid w:val="00B902B3"/>
    <w:rsid w:val="00B91D72"/>
    <w:rsid w:val="00B93356"/>
    <w:rsid w:val="00B93ED9"/>
    <w:rsid w:val="00B9564A"/>
    <w:rsid w:val="00B9674D"/>
    <w:rsid w:val="00B969F2"/>
    <w:rsid w:val="00BA0070"/>
    <w:rsid w:val="00BA0476"/>
    <w:rsid w:val="00BA0948"/>
    <w:rsid w:val="00BA101D"/>
    <w:rsid w:val="00BA10A9"/>
    <w:rsid w:val="00BA16BB"/>
    <w:rsid w:val="00BA497F"/>
    <w:rsid w:val="00BA4AC5"/>
    <w:rsid w:val="00BA4FAE"/>
    <w:rsid w:val="00BA52F9"/>
    <w:rsid w:val="00BA688E"/>
    <w:rsid w:val="00BA71B2"/>
    <w:rsid w:val="00BB1FC5"/>
    <w:rsid w:val="00BB263A"/>
    <w:rsid w:val="00BB2815"/>
    <w:rsid w:val="00BB3093"/>
    <w:rsid w:val="00BB385F"/>
    <w:rsid w:val="00BB498B"/>
    <w:rsid w:val="00BB53C2"/>
    <w:rsid w:val="00BB66D8"/>
    <w:rsid w:val="00BB76E0"/>
    <w:rsid w:val="00BB7E4F"/>
    <w:rsid w:val="00BC1321"/>
    <w:rsid w:val="00BC1CF1"/>
    <w:rsid w:val="00BC23C2"/>
    <w:rsid w:val="00BC2DEA"/>
    <w:rsid w:val="00BC6B81"/>
    <w:rsid w:val="00BC6D95"/>
    <w:rsid w:val="00BC6EDC"/>
    <w:rsid w:val="00BD121B"/>
    <w:rsid w:val="00BD13C7"/>
    <w:rsid w:val="00BD16FA"/>
    <w:rsid w:val="00BD20ED"/>
    <w:rsid w:val="00BD4E6B"/>
    <w:rsid w:val="00BD527F"/>
    <w:rsid w:val="00BD5AF0"/>
    <w:rsid w:val="00BD6651"/>
    <w:rsid w:val="00BD6CD9"/>
    <w:rsid w:val="00BE474D"/>
    <w:rsid w:val="00BE6F00"/>
    <w:rsid w:val="00BE7206"/>
    <w:rsid w:val="00BE7261"/>
    <w:rsid w:val="00BF025D"/>
    <w:rsid w:val="00BF0292"/>
    <w:rsid w:val="00BF04FE"/>
    <w:rsid w:val="00BF0A74"/>
    <w:rsid w:val="00BF1022"/>
    <w:rsid w:val="00BF2A1E"/>
    <w:rsid w:val="00BF429E"/>
    <w:rsid w:val="00BF5134"/>
    <w:rsid w:val="00BF656D"/>
    <w:rsid w:val="00BF665F"/>
    <w:rsid w:val="00BF76F4"/>
    <w:rsid w:val="00BF78D1"/>
    <w:rsid w:val="00C003C6"/>
    <w:rsid w:val="00C00E72"/>
    <w:rsid w:val="00C02411"/>
    <w:rsid w:val="00C029D3"/>
    <w:rsid w:val="00C02D1D"/>
    <w:rsid w:val="00C04379"/>
    <w:rsid w:val="00C051CE"/>
    <w:rsid w:val="00C05B3F"/>
    <w:rsid w:val="00C06824"/>
    <w:rsid w:val="00C1087D"/>
    <w:rsid w:val="00C12DBC"/>
    <w:rsid w:val="00C139A9"/>
    <w:rsid w:val="00C146F5"/>
    <w:rsid w:val="00C16C83"/>
    <w:rsid w:val="00C17504"/>
    <w:rsid w:val="00C206D8"/>
    <w:rsid w:val="00C211B8"/>
    <w:rsid w:val="00C23B61"/>
    <w:rsid w:val="00C24879"/>
    <w:rsid w:val="00C25840"/>
    <w:rsid w:val="00C30377"/>
    <w:rsid w:val="00C3207F"/>
    <w:rsid w:val="00C32D61"/>
    <w:rsid w:val="00C3422A"/>
    <w:rsid w:val="00C37B2F"/>
    <w:rsid w:val="00C409E2"/>
    <w:rsid w:val="00C41E7B"/>
    <w:rsid w:val="00C42D42"/>
    <w:rsid w:val="00C436CF"/>
    <w:rsid w:val="00C438EC"/>
    <w:rsid w:val="00C46657"/>
    <w:rsid w:val="00C50CDC"/>
    <w:rsid w:val="00C51139"/>
    <w:rsid w:val="00C51C81"/>
    <w:rsid w:val="00C51D9D"/>
    <w:rsid w:val="00C536FA"/>
    <w:rsid w:val="00C5371B"/>
    <w:rsid w:val="00C55337"/>
    <w:rsid w:val="00C558B4"/>
    <w:rsid w:val="00C55947"/>
    <w:rsid w:val="00C57F5C"/>
    <w:rsid w:val="00C617B9"/>
    <w:rsid w:val="00C62A52"/>
    <w:rsid w:val="00C636C9"/>
    <w:rsid w:val="00C63A34"/>
    <w:rsid w:val="00C65AA8"/>
    <w:rsid w:val="00C700F9"/>
    <w:rsid w:val="00C71DB6"/>
    <w:rsid w:val="00C727A8"/>
    <w:rsid w:val="00C75334"/>
    <w:rsid w:val="00C764FF"/>
    <w:rsid w:val="00C76AAF"/>
    <w:rsid w:val="00C77B8F"/>
    <w:rsid w:val="00C817C6"/>
    <w:rsid w:val="00C825D3"/>
    <w:rsid w:val="00C83247"/>
    <w:rsid w:val="00C8519D"/>
    <w:rsid w:val="00C857E5"/>
    <w:rsid w:val="00C85A66"/>
    <w:rsid w:val="00C862F4"/>
    <w:rsid w:val="00C874AE"/>
    <w:rsid w:val="00C91AFE"/>
    <w:rsid w:val="00C91E79"/>
    <w:rsid w:val="00C9390E"/>
    <w:rsid w:val="00C96E4A"/>
    <w:rsid w:val="00CA087E"/>
    <w:rsid w:val="00CA16D5"/>
    <w:rsid w:val="00CA1A9E"/>
    <w:rsid w:val="00CA22AC"/>
    <w:rsid w:val="00CA27B4"/>
    <w:rsid w:val="00CA2CE7"/>
    <w:rsid w:val="00CA2DE8"/>
    <w:rsid w:val="00CA499F"/>
    <w:rsid w:val="00CA4E63"/>
    <w:rsid w:val="00CA6764"/>
    <w:rsid w:val="00CA6FB7"/>
    <w:rsid w:val="00CA7331"/>
    <w:rsid w:val="00CA7E24"/>
    <w:rsid w:val="00CB15B8"/>
    <w:rsid w:val="00CB1FEC"/>
    <w:rsid w:val="00CB538A"/>
    <w:rsid w:val="00CB6281"/>
    <w:rsid w:val="00CB7CB5"/>
    <w:rsid w:val="00CC055D"/>
    <w:rsid w:val="00CC0F33"/>
    <w:rsid w:val="00CC143C"/>
    <w:rsid w:val="00CC1B0A"/>
    <w:rsid w:val="00CC2C6C"/>
    <w:rsid w:val="00CC64FE"/>
    <w:rsid w:val="00CC6D53"/>
    <w:rsid w:val="00CC7BED"/>
    <w:rsid w:val="00CD0286"/>
    <w:rsid w:val="00CD3CF8"/>
    <w:rsid w:val="00CD4299"/>
    <w:rsid w:val="00CD49BC"/>
    <w:rsid w:val="00CE0F4C"/>
    <w:rsid w:val="00CE2E97"/>
    <w:rsid w:val="00CE3707"/>
    <w:rsid w:val="00CE399E"/>
    <w:rsid w:val="00CE486C"/>
    <w:rsid w:val="00CE66E7"/>
    <w:rsid w:val="00CE6ED5"/>
    <w:rsid w:val="00CF07E8"/>
    <w:rsid w:val="00CF0B7E"/>
    <w:rsid w:val="00CF14B7"/>
    <w:rsid w:val="00CF27DA"/>
    <w:rsid w:val="00CF3415"/>
    <w:rsid w:val="00CF3771"/>
    <w:rsid w:val="00CF38E2"/>
    <w:rsid w:val="00CF3D69"/>
    <w:rsid w:val="00CF52E0"/>
    <w:rsid w:val="00CF5F65"/>
    <w:rsid w:val="00D01697"/>
    <w:rsid w:val="00D02518"/>
    <w:rsid w:val="00D0329E"/>
    <w:rsid w:val="00D03C07"/>
    <w:rsid w:val="00D0688F"/>
    <w:rsid w:val="00D06D7E"/>
    <w:rsid w:val="00D07E19"/>
    <w:rsid w:val="00D10494"/>
    <w:rsid w:val="00D11C41"/>
    <w:rsid w:val="00D12A82"/>
    <w:rsid w:val="00D13780"/>
    <w:rsid w:val="00D15F87"/>
    <w:rsid w:val="00D20E82"/>
    <w:rsid w:val="00D21AB0"/>
    <w:rsid w:val="00D22366"/>
    <w:rsid w:val="00D23451"/>
    <w:rsid w:val="00D237D0"/>
    <w:rsid w:val="00D23E06"/>
    <w:rsid w:val="00D24414"/>
    <w:rsid w:val="00D24C5A"/>
    <w:rsid w:val="00D24EF5"/>
    <w:rsid w:val="00D2558C"/>
    <w:rsid w:val="00D26DB7"/>
    <w:rsid w:val="00D27902"/>
    <w:rsid w:val="00D3003F"/>
    <w:rsid w:val="00D3450E"/>
    <w:rsid w:val="00D34CE1"/>
    <w:rsid w:val="00D356EE"/>
    <w:rsid w:val="00D368AF"/>
    <w:rsid w:val="00D41148"/>
    <w:rsid w:val="00D417BB"/>
    <w:rsid w:val="00D41E24"/>
    <w:rsid w:val="00D4260A"/>
    <w:rsid w:val="00D42F73"/>
    <w:rsid w:val="00D44187"/>
    <w:rsid w:val="00D4476E"/>
    <w:rsid w:val="00D449A3"/>
    <w:rsid w:val="00D45E21"/>
    <w:rsid w:val="00D477E4"/>
    <w:rsid w:val="00D47A8C"/>
    <w:rsid w:val="00D47D50"/>
    <w:rsid w:val="00D50966"/>
    <w:rsid w:val="00D511B7"/>
    <w:rsid w:val="00D53FAD"/>
    <w:rsid w:val="00D557F1"/>
    <w:rsid w:val="00D5613A"/>
    <w:rsid w:val="00D57398"/>
    <w:rsid w:val="00D57553"/>
    <w:rsid w:val="00D60F4A"/>
    <w:rsid w:val="00D614CA"/>
    <w:rsid w:val="00D6160A"/>
    <w:rsid w:val="00D62EF6"/>
    <w:rsid w:val="00D63260"/>
    <w:rsid w:val="00D63C86"/>
    <w:rsid w:val="00D66300"/>
    <w:rsid w:val="00D66F48"/>
    <w:rsid w:val="00D71975"/>
    <w:rsid w:val="00D71996"/>
    <w:rsid w:val="00D75DC3"/>
    <w:rsid w:val="00D77D0B"/>
    <w:rsid w:val="00D80136"/>
    <w:rsid w:val="00D806A8"/>
    <w:rsid w:val="00D83E34"/>
    <w:rsid w:val="00D841FB"/>
    <w:rsid w:val="00D848E5"/>
    <w:rsid w:val="00D84E86"/>
    <w:rsid w:val="00D85721"/>
    <w:rsid w:val="00D8760D"/>
    <w:rsid w:val="00D87FB6"/>
    <w:rsid w:val="00D914D1"/>
    <w:rsid w:val="00D9201D"/>
    <w:rsid w:val="00D92EB7"/>
    <w:rsid w:val="00D93D21"/>
    <w:rsid w:val="00D966EB"/>
    <w:rsid w:val="00D97829"/>
    <w:rsid w:val="00DA006C"/>
    <w:rsid w:val="00DA0E13"/>
    <w:rsid w:val="00DA27EC"/>
    <w:rsid w:val="00DA399E"/>
    <w:rsid w:val="00DA5C2B"/>
    <w:rsid w:val="00DA756A"/>
    <w:rsid w:val="00DB1485"/>
    <w:rsid w:val="00DB1AF3"/>
    <w:rsid w:val="00DB290B"/>
    <w:rsid w:val="00DB2944"/>
    <w:rsid w:val="00DB34A4"/>
    <w:rsid w:val="00DB3CAC"/>
    <w:rsid w:val="00DB467D"/>
    <w:rsid w:val="00DB482F"/>
    <w:rsid w:val="00DB4BC1"/>
    <w:rsid w:val="00DB54F1"/>
    <w:rsid w:val="00DB5731"/>
    <w:rsid w:val="00DB5FCF"/>
    <w:rsid w:val="00DB706E"/>
    <w:rsid w:val="00DB73B1"/>
    <w:rsid w:val="00DC141D"/>
    <w:rsid w:val="00DC4F7E"/>
    <w:rsid w:val="00DC7733"/>
    <w:rsid w:val="00DC7EBF"/>
    <w:rsid w:val="00DD5B36"/>
    <w:rsid w:val="00DD702E"/>
    <w:rsid w:val="00DD72B3"/>
    <w:rsid w:val="00DE0561"/>
    <w:rsid w:val="00DE17E1"/>
    <w:rsid w:val="00DE4281"/>
    <w:rsid w:val="00DE50A2"/>
    <w:rsid w:val="00DE7A6C"/>
    <w:rsid w:val="00DE7E43"/>
    <w:rsid w:val="00DF0BFB"/>
    <w:rsid w:val="00DF0FBF"/>
    <w:rsid w:val="00DF2F79"/>
    <w:rsid w:val="00DF3296"/>
    <w:rsid w:val="00DF7347"/>
    <w:rsid w:val="00DF7C87"/>
    <w:rsid w:val="00E00369"/>
    <w:rsid w:val="00E012A2"/>
    <w:rsid w:val="00E0196F"/>
    <w:rsid w:val="00E02738"/>
    <w:rsid w:val="00E04FE4"/>
    <w:rsid w:val="00E050A9"/>
    <w:rsid w:val="00E072F7"/>
    <w:rsid w:val="00E07CD5"/>
    <w:rsid w:val="00E10682"/>
    <w:rsid w:val="00E10922"/>
    <w:rsid w:val="00E11C4A"/>
    <w:rsid w:val="00E125DE"/>
    <w:rsid w:val="00E133F0"/>
    <w:rsid w:val="00E14F5E"/>
    <w:rsid w:val="00E155D4"/>
    <w:rsid w:val="00E174F5"/>
    <w:rsid w:val="00E179A2"/>
    <w:rsid w:val="00E20582"/>
    <w:rsid w:val="00E207A0"/>
    <w:rsid w:val="00E2490B"/>
    <w:rsid w:val="00E24EF3"/>
    <w:rsid w:val="00E25BDC"/>
    <w:rsid w:val="00E300A8"/>
    <w:rsid w:val="00E30726"/>
    <w:rsid w:val="00E31073"/>
    <w:rsid w:val="00E3190D"/>
    <w:rsid w:val="00E32223"/>
    <w:rsid w:val="00E32785"/>
    <w:rsid w:val="00E32EDE"/>
    <w:rsid w:val="00E335D9"/>
    <w:rsid w:val="00E33D56"/>
    <w:rsid w:val="00E34209"/>
    <w:rsid w:val="00E35626"/>
    <w:rsid w:val="00E367E1"/>
    <w:rsid w:val="00E379B3"/>
    <w:rsid w:val="00E40009"/>
    <w:rsid w:val="00E413C4"/>
    <w:rsid w:val="00E41BEA"/>
    <w:rsid w:val="00E42602"/>
    <w:rsid w:val="00E469D1"/>
    <w:rsid w:val="00E46F50"/>
    <w:rsid w:val="00E47B31"/>
    <w:rsid w:val="00E501A0"/>
    <w:rsid w:val="00E50334"/>
    <w:rsid w:val="00E551BF"/>
    <w:rsid w:val="00E55CC5"/>
    <w:rsid w:val="00E56AA1"/>
    <w:rsid w:val="00E57EEF"/>
    <w:rsid w:val="00E6017B"/>
    <w:rsid w:val="00E60D67"/>
    <w:rsid w:val="00E610E4"/>
    <w:rsid w:val="00E62A20"/>
    <w:rsid w:val="00E64444"/>
    <w:rsid w:val="00E647A1"/>
    <w:rsid w:val="00E64BF5"/>
    <w:rsid w:val="00E67A2D"/>
    <w:rsid w:val="00E71B7C"/>
    <w:rsid w:val="00E73EA4"/>
    <w:rsid w:val="00E74824"/>
    <w:rsid w:val="00E7643D"/>
    <w:rsid w:val="00E7764F"/>
    <w:rsid w:val="00E77EAE"/>
    <w:rsid w:val="00E806D8"/>
    <w:rsid w:val="00E80E4C"/>
    <w:rsid w:val="00E81898"/>
    <w:rsid w:val="00E829AE"/>
    <w:rsid w:val="00E82F6A"/>
    <w:rsid w:val="00E85480"/>
    <w:rsid w:val="00E85874"/>
    <w:rsid w:val="00E858AB"/>
    <w:rsid w:val="00E87895"/>
    <w:rsid w:val="00E9036E"/>
    <w:rsid w:val="00E90C30"/>
    <w:rsid w:val="00E919E6"/>
    <w:rsid w:val="00E91DDA"/>
    <w:rsid w:val="00E92D1B"/>
    <w:rsid w:val="00E94580"/>
    <w:rsid w:val="00E94F9A"/>
    <w:rsid w:val="00E95EA0"/>
    <w:rsid w:val="00EA0A61"/>
    <w:rsid w:val="00EA14E5"/>
    <w:rsid w:val="00EA1A50"/>
    <w:rsid w:val="00EA293D"/>
    <w:rsid w:val="00EA3782"/>
    <w:rsid w:val="00EA5942"/>
    <w:rsid w:val="00EA6918"/>
    <w:rsid w:val="00EB08D1"/>
    <w:rsid w:val="00EB0C49"/>
    <w:rsid w:val="00EB3755"/>
    <w:rsid w:val="00EB549F"/>
    <w:rsid w:val="00EB7B59"/>
    <w:rsid w:val="00EB7BF7"/>
    <w:rsid w:val="00EC03B2"/>
    <w:rsid w:val="00EC0C1D"/>
    <w:rsid w:val="00EC125B"/>
    <w:rsid w:val="00EC219B"/>
    <w:rsid w:val="00EC251C"/>
    <w:rsid w:val="00EC2EA9"/>
    <w:rsid w:val="00EC4145"/>
    <w:rsid w:val="00EC46EB"/>
    <w:rsid w:val="00EC63D7"/>
    <w:rsid w:val="00EC6C41"/>
    <w:rsid w:val="00EC707F"/>
    <w:rsid w:val="00ED2232"/>
    <w:rsid w:val="00ED29FF"/>
    <w:rsid w:val="00ED2A4F"/>
    <w:rsid w:val="00ED2C9D"/>
    <w:rsid w:val="00ED424C"/>
    <w:rsid w:val="00ED519B"/>
    <w:rsid w:val="00ED5AC5"/>
    <w:rsid w:val="00ED5C43"/>
    <w:rsid w:val="00ED5F99"/>
    <w:rsid w:val="00ED62FC"/>
    <w:rsid w:val="00ED77B8"/>
    <w:rsid w:val="00EE525B"/>
    <w:rsid w:val="00EE58AF"/>
    <w:rsid w:val="00EE60B8"/>
    <w:rsid w:val="00EE6B55"/>
    <w:rsid w:val="00EE6EB7"/>
    <w:rsid w:val="00EE7599"/>
    <w:rsid w:val="00EF1B8F"/>
    <w:rsid w:val="00EF1E29"/>
    <w:rsid w:val="00EF3013"/>
    <w:rsid w:val="00EF39C0"/>
    <w:rsid w:val="00EF4801"/>
    <w:rsid w:val="00EF4D39"/>
    <w:rsid w:val="00EF4FC8"/>
    <w:rsid w:val="00EF5044"/>
    <w:rsid w:val="00F00142"/>
    <w:rsid w:val="00F00212"/>
    <w:rsid w:val="00F0131F"/>
    <w:rsid w:val="00F02627"/>
    <w:rsid w:val="00F02874"/>
    <w:rsid w:val="00F0361E"/>
    <w:rsid w:val="00F0449E"/>
    <w:rsid w:val="00F051F5"/>
    <w:rsid w:val="00F07221"/>
    <w:rsid w:val="00F10F4E"/>
    <w:rsid w:val="00F11629"/>
    <w:rsid w:val="00F124D9"/>
    <w:rsid w:val="00F13B39"/>
    <w:rsid w:val="00F13BB8"/>
    <w:rsid w:val="00F157A1"/>
    <w:rsid w:val="00F15AF5"/>
    <w:rsid w:val="00F16FCE"/>
    <w:rsid w:val="00F17B60"/>
    <w:rsid w:val="00F20DE9"/>
    <w:rsid w:val="00F211BD"/>
    <w:rsid w:val="00F218AD"/>
    <w:rsid w:val="00F22311"/>
    <w:rsid w:val="00F240E7"/>
    <w:rsid w:val="00F24805"/>
    <w:rsid w:val="00F254DF"/>
    <w:rsid w:val="00F25B9A"/>
    <w:rsid w:val="00F25E03"/>
    <w:rsid w:val="00F26CAB"/>
    <w:rsid w:val="00F3097A"/>
    <w:rsid w:val="00F3125F"/>
    <w:rsid w:val="00F34A10"/>
    <w:rsid w:val="00F34EAB"/>
    <w:rsid w:val="00F36052"/>
    <w:rsid w:val="00F3778D"/>
    <w:rsid w:val="00F43697"/>
    <w:rsid w:val="00F44124"/>
    <w:rsid w:val="00F4450C"/>
    <w:rsid w:val="00F44805"/>
    <w:rsid w:val="00F44CF0"/>
    <w:rsid w:val="00F46C3B"/>
    <w:rsid w:val="00F500CC"/>
    <w:rsid w:val="00F51189"/>
    <w:rsid w:val="00F5247A"/>
    <w:rsid w:val="00F52C6B"/>
    <w:rsid w:val="00F52E25"/>
    <w:rsid w:val="00F53CCC"/>
    <w:rsid w:val="00F552AA"/>
    <w:rsid w:val="00F649D2"/>
    <w:rsid w:val="00F655E7"/>
    <w:rsid w:val="00F66962"/>
    <w:rsid w:val="00F6720D"/>
    <w:rsid w:val="00F700A7"/>
    <w:rsid w:val="00F72C47"/>
    <w:rsid w:val="00F738F1"/>
    <w:rsid w:val="00F74401"/>
    <w:rsid w:val="00F74412"/>
    <w:rsid w:val="00F7488A"/>
    <w:rsid w:val="00F800A7"/>
    <w:rsid w:val="00F8276D"/>
    <w:rsid w:val="00F8287E"/>
    <w:rsid w:val="00F8510D"/>
    <w:rsid w:val="00F909E2"/>
    <w:rsid w:val="00F91F2A"/>
    <w:rsid w:val="00F922D9"/>
    <w:rsid w:val="00F92608"/>
    <w:rsid w:val="00F92CE0"/>
    <w:rsid w:val="00F92F57"/>
    <w:rsid w:val="00F94953"/>
    <w:rsid w:val="00F9767E"/>
    <w:rsid w:val="00FA018B"/>
    <w:rsid w:val="00FA0DF8"/>
    <w:rsid w:val="00FA1C89"/>
    <w:rsid w:val="00FA214D"/>
    <w:rsid w:val="00FA26FD"/>
    <w:rsid w:val="00FA35D9"/>
    <w:rsid w:val="00FA392F"/>
    <w:rsid w:val="00FA3955"/>
    <w:rsid w:val="00FA530C"/>
    <w:rsid w:val="00FA61CE"/>
    <w:rsid w:val="00FA66A1"/>
    <w:rsid w:val="00FA7A29"/>
    <w:rsid w:val="00FB3453"/>
    <w:rsid w:val="00FB5509"/>
    <w:rsid w:val="00FC4408"/>
    <w:rsid w:val="00FC507B"/>
    <w:rsid w:val="00FC5CCB"/>
    <w:rsid w:val="00FC6C2D"/>
    <w:rsid w:val="00FC72BF"/>
    <w:rsid w:val="00FD078E"/>
    <w:rsid w:val="00FD1996"/>
    <w:rsid w:val="00FD29D8"/>
    <w:rsid w:val="00FD31A6"/>
    <w:rsid w:val="00FD461E"/>
    <w:rsid w:val="00FD5631"/>
    <w:rsid w:val="00FD56E0"/>
    <w:rsid w:val="00FD5A53"/>
    <w:rsid w:val="00FD6D52"/>
    <w:rsid w:val="00FE0327"/>
    <w:rsid w:val="00FE0425"/>
    <w:rsid w:val="00FE1331"/>
    <w:rsid w:val="00FE431D"/>
    <w:rsid w:val="00FE4918"/>
    <w:rsid w:val="00FE5096"/>
    <w:rsid w:val="00FE78F0"/>
    <w:rsid w:val="00FF1291"/>
    <w:rsid w:val="00FF2680"/>
    <w:rsid w:val="00FF3698"/>
    <w:rsid w:val="00FF45B1"/>
    <w:rsid w:val="00FF5144"/>
    <w:rsid w:val="00FF582F"/>
    <w:rsid w:val="00FF5F42"/>
    <w:rsid w:val="00FF70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D6EE6F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3B37"/>
  </w:style>
  <w:style w:type="paragraph" w:styleId="Heading1">
    <w:name w:val="heading 1"/>
    <w:basedOn w:val="Normal"/>
    <w:next w:val="Normal"/>
    <w:link w:val="Heading1Char"/>
    <w:uiPriority w:val="9"/>
    <w:qFormat/>
    <w:rsid w:val="0020361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character" w:customStyle="1" w:styleId="Heading1Char">
    <w:name w:val="Heading 1 Char"/>
    <w:basedOn w:val="DefaultParagraphFont"/>
    <w:link w:val="Heading1"/>
    <w:uiPriority w:val="9"/>
    <w:rsid w:val="0020361E"/>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8171A0"/>
    <w:pPr>
      <w:tabs>
        <w:tab w:val="center" w:pos="4320"/>
        <w:tab w:val="right" w:pos="8640"/>
      </w:tabs>
    </w:pPr>
  </w:style>
  <w:style w:type="character" w:customStyle="1" w:styleId="FooterChar">
    <w:name w:val="Footer Char"/>
    <w:basedOn w:val="DefaultParagraphFont"/>
    <w:link w:val="Footer"/>
    <w:uiPriority w:val="99"/>
    <w:rsid w:val="008171A0"/>
  </w:style>
  <w:style w:type="character" w:styleId="PageNumber">
    <w:name w:val="page number"/>
    <w:basedOn w:val="DefaultParagraphFont"/>
    <w:uiPriority w:val="99"/>
    <w:semiHidden/>
    <w:unhideWhenUsed/>
    <w:rsid w:val="008171A0"/>
  </w:style>
  <w:style w:type="paragraph" w:styleId="BalloonText">
    <w:name w:val="Balloon Text"/>
    <w:basedOn w:val="Normal"/>
    <w:link w:val="BalloonTextChar"/>
    <w:uiPriority w:val="99"/>
    <w:semiHidden/>
    <w:unhideWhenUsed/>
    <w:rsid w:val="001D6E1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6E1F"/>
    <w:rPr>
      <w:rFonts w:ascii="Lucida Grande" w:hAnsi="Lucida Grande" w:cs="Lucida Grande"/>
      <w:sz w:val="18"/>
      <w:szCs w:val="18"/>
    </w:rPr>
  </w:style>
  <w:style w:type="paragraph" w:styleId="Header">
    <w:name w:val="header"/>
    <w:basedOn w:val="Normal"/>
    <w:link w:val="HeaderChar"/>
    <w:uiPriority w:val="99"/>
    <w:unhideWhenUsed/>
    <w:rsid w:val="00B835E7"/>
    <w:pPr>
      <w:tabs>
        <w:tab w:val="center" w:pos="4320"/>
        <w:tab w:val="right" w:pos="8640"/>
      </w:tabs>
    </w:pPr>
  </w:style>
  <w:style w:type="character" w:customStyle="1" w:styleId="HeaderChar">
    <w:name w:val="Header Char"/>
    <w:basedOn w:val="DefaultParagraphFont"/>
    <w:link w:val="Header"/>
    <w:uiPriority w:val="99"/>
    <w:rsid w:val="00B835E7"/>
  </w:style>
  <w:style w:type="character" w:customStyle="1" w:styleId="MTConvertedEquation">
    <w:name w:val="MTConvertedEquation"/>
    <w:basedOn w:val="DefaultParagraphFont"/>
    <w:rsid w:val="002466EA"/>
  </w:style>
  <w:style w:type="table" w:styleId="TableGrid">
    <w:name w:val="Table Grid"/>
    <w:basedOn w:val="TableNormal"/>
    <w:uiPriority w:val="59"/>
    <w:rsid w:val="006F29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3">
    <w:name w:val="s3"/>
    <w:basedOn w:val="DefaultParagraphFont"/>
    <w:rsid w:val="00AD7898"/>
    <w:rPr>
      <w:rFonts w:ascii="Arial" w:hAnsi="Arial" w:cs="Arial" w:hint="default"/>
      <w:sz w:val="36"/>
      <w:szCs w:val="36"/>
    </w:rPr>
  </w:style>
  <w:style w:type="character" w:customStyle="1" w:styleId="s2">
    <w:name w:val="s2"/>
    <w:basedOn w:val="DefaultParagraphFont"/>
    <w:rsid w:val="00CA27B4"/>
    <w:rPr>
      <w:rFonts w:ascii="Lucida Blackletter" w:hAnsi="Lucida Blackletter" w:hint="default"/>
      <w:sz w:val="24"/>
      <w:szCs w:val="24"/>
    </w:rPr>
  </w:style>
  <w:style w:type="paragraph" w:styleId="DocumentMap">
    <w:name w:val="Document Map"/>
    <w:basedOn w:val="Normal"/>
    <w:link w:val="DocumentMapChar"/>
    <w:uiPriority w:val="99"/>
    <w:semiHidden/>
    <w:unhideWhenUsed/>
    <w:rsid w:val="00E829AE"/>
    <w:rPr>
      <w:rFonts w:ascii="Lucida Grande" w:hAnsi="Lucida Grande" w:cs="Lucida Grande"/>
    </w:rPr>
  </w:style>
  <w:style w:type="character" w:customStyle="1" w:styleId="DocumentMapChar">
    <w:name w:val="Document Map Char"/>
    <w:basedOn w:val="DefaultParagraphFont"/>
    <w:link w:val="DocumentMap"/>
    <w:uiPriority w:val="99"/>
    <w:semiHidden/>
    <w:rsid w:val="00E829AE"/>
    <w:rPr>
      <w:rFonts w:ascii="Lucida Grande"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3B37"/>
  </w:style>
  <w:style w:type="paragraph" w:styleId="Heading1">
    <w:name w:val="heading 1"/>
    <w:basedOn w:val="Normal"/>
    <w:next w:val="Normal"/>
    <w:link w:val="Heading1Char"/>
    <w:uiPriority w:val="9"/>
    <w:qFormat/>
    <w:rsid w:val="0020361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character" w:customStyle="1" w:styleId="Heading1Char">
    <w:name w:val="Heading 1 Char"/>
    <w:basedOn w:val="DefaultParagraphFont"/>
    <w:link w:val="Heading1"/>
    <w:uiPriority w:val="9"/>
    <w:rsid w:val="0020361E"/>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8171A0"/>
    <w:pPr>
      <w:tabs>
        <w:tab w:val="center" w:pos="4320"/>
        <w:tab w:val="right" w:pos="8640"/>
      </w:tabs>
    </w:pPr>
  </w:style>
  <w:style w:type="character" w:customStyle="1" w:styleId="FooterChar">
    <w:name w:val="Footer Char"/>
    <w:basedOn w:val="DefaultParagraphFont"/>
    <w:link w:val="Footer"/>
    <w:uiPriority w:val="99"/>
    <w:rsid w:val="008171A0"/>
  </w:style>
  <w:style w:type="character" w:styleId="PageNumber">
    <w:name w:val="page number"/>
    <w:basedOn w:val="DefaultParagraphFont"/>
    <w:uiPriority w:val="99"/>
    <w:semiHidden/>
    <w:unhideWhenUsed/>
    <w:rsid w:val="008171A0"/>
  </w:style>
  <w:style w:type="paragraph" w:styleId="BalloonText">
    <w:name w:val="Balloon Text"/>
    <w:basedOn w:val="Normal"/>
    <w:link w:val="BalloonTextChar"/>
    <w:uiPriority w:val="99"/>
    <w:semiHidden/>
    <w:unhideWhenUsed/>
    <w:rsid w:val="001D6E1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6E1F"/>
    <w:rPr>
      <w:rFonts w:ascii="Lucida Grande" w:hAnsi="Lucida Grande" w:cs="Lucida Grande"/>
      <w:sz w:val="18"/>
      <w:szCs w:val="18"/>
    </w:rPr>
  </w:style>
  <w:style w:type="paragraph" w:styleId="Header">
    <w:name w:val="header"/>
    <w:basedOn w:val="Normal"/>
    <w:link w:val="HeaderChar"/>
    <w:uiPriority w:val="99"/>
    <w:unhideWhenUsed/>
    <w:rsid w:val="00B835E7"/>
    <w:pPr>
      <w:tabs>
        <w:tab w:val="center" w:pos="4320"/>
        <w:tab w:val="right" w:pos="8640"/>
      </w:tabs>
    </w:pPr>
  </w:style>
  <w:style w:type="character" w:customStyle="1" w:styleId="HeaderChar">
    <w:name w:val="Header Char"/>
    <w:basedOn w:val="DefaultParagraphFont"/>
    <w:link w:val="Header"/>
    <w:uiPriority w:val="99"/>
    <w:rsid w:val="00B835E7"/>
  </w:style>
  <w:style w:type="character" w:customStyle="1" w:styleId="MTConvertedEquation">
    <w:name w:val="MTConvertedEquation"/>
    <w:basedOn w:val="DefaultParagraphFont"/>
    <w:rsid w:val="002466EA"/>
  </w:style>
  <w:style w:type="table" w:styleId="TableGrid">
    <w:name w:val="Table Grid"/>
    <w:basedOn w:val="TableNormal"/>
    <w:uiPriority w:val="59"/>
    <w:rsid w:val="006F29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3">
    <w:name w:val="s3"/>
    <w:basedOn w:val="DefaultParagraphFont"/>
    <w:rsid w:val="00AD7898"/>
    <w:rPr>
      <w:rFonts w:ascii="Arial" w:hAnsi="Arial" w:cs="Arial" w:hint="default"/>
      <w:sz w:val="36"/>
      <w:szCs w:val="36"/>
    </w:rPr>
  </w:style>
  <w:style w:type="character" w:customStyle="1" w:styleId="s2">
    <w:name w:val="s2"/>
    <w:basedOn w:val="DefaultParagraphFont"/>
    <w:rsid w:val="00CA27B4"/>
    <w:rPr>
      <w:rFonts w:ascii="Lucida Blackletter" w:hAnsi="Lucida Blackletter" w:hint="default"/>
      <w:sz w:val="24"/>
      <w:szCs w:val="24"/>
    </w:rPr>
  </w:style>
  <w:style w:type="paragraph" w:styleId="DocumentMap">
    <w:name w:val="Document Map"/>
    <w:basedOn w:val="Normal"/>
    <w:link w:val="DocumentMapChar"/>
    <w:uiPriority w:val="99"/>
    <w:semiHidden/>
    <w:unhideWhenUsed/>
    <w:rsid w:val="00E829AE"/>
    <w:rPr>
      <w:rFonts w:ascii="Lucida Grande" w:hAnsi="Lucida Grande" w:cs="Lucida Grande"/>
    </w:rPr>
  </w:style>
  <w:style w:type="character" w:customStyle="1" w:styleId="DocumentMapChar">
    <w:name w:val="Document Map Char"/>
    <w:basedOn w:val="DefaultParagraphFont"/>
    <w:link w:val="DocumentMap"/>
    <w:uiPriority w:val="99"/>
    <w:semiHidden/>
    <w:rsid w:val="00E829AE"/>
    <w:rPr>
      <w:rFonts w:ascii="Lucida Grande"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833991">
      <w:bodyDiv w:val="1"/>
      <w:marLeft w:val="0"/>
      <w:marRight w:val="0"/>
      <w:marTop w:val="0"/>
      <w:marBottom w:val="0"/>
      <w:divBdr>
        <w:top w:val="none" w:sz="0" w:space="0" w:color="auto"/>
        <w:left w:val="none" w:sz="0" w:space="0" w:color="auto"/>
        <w:bottom w:val="none" w:sz="0" w:space="0" w:color="auto"/>
        <w:right w:val="none" w:sz="0" w:space="0" w:color="auto"/>
      </w:divBdr>
    </w:div>
    <w:div w:id="397434226">
      <w:bodyDiv w:val="1"/>
      <w:marLeft w:val="0"/>
      <w:marRight w:val="0"/>
      <w:marTop w:val="0"/>
      <w:marBottom w:val="0"/>
      <w:divBdr>
        <w:top w:val="none" w:sz="0" w:space="0" w:color="auto"/>
        <w:left w:val="none" w:sz="0" w:space="0" w:color="auto"/>
        <w:bottom w:val="none" w:sz="0" w:space="0" w:color="auto"/>
        <w:right w:val="none" w:sz="0" w:space="0" w:color="auto"/>
      </w:divBdr>
    </w:div>
    <w:div w:id="477185081">
      <w:bodyDiv w:val="1"/>
      <w:marLeft w:val="0"/>
      <w:marRight w:val="0"/>
      <w:marTop w:val="0"/>
      <w:marBottom w:val="0"/>
      <w:divBdr>
        <w:top w:val="none" w:sz="0" w:space="0" w:color="auto"/>
        <w:left w:val="none" w:sz="0" w:space="0" w:color="auto"/>
        <w:bottom w:val="none" w:sz="0" w:space="0" w:color="auto"/>
        <w:right w:val="none" w:sz="0" w:space="0" w:color="auto"/>
      </w:divBdr>
    </w:div>
    <w:div w:id="759377573">
      <w:bodyDiv w:val="1"/>
      <w:marLeft w:val="0"/>
      <w:marRight w:val="0"/>
      <w:marTop w:val="0"/>
      <w:marBottom w:val="0"/>
      <w:divBdr>
        <w:top w:val="none" w:sz="0" w:space="0" w:color="auto"/>
        <w:left w:val="none" w:sz="0" w:space="0" w:color="auto"/>
        <w:bottom w:val="none" w:sz="0" w:space="0" w:color="auto"/>
        <w:right w:val="none" w:sz="0" w:space="0" w:color="auto"/>
      </w:divBdr>
    </w:div>
    <w:div w:id="815030981">
      <w:bodyDiv w:val="1"/>
      <w:marLeft w:val="0"/>
      <w:marRight w:val="0"/>
      <w:marTop w:val="0"/>
      <w:marBottom w:val="0"/>
      <w:divBdr>
        <w:top w:val="none" w:sz="0" w:space="0" w:color="auto"/>
        <w:left w:val="none" w:sz="0" w:space="0" w:color="auto"/>
        <w:bottom w:val="none" w:sz="0" w:space="0" w:color="auto"/>
        <w:right w:val="none" w:sz="0" w:space="0" w:color="auto"/>
      </w:divBdr>
    </w:div>
    <w:div w:id="849833226">
      <w:bodyDiv w:val="1"/>
      <w:marLeft w:val="0"/>
      <w:marRight w:val="0"/>
      <w:marTop w:val="0"/>
      <w:marBottom w:val="0"/>
      <w:divBdr>
        <w:top w:val="none" w:sz="0" w:space="0" w:color="auto"/>
        <w:left w:val="none" w:sz="0" w:space="0" w:color="auto"/>
        <w:bottom w:val="none" w:sz="0" w:space="0" w:color="auto"/>
        <w:right w:val="none" w:sz="0" w:space="0" w:color="auto"/>
      </w:divBdr>
    </w:div>
    <w:div w:id="1055007612">
      <w:bodyDiv w:val="1"/>
      <w:marLeft w:val="0"/>
      <w:marRight w:val="0"/>
      <w:marTop w:val="0"/>
      <w:marBottom w:val="0"/>
      <w:divBdr>
        <w:top w:val="none" w:sz="0" w:space="0" w:color="auto"/>
        <w:left w:val="none" w:sz="0" w:space="0" w:color="auto"/>
        <w:bottom w:val="none" w:sz="0" w:space="0" w:color="auto"/>
        <w:right w:val="none" w:sz="0" w:space="0" w:color="auto"/>
      </w:divBdr>
    </w:div>
    <w:div w:id="1336883325">
      <w:bodyDiv w:val="1"/>
      <w:marLeft w:val="0"/>
      <w:marRight w:val="0"/>
      <w:marTop w:val="0"/>
      <w:marBottom w:val="0"/>
      <w:divBdr>
        <w:top w:val="none" w:sz="0" w:space="0" w:color="auto"/>
        <w:left w:val="none" w:sz="0" w:space="0" w:color="auto"/>
        <w:bottom w:val="none" w:sz="0" w:space="0" w:color="auto"/>
        <w:right w:val="none" w:sz="0" w:space="0" w:color="auto"/>
      </w:divBdr>
    </w:div>
    <w:div w:id="1393045507">
      <w:bodyDiv w:val="1"/>
      <w:marLeft w:val="0"/>
      <w:marRight w:val="0"/>
      <w:marTop w:val="0"/>
      <w:marBottom w:val="0"/>
      <w:divBdr>
        <w:top w:val="none" w:sz="0" w:space="0" w:color="auto"/>
        <w:left w:val="none" w:sz="0" w:space="0" w:color="auto"/>
        <w:bottom w:val="none" w:sz="0" w:space="0" w:color="auto"/>
        <w:right w:val="none" w:sz="0" w:space="0" w:color="auto"/>
      </w:divBdr>
    </w:div>
    <w:div w:id="1545018819">
      <w:bodyDiv w:val="1"/>
      <w:marLeft w:val="0"/>
      <w:marRight w:val="0"/>
      <w:marTop w:val="0"/>
      <w:marBottom w:val="0"/>
      <w:divBdr>
        <w:top w:val="none" w:sz="0" w:space="0" w:color="auto"/>
        <w:left w:val="none" w:sz="0" w:space="0" w:color="auto"/>
        <w:bottom w:val="none" w:sz="0" w:space="0" w:color="auto"/>
        <w:right w:val="none" w:sz="0" w:space="0" w:color="auto"/>
      </w:divBdr>
    </w:div>
    <w:div w:id="1660884381">
      <w:bodyDiv w:val="1"/>
      <w:marLeft w:val="0"/>
      <w:marRight w:val="0"/>
      <w:marTop w:val="0"/>
      <w:marBottom w:val="0"/>
      <w:divBdr>
        <w:top w:val="none" w:sz="0" w:space="0" w:color="auto"/>
        <w:left w:val="none" w:sz="0" w:space="0" w:color="auto"/>
        <w:bottom w:val="none" w:sz="0" w:space="0" w:color="auto"/>
        <w:right w:val="none" w:sz="0" w:space="0" w:color="auto"/>
      </w:divBdr>
    </w:div>
    <w:div w:id="1809200871">
      <w:bodyDiv w:val="1"/>
      <w:marLeft w:val="0"/>
      <w:marRight w:val="0"/>
      <w:marTop w:val="0"/>
      <w:marBottom w:val="0"/>
      <w:divBdr>
        <w:top w:val="none" w:sz="0" w:space="0" w:color="auto"/>
        <w:left w:val="none" w:sz="0" w:space="0" w:color="auto"/>
        <w:bottom w:val="none" w:sz="0" w:space="0" w:color="auto"/>
        <w:right w:val="none" w:sz="0" w:space="0" w:color="auto"/>
      </w:divBdr>
    </w:div>
    <w:div w:id="2033140986">
      <w:bodyDiv w:val="1"/>
      <w:marLeft w:val="0"/>
      <w:marRight w:val="0"/>
      <w:marTop w:val="0"/>
      <w:marBottom w:val="0"/>
      <w:divBdr>
        <w:top w:val="none" w:sz="0" w:space="0" w:color="auto"/>
        <w:left w:val="none" w:sz="0" w:space="0" w:color="auto"/>
        <w:bottom w:val="none" w:sz="0" w:space="0" w:color="auto"/>
        <w:right w:val="none" w:sz="0" w:space="0" w:color="auto"/>
      </w:divBdr>
    </w:div>
    <w:div w:id="20423189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oleObject" Target="embeddings/oleObject138.bin"/><Relationship Id="rId284" Type="http://schemas.openxmlformats.org/officeDocument/2006/relationships/image" Target="media/image139.emf"/><Relationship Id="rId285" Type="http://schemas.openxmlformats.org/officeDocument/2006/relationships/oleObject" Target="embeddings/oleObject139.bin"/><Relationship Id="rId286" Type="http://schemas.openxmlformats.org/officeDocument/2006/relationships/image" Target="media/image140.emf"/><Relationship Id="rId287" Type="http://schemas.openxmlformats.org/officeDocument/2006/relationships/oleObject" Target="embeddings/oleObject140.bin"/><Relationship Id="rId288" Type="http://schemas.openxmlformats.org/officeDocument/2006/relationships/image" Target="media/image141.emf"/><Relationship Id="rId289" Type="http://schemas.openxmlformats.org/officeDocument/2006/relationships/oleObject" Target="embeddings/oleObject141.bin"/><Relationship Id="rId170" Type="http://schemas.openxmlformats.org/officeDocument/2006/relationships/image" Target="media/image82.emf"/><Relationship Id="rId171" Type="http://schemas.openxmlformats.org/officeDocument/2006/relationships/oleObject" Target="embeddings/oleObject82.bin"/><Relationship Id="rId172" Type="http://schemas.openxmlformats.org/officeDocument/2006/relationships/image" Target="media/image83.emf"/><Relationship Id="rId173" Type="http://schemas.openxmlformats.org/officeDocument/2006/relationships/oleObject" Target="embeddings/oleObject83.bin"/><Relationship Id="rId174" Type="http://schemas.openxmlformats.org/officeDocument/2006/relationships/image" Target="media/image84.emf"/><Relationship Id="rId175" Type="http://schemas.openxmlformats.org/officeDocument/2006/relationships/oleObject" Target="embeddings/oleObject84.bin"/><Relationship Id="rId176" Type="http://schemas.openxmlformats.org/officeDocument/2006/relationships/image" Target="media/image85.emf"/><Relationship Id="rId177" Type="http://schemas.openxmlformats.org/officeDocument/2006/relationships/oleObject" Target="embeddings/oleObject85.bin"/><Relationship Id="rId178" Type="http://schemas.openxmlformats.org/officeDocument/2006/relationships/image" Target="media/image86.emf"/><Relationship Id="rId179" Type="http://schemas.openxmlformats.org/officeDocument/2006/relationships/oleObject" Target="embeddings/oleObject86.bin"/><Relationship Id="rId800" Type="http://schemas.openxmlformats.org/officeDocument/2006/relationships/oleObject" Target="embeddings/oleObject396.bin"/><Relationship Id="rId801" Type="http://schemas.openxmlformats.org/officeDocument/2006/relationships/image" Target="media/image398.emf"/><Relationship Id="rId802" Type="http://schemas.openxmlformats.org/officeDocument/2006/relationships/oleObject" Target="embeddings/oleObject397.bin"/><Relationship Id="rId803" Type="http://schemas.openxmlformats.org/officeDocument/2006/relationships/image" Target="media/image399.emf"/><Relationship Id="rId804" Type="http://schemas.openxmlformats.org/officeDocument/2006/relationships/oleObject" Target="embeddings/oleObject398.bin"/><Relationship Id="rId805" Type="http://schemas.openxmlformats.org/officeDocument/2006/relationships/image" Target="media/image400.emf"/><Relationship Id="rId806" Type="http://schemas.openxmlformats.org/officeDocument/2006/relationships/oleObject" Target="embeddings/oleObject399.bin"/><Relationship Id="rId807" Type="http://schemas.openxmlformats.org/officeDocument/2006/relationships/image" Target="media/image401.emf"/><Relationship Id="rId290" Type="http://schemas.openxmlformats.org/officeDocument/2006/relationships/image" Target="media/image142.emf"/><Relationship Id="rId291" Type="http://schemas.openxmlformats.org/officeDocument/2006/relationships/oleObject" Target="embeddings/oleObject142.bin"/><Relationship Id="rId292" Type="http://schemas.openxmlformats.org/officeDocument/2006/relationships/image" Target="media/image143.emf"/><Relationship Id="rId293" Type="http://schemas.openxmlformats.org/officeDocument/2006/relationships/oleObject" Target="embeddings/oleObject143.bin"/><Relationship Id="rId294" Type="http://schemas.openxmlformats.org/officeDocument/2006/relationships/image" Target="media/image144.emf"/><Relationship Id="rId295" Type="http://schemas.openxmlformats.org/officeDocument/2006/relationships/oleObject" Target="embeddings/oleObject144.bin"/><Relationship Id="rId296" Type="http://schemas.openxmlformats.org/officeDocument/2006/relationships/image" Target="media/image145.emf"/><Relationship Id="rId297" Type="http://schemas.openxmlformats.org/officeDocument/2006/relationships/oleObject" Target="embeddings/oleObject145.bin"/><Relationship Id="rId298" Type="http://schemas.openxmlformats.org/officeDocument/2006/relationships/image" Target="media/image146.emf"/><Relationship Id="rId299" Type="http://schemas.openxmlformats.org/officeDocument/2006/relationships/oleObject" Target="embeddings/oleObject146.bin"/><Relationship Id="rId808" Type="http://schemas.openxmlformats.org/officeDocument/2006/relationships/oleObject" Target="embeddings/oleObject400.bin"/><Relationship Id="rId809" Type="http://schemas.openxmlformats.org/officeDocument/2006/relationships/image" Target="media/image402.emf"/><Relationship Id="rId180" Type="http://schemas.openxmlformats.org/officeDocument/2006/relationships/image" Target="media/image87.emf"/><Relationship Id="rId181" Type="http://schemas.openxmlformats.org/officeDocument/2006/relationships/oleObject" Target="embeddings/oleObject87.bin"/><Relationship Id="rId182" Type="http://schemas.openxmlformats.org/officeDocument/2006/relationships/image" Target="media/image88.emf"/><Relationship Id="rId183" Type="http://schemas.openxmlformats.org/officeDocument/2006/relationships/oleObject" Target="embeddings/oleObject88.bin"/><Relationship Id="rId184" Type="http://schemas.openxmlformats.org/officeDocument/2006/relationships/image" Target="media/image89.emf"/><Relationship Id="rId185" Type="http://schemas.openxmlformats.org/officeDocument/2006/relationships/oleObject" Target="embeddings/oleObject89.bin"/><Relationship Id="rId186" Type="http://schemas.openxmlformats.org/officeDocument/2006/relationships/image" Target="media/image90.emf"/><Relationship Id="rId187" Type="http://schemas.openxmlformats.org/officeDocument/2006/relationships/oleObject" Target="embeddings/oleObject90.bin"/><Relationship Id="rId188" Type="http://schemas.openxmlformats.org/officeDocument/2006/relationships/image" Target="media/image91.emf"/><Relationship Id="rId189" Type="http://schemas.openxmlformats.org/officeDocument/2006/relationships/oleObject" Target="embeddings/oleObject91.bin"/><Relationship Id="rId810" Type="http://schemas.openxmlformats.org/officeDocument/2006/relationships/oleObject" Target="embeddings/oleObject401.bin"/><Relationship Id="rId811" Type="http://schemas.openxmlformats.org/officeDocument/2006/relationships/image" Target="media/image403.emf"/><Relationship Id="rId812" Type="http://schemas.openxmlformats.org/officeDocument/2006/relationships/oleObject" Target="embeddings/oleObject402.bin"/><Relationship Id="rId813" Type="http://schemas.openxmlformats.org/officeDocument/2006/relationships/image" Target="media/image404.emf"/><Relationship Id="rId814" Type="http://schemas.openxmlformats.org/officeDocument/2006/relationships/oleObject" Target="embeddings/oleObject403.bin"/><Relationship Id="rId815" Type="http://schemas.openxmlformats.org/officeDocument/2006/relationships/image" Target="media/image405.emf"/><Relationship Id="rId816" Type="http://schemas.openxmlformats.org/officeDocument/2006/relationships/oleObject" Target="embeddings/oleObject404.bin"/><Relationship Id="rId817" Type="http://schemas.openxmlformats.org/officeDocument/2006/relationships/image" Target="media/image406.emf"/><Relationship Id="rId818" Type="http://schemas.openxmlformats.org/officeDocument/2006/relationships/oleObject" Target="embeddings/oleObject405.bin"/><Relationship Id="rId819" Type="http://schemas.openxmlformats.org/officeDocument/2006/relationships/image" Target="media/image407.emf"/><Relationship Id="rId700" Type="http://schemas.openxmlformats.org/officeDocument/2006/relationships/oleObject" Target="embeddings/oleObject346.bin"/><Relationship Id="rId701" Type="http://schemas.openxmlformats.org/officeDocument/2006/relationships/image" Target="media/image348.emf"/><Relationship Id="rId702" Type="http://schemas.openxmlformats.org/officeDocument/2006/relationships/oleObject" Target="embeddings/oleObject347.bin"/><Relationship Id="rId703" Type="http://schemas.openxmlformats.org/officeDocument/2006/relationships/image" Target="media/image349.emf"/><Relationship Id="rId704" Type="http://schemas.openxmlformats.org/officeDocument/2006/relationships/oleObject" Target="embeddings/oleObject348.bin"/><Relationship Id="rId10" Type="http://schemas.openxmlformats.org/officeDocument/2006/relationships/image" Target="media/image2.emf"/><Relationship Id="rId11" Type="http://schemas.openxmlformats.org/officeDocument/2006/relationships/oleObject" Target="embeddings/oleObject2.bin"/><Relationship Id="rId12" Type="http://schemas.openxmlformats.org/officeDocument/2006/relationships/image" Target="media/image3.emf"/><Relationship Id="rId190" Type="http://schemas.openxmlformats.org/officeDocument/2006/relationships/image" Target="media/image92.emf"/><Relationship Id="rId191" Type="http://schemas.openxmlformats.org/officeDocument/2006/relationships/oleObject" Target="embeddings/oleObject92.bin"/><Relationship Id="rId192" Type="http://schemas.openxmlformats.org/officeDocument/2006/relationships/image" Target="media/image93.emf"/><Relationship Id="rId193" Type="http://schemas.openxmlformats.org/officeDocument/2006/relationships/oleObject" Target="embeddings/oleObject93.bin"/><Relationship Id="rId194" Type="http://schemas.openxmlformats.org/officeDocument/2006/relationships/image" Target="media/image94.emf"/><Relationship Id="rId195" Type="http://schemas.openxmlformats.org/officeDocument/2006/relationships/oleObject" Target="embeddings/oleObject94.bin"/><Relationship Id="rId196" Type="http://schemas.openxmlformats.org/officeDocument/2006/relationships/image" Target="media/image95.emf"/><Relationship Id="rId197" Type="http://schemas.openxmlformats.org/officeDocument/2006/relationships/oleObject" Target="embeddings/oleObject95.bin"/><Relationship Id="rId198" Type="http://schemas.openxmlformats.org/officeDocument/2006/relationships/image" Target="media/image96.emf"/><Relationship Id="rId199" Type="http://schemas.openxmlformats.org/officeDocument/2006/relationships/oleObject" Target="embeddings/oleObject96.bin"/><Relationship Id="rId13" Type="http://schemas.openxmlformats.org/officeDocument/2006/relationships/oleObject" Target="embeddings/oleObject3.bin"/><Relationship Id="rId14" Type="http://schemas.openxmlformats.org/officeDocument/2006/relationships/image" Target="media/image4.emf"/><Relationship Id="rId15" Type="http://schemas.openxmlformats.org/officeDocument/2006/relationships/oleObject" Target="embeddings/oleObject4.bin"/><Relationship Id="rId16" Type="http://schemas.openxmlformats.org/officeDocument/2006/relationships/image" Target="media/image5.emf"/><Relationship Id="rId17" Type="http://schemas.openxmlformats.org/officeDocument/2006/relationships/oleObject" Target="embeddings/oleObject5.bin"/><Relationship Id="rId18" Type="http://schemas.openxmlformats.org/officeDocument/2006/relationships/image" Target="media/image6.emf"/><Relationship Id="rId19" Type="http://schemas.openxmlformats.org/officeDocument/2006/relationships/oleObject" Target="embeddings/oleObject6.bin"/><Relationship Id="rId705" Type="http://schemas.openxmlformats.org/officeDocument/2006/relationships/image" Target="media/image350.emf"/><Relationship Id="rId706" Type="http://schemas.openxmlformats.org/officeDocument/2006/relationships/oleObject" Target="embeddings/oleObject349.bin"/><Relationship Id="rId707" Type="http://schemas.openxmlformats.org/officeDocument/2006/relationships/image" Target="media/image351.emf"/><Relationship Id="rId708" Type="http://schemas.openxmlformats.org/officeDocument/2006/relationships/oleObject" Target="embeddings/oleObject350.bin"/><Relationship Id="rId709" Type="http://schemas.openxmlformats.org/officeDocument/2006/relationships/image" Target="media/image352.emf"/><Relationship Id="rId820" Type="http://schemas.openxmlformats.org/officeDocument/2006/relationships/oleObject" Target="embeddings/oleObject406.bin"/><Relationship Id="rId821" Type="http://schemas.openxmlformats.org/officeDocument/2006/relationships/image" Target="media/image408.emf"/><Relationship Id="rId822" Type="http://schemas.openxmlformats.org/officeDocument/2006/relationships/oleObject" Target="embeddings/oleObject407.bin"/><Relationship Id="rId823" Type="http://schemas.openxmlformats.org/officeDocument/2006/relationships/image" Target="media/image409.emf"/><Relationship Id="rId824" Type="http://schemas.openxmlformats.org/officeDocument/2006/relationships/oleObject" Target="embeddings/oleObject408.bin"/><Relationship Id="rId825" Type="http://schemas.openxmlformats.org/officeDocument/2006/relationships/image" Target="media/image410.emf"/><Relationship Id="rId826" Type="http://schemas.openxmlformats.org/officeDocument/2006/relationships/oleObject" Target="embeddings/oleObject409.bin"/><Relationship Id="rId827" Type="http://schemas.openxmlformats.org/officeDocument/2006/relationships/image" Target="media/image411.emf"/><Relationship Id="rId828" Type="http://schemas.openxmlformats.org/officeDocument/2006/relationships/oleObject" Target="embeddings/oleObject410.bin"/><Relationship Id="rId829" Type="http://schemas.openxmlformats.org/officeDocument/2006/relationships/image" Target="media/image412.emf"/><Relationship Id="rId710" Type="http://schemas.openxmlformats.org/officeDocument/2006/relationships/oleObject" Target="embeddings/oleObject351.bin"/><Relationship Id="rId711" Type="http://schemas.openxmlformats.org/officeDocument/2006/relationships/image" Target="media/image353.emf"/><Relationship Id="rId712" Type="http://schemas.openxmlformats.org/officeDocument/2006/relationships/oleObject" Target="embeddings/oleObject352.bin"/><Relationship Id="rId713" Type="http://schemas.openxmlformats.org/officeDocument/2006/relationships/image" Target="media/image354.emf"/><Relationship Id="rId714" Type="http://schemas.openxmlformats.org/officeDocument/2006/relationships/oleObject" Target="embeddings/oleObject353.bin"/><Relationship Id="rId20" Type="http://schemas.openxmlformats.org/officeDocument/2006/relationships/image" Target="media/image7.emf"/><Relationship Id="rId21" Type="http://schemas.openxmlformats.org/officeDocument/2006/relationships/oleObject" Target="embeddings/oleObject7.bin"/><Relationship Id="rId22" Type="http://schemas.openxmlformats.org/officeDocument/2006/relationships/image" Target="media/image8.emf"/><Relationship Id="rId23" Type="http://schemas.openxmlformats.org/officeDocument/2006/relationships/oleObject" Target="embeddings/oleObject8.bin"/><Relationship Id="rId24" Type="http://schemas.openxmlformats.org/officeDocument/2006/relationships/image" Target="media/image9.emf"/><Relationship Id="rId25" Type="http://schemas.openxmlformats.org/officeDocument/2006/relationships/oleObject" Target="embeddings/oleObject9.bin"/><Relationship Id="rId26" Type="http://schemas.openxmlformats.org/officeDocument/2006/relationships/image" Target="media/image10.emf"/><Relationship Id="rId27" Type="http://schemas.openxmlformats.org/officeDocument/2006/relationships/oleObject" Target="embeddings/oleObject10.bin"/><Relationship Id="rId28" Type="http://schemas.openxmlformats.org/officeDocument/2006/relationships/image" Target="media/image11.emf"/><Relationship Id="rId29" Type="http://schemas.openxmlformats.org/officeDocument/2006/relationships/oleObject" Target="embeddings/oleObject11.bin"/><Relationship Id="rId715" Type="http://schemas.openxmlformats.org/officeDocument/2006/relationships/image" Target="media/image355.emf"/><Relationship Id="rId716" Type="http://schemas.openxmlformats.org/officeDocument/2006/relationships/oleObject" Target="embeddings/oleObject354.bin"/><Relationship Id="rId717" Type="http://schemas.openxmlformats.org/officeDocument/2006/relationships/image" Target="media/image356.emf"/><Relationship Id="rId718" Type="http://schemas.openxmlformats.org/officeDocument/2006/relationships/oleObject" Target="embeddings/oleObject355.bin"/><Relationship Id="rId719" Type="http://schemas.openxmlformats.org/officeDocument/2006/relationships/image" Target="media/image357.emf"/><Relationship Id="rId600" Type="http://schemas.openxmlformats.org/officeDocument/2006/relationships/oleObject" Target="embeddings/oleObject296.bin"/><Relationship Id="rId601" Type="http://schemas.openxmlformats.org/officeDocument/2006/relationships/image" Target="media/image298.emf"/><Relationship Id="rId602" Type="http://schemas.openxmlformats.org/officeDocument/2006/relationships/oleObject" Target="embeddings/oleObject297.bin"/><Relationship Id="rId603" Type="http://schemas.openxmlformats.org/officeDocument/2006/relationships/image" Target="media/image299.emf"/><Relationship Id="rId604" Type="http://schemas.openxmlformats.org/officeDocument/2006/relationships/oleObject" Target="embeddings/oleObject298.bin"/><Relationship Id="rId605" Type="http://schemas.openxmlformats.org/officeDocument/2006/relationships/image" Target="media/image300.emf"/><Relationship Id="rId606" Type="http://schemas.openxmlformats.org/officeDocument/2006/relationships/oleObject" Target="embeddings/oleObject299.bin"/><Relationship Id="rId607" Type="http://schemas.openxmlformats.org/officeDocument/2006/relationships/image" Target="media/image301.emf"/><Relationship Id="rId608" Type="http://schemas.openxmlformats.org/officeDocument/2006/relationships/oleObject" Target="embeddings/oleObject300.bin"/><Relationship Id="rId609" Type="http://schemas.openxmlformats.org/officeDocument/2006/relationships/image" Target="media/image302.emf"/><Relationship Id="rId830" Type="http://schemas.openxmlformats.org/officeDocument/2006/relationships/oleObject" Target="embeddings/oleObject411.bin"/><Relationship Id="rId831" Type="http://schemas.openxmlformats.org/officeDocument/2006/relationships/image" Target="media/image413.emf"/><Relationship Id="rId832" Type="http://schemas.openxmlformats.org/officeDocument/2006/relationships/oleObject" Target="embeddings/oleObject412.bin"/><Relationship Id="rId833" Type="http://schemas.openxmlformats.org/officeDocument/2006/relationships/image" Target="media/image414.emf"/><Relationship Id="rId834" Type="http://schemas.openxmlformats.org/officeDocument/2006/relationships/oleObject" Target="embeddings/oleObject413.bin"/><Relationship Id="rId835" Type="http://schemas.openxmlformats.org/officeDocument/2006/relationships/image" Target="media/image415.emf"/><Relationship Id="rId836" Type="http://schemas.openxmlformats.org/officeDocument/2006/relationships/oleObject" Target="embeddings/oleObject414.bin"/><Relationship Id="rId837" Type="http://schemas.openxmlformats.org/officeDocument/2006/relationships/image" Target="media/image416.emf"/><Relationship Id="rId838" Type="http://schemas.openxmlformats.org/officeDocument/2006/relationships/oleObject" Target="embeddings/oleObject415.bin"/><Relationship Id="rId839" Type="http://schemas.openxmlformats.org/officeDocument/2006/relationships/image" Target="media/image417.emf"/><Relationship Id="rId720" Type="http://schemas.openxmlformats.org/officeDocument/2006/relationships/oleObject" Target="embeddings/oleObject356.bin"/><Relationship Id="rId721" Type="http://schemas.openxmlformats.org/officeDocument/2006/relationships/image" Target="media/image358.emf"/><Relationship Id="rId722" Type="http://schemas.openxmlformats.org/officeDocument/2006/relationships/oleObject" Target="embeddings/oleObject357.bin"/><Relationship Id="rId723" Type="http://schemas.openxmlformats.org/officeDocument/2006/relationships/image" Target="media/image359.emf"/><Relationship Id="rId724" Type="http://schemas.openxmlformats.org/officeDocument/2006/relationships/oleObject" Target="embeddings/oleObject358.bin"/><Relationship Id="rId30" Type="http://schemas.openxmlformats.org/officeDocument/2006/relationships/image" Target="media/image12.emf"/><Relationship Id="rId31" Type="http://schemas.openxmlformats.org/officeDocument/2006/relationships/oleObject" Target="embeddings/oleObject12.bin"/><Relationship Id="rId32" Type="http://schemas.openxmlformats.org/officeDocument/2006/relationships/image" Target="media/image13.emf"/><Relationship Id="rId33" Type="http://schemas.openxmlformats.org/officeDocument/2006/relationships/oleObject" Target="embeddings/oleObject13.bin"/><Relationship Id="rId34" Type="http://schemas.openxmlformats.org/officeDocument/2006/relationships/image" Target="media/image14.emf"/><Relationship Id="rId35" Type="http://schemas.openxmlformats.org/officeDocument/2006/relationships/oleObject" Target="embeddings/oleObject14.bin"/><Relationship Id="rId36" Type="http://schemas.openxmlformats.org/officeDocument/2006/relationships/image" Target="media/image15.emf"/><Relationship Id="rId37" Type="http://schemas.openxmlformats.org/officeDocument/2006/relationships/oleObject" Target="embeddings/oleObject15.bin"/><Relationship Id="rId38" Type="http://schemas.openxmlformats.org/officeDocument/2006/relationships/image" Target="media/image16.emf"/><Relationship Id="rId39" Type="http://schemas.openxmlformats.org/officeDocument/2006/relationships/oleObject" Target="embeddings/oleObject16.bin"/><Relationship Id="rId725" Type="http://schemas.openxmlformats.org/officeDocument/2006/relationships/image" Target="media/image360.emf"/><Relationship Id="rId726" Type="http://schemas.openxmlformats.org/officeDocument/2006/relationships/oleObject" Target="embeddings/oleObject359.bin"/><Relationship Id="rId727" Type="http://schemas.openxmlformats.org/officeDocument/2006/relationships/image" Target="media/image361.emf"/><Relationship Id="rId728" Type="http://schemas.openxmlformats.org/officeDocument/2006/relationships/oleObject" Target="embeddings/oleObject360.bin"/><Relationship Id="rId729" Type="http://schemas.openxmlformats.org/officeDocument/2006/relationships/image" Target="media/image362.emf"/><Relationship Id="rId610" Type="http://schemas.openxmlformats.org/officeDocument/2006/relationships/oleObject" Target="embeddings/oleObject301.bin"/><Relationship Id="rId611" Type="http://schemas.openxmlformats.org/officeDocument/2006/relationships/image" Target="media/image303.emf"/><Relationship Id="rId612" Type="http://schemas.openxmlformats.org/officeDocument/2006/relationships/oleObject" Target="embeddings/oleObject302.bin"/><Relationship Id="rId613" Type="http://schemas.openxmlformats.org/officeDocument/2006/relationships/image" Target="media/image304.emf"/><Relationship Id="rId614" Type="http://schemas.openxmlformats.org/officeDocument/2006/relationships/oleObject" Target="embeddings/oleObject303.bin"/><Relationship Id="rId615" Type="http://schemas.openxmlformats.org/officeDocument/2006/relationships/image" Target="media/image305.emf"/><Relationship Id="rId616" Type="http://schemas.openxmlformats.org/officeDocument/2006/relationships/oleObject" Target="embeddings/oleObject304.bin"/><Relationship Id="rId617" Type="http://schemas.openxmlformats.org/officeDocument/2006/relationships/image" Target="media/image306.emf"/><Relationship Id="rId618" Type="http://schemas.openxmlformats.org/officeDocument/2006/relationships/oleObject" Target="embeddings/oleObject305.bin"/><Relationship Id="rId619" Type="http://schemas.openxmlformats.org/officeDocument/2006/relationships/image" Target="media/image307.emf"/><Relationship Id="rId840" Type="http://schemas.openxmlformats.org/officeDocument/2006/relationships/oleObject" Target="embeddings/oleObject416.bin"/><Relationship Id="rId841" Type="http://schemas.openxmlformats.org/officeDocument/2006/relationships/image" Target="media/image418.emf"/><Relationship Id="rId842" Type="http://schemas.openxmlformats.org/officeDocument/2006/relationships/oleObject" Target="embeddings/oleObject417.bin"/><Relationship Id="rId843" Type="http://schemas.openxmlformats.org/officeDocument/2006/relationships/image" Target="media/image419.emf"/><Relationship Id="rId844" Type="http://schemas.openxmlformats.org/officeDocument/2006/relationships/oleObject" Target="embeddings/oleObject418.bin"/><Relationship Id="rId845" Type="http://schemas.openxmlformats.org/officeDocument/2006/relationships/image" Target="media/image420.emf"/><Relationship Id="rId846" Type="http://schemas.openxmlformats.org/officeDocument/2006/relationships/oleObject" Target="embeddings/oleObject419.bin"/><Relationship Id="rId500" Type="http://schemas.openxmlformats.org/officeDocument/2006/relationships/oleObject" Target="embeddings/oleObject246.bin"/><Relationship Id="rId501" Type="http://schemas.openxmlformats.org/officeDocument/2006/relationships/image" Target="media/image248.emf"/><Relationship Id="rId502" Type="http://schemas.openxmlformats.org/officeDocument/2006/relationships/oleObject" Target="embeddings/oleObject247.bin"/><Relationship Id="rId503" Type="http://schemas.openxmlformats.org/officeDocument/2006/relationships/image" Target="media/image249.emf"/><Relationship Id="rId504" Type="http://schemas.openxmlformats.org/officeDocument/2006/relationships/oleObject" Target="embeddings/oleObject248.bin"/><Relationship Id="rId505" Type="http://schemas.openxmlformats.org/officeDocument/2006/relationships/image" Target="media/image250.emf"/><Relationship Id="rId506" Type="http://schemas.openxmlformats.org/officeDocument/2006/relationships/oleObject" Target="embeddings/oleObject249.bin"/><Relationship Id="rId507" Type="http://schemas.openxmlformats.org/officeDocument/2006/relationships/image" Target="media/image251.emf"/><Relationship Id="rId508" Type="http://schemas.openxmlformats.org/officeDocument/2006/relationships/oleObject" Target="embeddings/oleObject250.bin"/><Relationship Id="rId509" Type="http://schemas.openxmlformats.org/officeDocument/2006/relationships/image" Target="media/image252.emf"/><Relationship Id="rId847" Type="http://schemas.openxmlformats.org/officeDocument/2006/relationships/image" Target="media/image421.emf"/><Relationship Id="rId848" Type="http://schemas.openxmlformats.org/officeDocument/2006/relationships/oleObject" Target="embeddings/oleObject420.bin"/><Relationship Id="rId849" Type="http://schemas.openxmlformats.org/officeDocument/2006/relationships/image" Target="media/image422.emf"/><Relationship Id="rId730" Type="http://schemas.openxmlformats.org/officeDocument/2006/relationships/oleObject" Target="embeddings/oleObject361.bin"/><Relationship Id="rId731" Type="http://schemas.openxmlformats.org/officeDocument/2006/relationships/image" Target="media/image363.emf"/><Relationship Id="rId732" Type="http://schemas.openxmlformats.org/officeDocument/2006/relationships/oleObject" Target="embeddings/oleObject362.bin"/><Relationship Id="rId733" Type="http://schemas.openxmlformats.org/officeDocument/2006/relationships/image" Target="media/image364.emf"/><Relationship Id="rId734" Type="http://schemas.openxmlformats.org/officeDocument/2006/relationships/oleObject" Target="embeddings/oleObject363.bin"/><Relationship Id="rId40" Type="http://schemas.openxmlformats.org/officeDocument/2006/relationships/image" Target="media/image17.emf"/><Relationship Id="rId41" Type="http://schemas.openxmlformats.org/officeDocument/2006/relationships/oleObject" Target="embeddings/oleObject17.bin"/><Relationship Id="rId42" Type="http://schemas.openxmlformats.org/officeDocument/2006/relationships/image" Target="media/image18.emf"/><Relationship Id="rId43" Type="http://schemas.openxmlformats.org/officeDocument/2006/relationships/oleObject" Target="embeddings/oleObject18.bin"/><Relationship Id="rId44" Type="http://schemas.openxmlformats.org/officeDocument/2006/relationships/image" Target="media/image19.emf"/><Relationship Id="rId45" Type="http://schemas.openxmlformats.org/officeDocument/2006/relationships/oleObject" Target="embeddings/oleObject19.bin"/><Relationship Id="rId46" Type="http://schemas.openxmlformats.org/officeDocument/2006/relationships/image" Target="media/image20.emf"/><Relationship Id="rId47" Type="http://schemas.openxmlformats.org/officeDocument/2006/relationships/oleObject" Target="embeddings/oleObject20.bin"/><Relationship Id="rId48" Type="http://schemas.openxmlformats.org/officeDocument/2006/relationships/image" Target="media/image21.emf"/><Relationship Id="rId49" Type="http://schemas.openxmlformats.org/officeDocument/2006/relationships/oleObject" Target="embeddings/oleObject21.bin"/><Relationship Id="rId735" Type="http://schemas.openxmlformats.org/officeDocument/2006/relationships/image" Target="media/image365.emf"/><Relationship Id="rId736" Type="http://schemas.openxmlformats.org/officeDocument/2006/relationships/oleObject" Target="embeddings/oleObject364.bin"/><Relationship Id="rId737" Type="http://schemas.openxmlformats.org/officeDocument/2006/relationships/image" Target="media/image366.emf"/><Relationship Id="rId738" Type="http://schemas.openxmlformats.org/officeDocument/2006/relationships/oleObject" Target="embeddings/oleObject365.bin"/><Relationship Id="rId739" Type="http://schemas.openxmlformats.org/officeDocument/2006/relationships/image" Target="media/image367.emf"/><Relationship Id="rId620" Type="http://schemas.openxmlformats.org/officeDocument/2006/relationships/oleObject" Target="embeddings/oleObject306.bin"/><Relationship Id="rId621" Type="http://schemas.openxmlformats.org/officeDocument/2006/relationships/image" Target="media/image308.emf"/><Relationship Id="rId622" Type="http://schemas.openxmlformats.org/officeDocument/2006/relationships/oleObject" Target="embeddings/oleObject307.bin"/><Relationship Id="rId623" Type="http://schemas.openxmlformats.org/officeDocument/2006/relationships/image" Target="media/image309.emf"/><Relationship Id="rId624" Type="http://schemas.openxmlformats.org/officeDocument/2006/relationships/oleObject" Target="embeddings/oleObject308.bin"/><Relationship Id="rId625" Type="http://schemas.openxmlformats.org/officeDocument/2006/relationships/image" Target="media/image310.emf"/><Relationship Id="rId626" Type="http://schemas.openxmlformats.org/officeDocument/2006/relationships/oleObject" Target="embeddings/oleObject309.bin"/><Relationship Id="rId627" Type="http://schemas.openxmlformats.org/officeDocument/2006/relationships/image" Target="media/image311.emf"/><Relationship Id="rId628" Type="http://schemas.openxmlformats.org/officeDocument/2006/relationships/oleObject" Target="embeddings/oleObject310.bin"/><Relationship Id="rId629" Type="http://schemas.openxmlformats.org/officeDocument/2006/relationships/image" Target="media/image312.emf"/><Relationship Id="rId850" Type="http://schemas.openxmlformats.org/officeDocument/2006/relationships/oleObject" Target="embeddings/oleObject421.bin"/><Relationship Id="rId851" Type="http://schemas.openxmlformats.org/officeDocument/2006/relationships/image" Target="media/image423.emf"/><Relationship Id="rId852" Type="http://schemas.openxmlformats.org/officeDocument/2006/relationships/oleObject" Target="embeddings/oleObject422.bin"/><Relationship Id="rId853" Type="http://schemas.openxmlformats.org/officeDocument/2006/relationships/image" Target="media/image424.emf"/><Relationship Id="rId854" Type="http://schemas.openxmlformats.org/officeDocument/2006/relationships/oleObject" Target="embeddings/oleObject423.bin"/><Relationship Id="rId855" Type="http://schemas.openxmlformats.org/officeDocument/2006/relationships/image" Target="media/image425.emf"/><Relationship Id="rId856" Type="http://schemas.openxmlformats.org/officeDocument/2006/relationships/oleObject" Target="embeddings/oleObject424.bin"/><Relationship Id="rId510" Type="http://schemas.openxmlformats.org/officeDocument/2006/relationships/oleObject" Target="embeddings/oleObject251.bin"/><Relationship Id="rId511" Type="http://schemas.openxmlformats.org/officeDocument/2006/relationships/image" Target="media/image253.emf"/><Relationship Id="rId512" Type="http://schemas.openxmlformats.org/officeDocument/2006/relationships/oleObject" Target="embeddings/oleObject252.bin"/><Relationship Id="rId513" Type="http://schemas.openxmlformats.org/officeDocument/2006/relationships/image" Target="media/image254.emf"/><Relationship Id="rId514" Type="http://schemas.openxmlformats.org/officeDocument/2006/relationships/oleObject" Target="embeddings/oleObject253.bin"/><Relationship Id="rId515" Type="http://schemas.openxmlformats.org/officeDocument/2006/relationships/image" Target="media/image255.emf"/><Relationship Id="rId516" Type="http://schemas.openxmlformats.org/officeDocument/2006/relationships/oleObject" Target="embeddings/oleObject254.bin"/><Relationship Id="rId517" Type="http://schemas.openxmlformats.org/officeDocument/2006/relationships/image" Target="media/image256.emf"/><Relationship Id="rId518" Type="http://schemas.openxmlformats.org/officeDocument/2006/relationships/oleObject" Target="embeddings/oleObject255.bin"/><Relationship Id="rId519" Type="http://schemas.openxmlformats.org/officeDocument/2006/relationships/image" Target="media/image257.emf"/><Relationship Id="rId857" Type="http://schemas.openxmlformats.org/officeDocument/2006/relationships/image" Target="media/image426.emf"/><Relationship Id="rId858" Type="http://schemas.openxmlformats.org/officeDocument/2006/relationships/oleObject" Target="embeddings/oleObject425.bin"/><Relationship Id="rId859" Type="http://schemas.openxmlformats.org/officeDocument/2006/relationships/image" Target="media/image427.emf"/><Relationship Id="rId740" Type="http://schemas.openxmlformats.org/officeDocument/2006/relationships/oleObject" Target="embeddings/oleObject366.bin"/><Relationship Id="rId741" Type="http://schemas.openxmlformats.org/officeDocument/2006/relationships/image" Target="media/image368.emf"/><Relationship Id="rId742" Type="http://schemas.openxmlformats.org/officeDocument/2006/relationships/oleObject" Target="embeddings/oleObject367.bin"/><Relationship Id="rId743" Type="http://schemas.openxmlformats.org/officeDocument/2006/relationships/image" Target="media/image369.emf"/><Relationship Id="rId744" Type="http://schemas.openxmlformats.org/officeDocument/2006/relationships/oleObject" Target="embeddings/oleObject368.bin"/><Relationship Id="rId50" Type="http://schemas.openxmlformats.org/officeDocument/2006/relationships/image" Target="media/image22.emf"/><Relationship Id="rId51" Type="http://schemas.openxmlformats.org/officeDocument/2006/relationships/oleObject" Target="embeddings/oleObject22.bin"/><Relationship Id="rId52" Type="http://schemas.openxmlformats.org/officeDocument/2006/relationships/image" Target="media/image23.emf"/><Relationship Id="rId53" Type="http://schemas.openxmlformats.org/officeDocument/2006/relationships/oleObject" Target="embeddings/oleObject23.bin"/><Relationship Id="rId54" Type="http://schemas.openxmlformats.org/officeDocument/2006/relationships/image" Target="media/image24.emf"/><Relationship Id="rId55" Type="http://schemas.openxmlformats.org/officeDocument/2006/relationships/oleObject" Target="embeddings/oleObject24.bin"/><Relationship Id="rId56" Type="http://schemas.openxmlformats.org/officeDocument/2006/relationships/image" Target="media/image25.emf"/><Relationship Id="rId57" Type="http://schemas.openxmlformats.org/officeDocument/2006/relationships/oleObject" Target="embeddings/oleObject25.bin"/><Relationship Id="rId58" Type="http://schemas.openxmlformats.org/officeDocument/2006/relationships/image" Target="media/image26.emf"/><Relationship Id="rId59" Type="http://schemas.openxmlformats.org/officeDocument/2006/relationships/oleObject" Target="embeddings/oleObject26.bin"/><Relationship Id="rId400" Type="http://schemas.openxmlformats.org/officeDocument/2006/relationships/oleObject" Target="embeddings/oleObject196.bin"/><Relationship Id="rId401" Type="http://schemas.openxmlformats.org/officeDocument/2006/relationships/image" Target="media/image198.emf"/><Relationship Id="rId402" Type="http://schemas.openxmlformats.org/officeDocument/2006/relationships/oleObject" Target="embeddings/oleObject197.bin"/><Relationship Id="rId403" Type="http://schemas.openxmlformats.org/officeDocument/2006/relationships/image" Target="media/image199.emf"/><Relationship Id="rId404" Type="http://schemas.openxmlformats.org/officeDocument/2006/relationships/oleObject" Target="embeddings/oleObject198.bin"/><Relationship Id="rId405" Type="http://schemas.openxmlformats.org/officeDocument/2006/relationships/image" Target="media/image200.emf"/><Relationship Id="rId406" Type="http://schemas.openxmlformats.org/officeDocument/2006/relationships/oleObject" Target="embeddings/oleObject199.bin"/><Relationship Id="rId407" Type="http://schemas.openxmlformats.org/officeDocument/2006/relationships/image" Target="media/image201.emf"/><Relationship Id="rId408" Type="http://schemas.openxmlformats.org/officeDocument/2006/relationships/oleObject" Target="embeddings/oleObject200.bin"/><Relationship Id="rId409" Type="http://schemas.openxmlformats.org/officeDocument/2006/relationships/image" Target="media/image202.emf"/><Relationship Id="rId745" Type="http://schemas.openxmlformats.org/officeDocument/2006/relationships/image" Target="media/image370.emf"/><Relationship Id="rId746" Type="http://schemas.openxmlformats.org/officeDocument/2006/relationships/oleObject" Target="embeddings/oleObject369.bin"/><Relationship Id="rId747" Type="http://schemas.openxmlformats.org/officeDocument/2006/relationships/image" Target="media/image371.emf"/><Relationship Id="rId748" Type="http://schemas.openxmlformats.org/officeDocument/2006/relationships/oleObject" Target="embeddings/oleObject370.bin"/><Relationship Id="rId749" Type="http://schemas.openxmlformats.org/officeDocument/2006/relationships/image" Target="media/image372.emf"/><Relationship Id="rId630" Type="http://schemas.openxmlformats.org/officeDocument/2006/relationships/oleObject" Target="embeddings/oleObject311.bin"/><Relationship Id="rId631" Type="http://schemas.openxmlformats.org/officeDocument/2006/relationships/image" Target="media/image313.emf"/><Relationship Id="rId632" Type="http://schemas.openxmlformats.org/officeDocument/2006/relationships/oleObject" Target="embeddings/oleObject312.bin"/><Relationship Id="rId633" Type="http://schemas.openxmlformats.org/officeDocument/2006/relationships/image" Target="media/image314.emf"/><Relationship Id="rId634" Type="http://schemas.openxmlformats.org/officeDocument/2006/relationships/oleObject" Target="embeddings/oleObject313.bin"/><Relationship Id="rId635" Type="http://schemas.openxmlformats.org/officeDocument/2006/relationships/image" Target="media/image315.emf"/><Relationship Id="rId636" Type="http://schemas.openxmlformats.org/officeDocument/2006/relationships/oleObject" Target="embeddings/oleObject314.bin"/><Relationship Id="rId637" Type="http://schemas.openxmlformats.org/officeDocument/2006/relationships/image" Target="media/image316.emf"/><Relationship Id="rId638" Type="http://schemas.openxmlformats.org/officeDocument/2006/relationships/oleObject" Target="embeddings/oleObject315.bin"/><Relationship Id="rId639" Type="http://schemas.openxmlformats.org/officeDocument/2006/relationships/image" Target="media/image317.emf"/><Relationship Id="rId860" Type="http://schemas.openxmlformats.org/officeDocument/2006/relationships/oleObject" Target="embeddings/oleObject426.bin"/><Relationship Id="rId861" Type="http://schemas.openxmlformats.org/officeDocument/2006/relationships/image" Target="media/image428.emf"/><Relationship Id="rId862" Type="http://schemas.openxmlformats.org/officeDocument/2006/relationships/oleObject" Target="embeddings/oleObject427.bin"/><Relationship Id="rId863" Type="http://schemas.openxmlformats.org/officeDocument/2006/relationships/image" Target="media/image429.emf"/><Relationship Id="rId864" Type="http://schemas.openxmlformats.org/officeDocument/2006/relationships/oleObject" Target="embeddings/oleObject428.bin"/><Relationship Id="rId865" Type="http://schemas.openxmlformats.org/officeDocument/2006/relationships/image" Target="media/image430.emf"/><Relationship Id="rId866" Type="http://schemas.openxmlformats.org/officeDocument/2006/relationships/oleObject" Target="embeddings/oleObject429.bin"/><Relationship Id="rId520" Type="http://schemas.openxmlformats.org/officeDocument/2006/relationships/oleObject" Target="embeddings/oleObject256.bin"/><Relationship Id="rId521" Type="http://schemas.openxmlformats.org/officeDocument/2006/relationships/image" Target="media/image258.emf"/><Relationship Id="rId522" Type="http://schemas.openxmlformats.org/officeDocument/2006/relationships/oleObject" Target="embeddings/oleObject257.bin"/><Relationship Id="rId523" Type="http://schemas.openxmlformats.org/officeDocument/2006/relationships/image" Target="media/image259.emf"/><Relationship Id="rId524" Type="http://schemas.openxmlformats.org/officeDocument/2006/relationships/oleObject" Target="embeddings/oleObject258.bin"/><Relationship Id="rId525" Type="http://schemas.openxmlformats.org/officeDocument/2006/relationships/image" Target="media/image260.emf"/><Relationship Id="rId526" Type="http://schemas.openxmlformats.org/officeDocument/2006/relationships/oleObject" Target="embeddings/oleObject259.bin"/><Relationship Id="rId527" Type="http://schemas.openxmlformats.org/officeDocument/2006/relationships/image" Target="media/image261.emf"/><Relationship Id="rId528" Type="http://schemas.openxmlformats.org/officeDocument/2006/relationships/oleObject" Target="embeddings/oleObject260.bin"/><Relationship Id="rId529" Type="http://schemas.openxmlformats.org/officeDocument/2006/relationships/image" Target="media/image262.emf"/><Relationship Id="rId867" Type="http://schemas.openxmlformats.org/officeDocument/2006/relationships/image" Target="media/image431.emf"/><Relationship Id="rId868" Type="http://schemas.openxmlformats.org/officeDocument/2006/relationships/oleObject" Target="embeddings/oleObject430.bin"/><Relationship Id="rId869" Type="http://schemas.openxmlformats.org/officeDocument/2006/relationships/image" Target="media/image432.emf"/><Relationship Id="rId750" Type="http://schemas.openxmlformats.org/officeDocument/2006/relationships/oleObject" Target="embeddings/oleObject371.bin"/><Relationship Id="rId751" Type="http://schemas.openxmlformats.org/officeDocument/2006/relationships/image" Target="media/image373.emf"/><Relationship Id="rId752" Type="http://schemas.openxmlformats.org/officeDocument/2006/relationships/oleObject" Target="embeddings/oleObject372.bin"/><Relationship Id="rId753" Type="http://schemas.openxmlformats.org/officeDocument/2006/relationships/image" Target="media/image374.emf"/><Relationship Id="rId754" Type="http://schemas.openxmlformats.org/officeDocument/2006/relationships/oleObject" Target="embeddings/oleObject373.bin"/><Relationship Id="rId60" Type="http://schemas.openxmlformats.org/officeDocument/2006/relationships/image" Target="media/image27.emf"/><Relationship Id="rId61" Type="http://schemas.openxmlformats.org/officeDocument/2006/relationships/oleObject" Target="embeddings/oleObject27.bin"/><Relationship Id="rId62" Type="http://schemas.openxmlformats.org/officeDocument/2006/relationships/image" Target="media/image28.emf"/><Relationship Id="rId63" Type="http://schemas.openxmlformats.org/officeDocument/2006/relationships/oleObject" Target="embeddings/oleObject28.bin"/><Relationship Id="rId64" Type="http://schemas.openxmlformats.org/officeDocument/2006/relationships/image" Target="media/image29.emf"/><Relationship Id="rId65" Type="http://schemas.openxmlformats.org/officeDocument/2006/relationships/oleObject" Target="embeddings/oleObject29.bin"/><Relationship Id="rId66" Type="http://schemas.openxmlformats.org/officeDocument/2006/relationships/image" Target="media/image30.emf"/><Relationship Id="rId67" Type="http://schemas.openxmlformats.org/officeDocument/2006/relationships/oleObject" Target="embeddings/oleObject30.bin"/><Relationship Id="rId68" Type="http://schemas.openxmlformats.org/officeDocument/2006/relationships/image" Target="media/image31.emf"/><Relationship Id="rId69" Type="http://schemas.openxmlformats.org/officeDocument/2006/relationships/oleObject" Target="embeddings/oleObject31.bin"/><Relationship Id="rId410" Type="http://schemas.openxmlformats.org/officeDocument/2006/relationships/oleObject" Target="embeddings/oleObject201.bin"/><Relationship Id="rId411" Type="http://schemas.openxmlformats.org/officeDocument/2006/relationships/image" Target="media/image203.emf"/><Relationship Id="rId412" Type="http://schemas.openxmlformats.org/officeDocument/2006/relationships/oleObject" Target="embeddings/oleObject202.bin"/><Relationship Id="rId413" Type="http://schemas.openxmlformats.org/officeDocument/2006/relationships/image" Target="media/image204.emf"/><Relationship Id="rId414" Type="http://schemas.openxmlformats.org/officeDocument/2006/relationships/oleObject" Target="embeddings/oleObject203.bin"/><Relationship Id="rId415" Type="http://schemas.openxmlformats.org/officeDocument/2006/relationships/image" Target="media/image205.emf"/><Relationship Id="rId416" Type="http://schemas.openxmlformats.org/officeDocument/2006/relationships/oleObject" Target="embeddings/oleObject204.bin"/><Relationship Id="rId417" Type="http://schemas.openxmlformats.org/officeDocument/2006/relationships/image" Target="media/image206.emf"/><Relationship Id="rId418" Type="http://schemas.openxmlformats.org/officeDocument/2006/relationships/oleObject" Target="embeddings/oleObject205.bin"/><Relationship Id="rId419" Type="http://schemas.openxmlformats.org/officeDocument/2006/relationships/image" Target="media/image207.emf"/><Relationship Id="rId755" Type="http://schemas.openxmlformats.org/officeDocument/2006/relationships/image" Target="media/image375.emf"/><Relationship Id="rId756" Type="http://schemas.openxmlformats.org/officeDocument/2006/relationships/oleObject" Target="embeddings/oleObject374.bin"/><Relationship Id="rId757" Type="http://schemas.openxmlformats.org/officeDocument/2006/relationships/image" Target="media/image376.emf"/><Relationship Id="rId758" Type="http://schemas.openxmlformats.org/officeDocument/2006/relationships/oleObject" Target="embeddings/oleObject375.bin"/><Relationship Id="rId759" Type="http://schemas.openxmlformats.org/officeDocument/2006/relationships/image" Target="media/image377.emf"/><Relationship Id="rId640" Type="http://schemas.openxmlformats.org/officeDocument/2006/relationships/oleObject" Target="embeddings/oleObject316.bin"/><Relationship Id="rId641" Type="http://schemas.openxmlformats.org/officeDocument/2006/relationships/image" Target="media/image318.emf"/><Relationship Id="rId642" Type="http://schemas.openxmlformats.org/officeDocument/2006/relationships/oleObject" Target="embeddings/oleObject317.bin"/><Relationship Id="rId643" Type="http://schemas.openxmlformats.org/officeDocument/2006/relationships/image" Target="media/image319.emf"/><Relationship Id="rId644" Type="http://schemas.openxmlformats.org/officeDocument/2006/relationships/oleObject" Target="embeddings/oleObject318.bin"/><Relationship Id="rId645" Type="http://schemas.openxmlformats.org/officeDocument/2006/relationships/image" Target="media/image320.emf"/><Relationship Id="rId646" Type="http://schemas.openxmlformats.org/officeDocument/2006/relationships/oleObject" Target="embeddings/oleObject319.bin"/><Relationship Id="rId300" Type="http://schemas.openxmlformats.org/officeDocument/2006/relationships/image" Target="media/image147.emf"/><Relationship Id="rId301" Type="http://schemas.openxmlformats.org/officeDocument/2006/relationships/oleObject" Target="embeddings/oleObject147.bin"/><Relationship Id="rId302" Type="http://schemas.openxmlformats.org/officeDocument/2006/relationships/image" Target="media/image148.emf"/><Relationship Id="rId303" Type="http://schemas.openxmlformats.org/officeDocument/2006/relationships/oleObject" Target="embeddings/oleObject148.bin"/><Relationship Id="rId304" Type="http://schemas.openxmlformats.org/officeDocument/2006/relationships/image" Target="media/image149.emf"/><Relationship Id="rId305" Type="http://schemas.openxmlformats.org/officeDocument/2006/relationships/oleObject" Target="embeddings/oleObject149.bin"/><Relationship Id="rId306" Type="http://schemas.openxmlformats.org/officeDocument/2006/relationships/image" Target="media/image150.emf"/><Relationship Id="rId307" Type="http://schemas.openxmlformats.org/officeDocument/2006/relationships/oleObject" Target="embeddings/oleObject150.bin"/><Relationship Id="rId308" Type="http://schemas.openxmlformats.org/officeDocument/2006/relationships/image" Target="media/image151.emf"/><Relationship Id="rId309" Type="http://schemas.openxmlformats.org/officeDocument/2006/relationships/oleObject" Target="embeddings/oleObject151.bin"/><Relationship Id="rId647" Type="http://schemas.openxmlformats.org/officeDocument/2006/relationships/image" Target="media/image321.emf"/><Relationship Id="rId648" Type="http://schemas.openxmlformats.org/officeDocument/2006/relationships/oleObject" Target="embeddings/oleObject320.bin"/><Relationship Id="rId649" Type="http://schemas.openxmlformats.org/officeDocument/2006/relationships/image" Target="media/image322.emf"/><Relationship Id="rId870" Type="http://schemas.openxmlformats.org/officeDocument/2006/relationships/oleObject" Target="embeddings/oleObject431.bin"/><Relationship Id="rId871" Type="http://schemas.openxmlformats.org/officeDocument/2006/relationships/image" Target="media/image433.emf"/><Relationship Id="rId872" Type="http://schemas.openxmlformats.org/officeDocument/2006/relationships/oleObject" Target="embeddings/oleObject432.bin"/><Relationship Id="rId873" Type="http://schemas.openxmlformats.org/officeDocument/2006/relationships/image" Target="media/image434.emf"/><Relationship Id="rId874" Type="http://schemas.openxmlformats.org/officeDocument/2006/relationships/oleObject" Target="embeddings/oleObject433.bin"/><Relationship Id="rId875" Type="http://schemas.openxmlformats.org/officeDocument/2006/relationships/image" Target="media/image435.emf"/><Relationship Id="rId876" Type="http://schemas.openxmlformats.org/officeDocument/2006/relationships/oleObject" Target="embeddings/oleObject434.bin"/><Relationship Id="rId530" Type="http://schemas.openxmlformats.org/officeDocument/2006/relationships/oleObject" Target="embeddings/oleObject261.bin"/><Relationship Id="rId531" Type="http://schemas.openxmlformats.org/officeDocument/2006/relationships/image" Target="media/image263.emf"/><Relationship Id="rId532" Type="http://schemas.openxmlformats.org/officeDocument/2006/relationships/oleObject" Target="embeddings/oleObject262.bin"/><Relationship Id="rId533" Type="http://schemas.openxmlformats.org/officeDocument/2006/relationships/image" Target="media/image264.emf"/><Relationship Id="rId534" Type="http://schemas.openxmlformats.org/officeDocument/2006/relationships/oleObject" Target="embeddings/oleObject263.bin"/><Relationship Id="rId535" Type="http://schemas.openxmlformats.org/officeDocument/2006/relationships/image" Target="media/image265.emf"/><Relationship Id="rId536" Type="http://schemas.openxmlformats.org/officeDocument/2006/relationships/oleObject" Target="embeddings/oleObject264.bin"/><Relationship Id="rId537" Type="http://schemas.openxmlformats.org/officeDocument/2006/relationships/image" Target="media/image266.emf"/><Relationship Id="rId538" Type="http://schemas.openxmlformats.org/officeDocument/2006/relationships/oleObject" Target="embeddings/oleObject265.bin"/><Relationship Id="rId539" Type="http://schemas.openxmlformats.org/officeDocument/2006/relationships/image" Target="media/image267.emf"/><Relationship Id="rId877" Type="http://schemas.openxmlformats.org/officeDocument/2006/relationships/image" Target="media/image436.emf"/><Relationship Id="rId878" Type="http://schemas.openxmlformats.org/officeDocument/2006/relationships/oleObject" Target="embeddings/oleObject435.bin"/><Relationship Id="rId879" Type="http://schemas.openxmlformats.org/officeDocument/2006/relationships/image" Target="media/image437.emf"/><Relationship Id="rId760" Type="http://schemas.openxmlformats.org/officeDocument/2006/relationships/oleObject" Target="embeddings/oleObject376.bin"/><Relationship Id="rId761" Type="http://schemas.openxmlformats.org/officeDocument/2006/relationships/image" Target="media/image378.emf"/><Relationship Id="rId762" Type="http://schemas.openxmlformats.org/officeDocument/2006/relationships/oleObject" Target="embeddings/oleObject377.bin"/><Relationship Id="rId763" Type="http://schemas.openxmlformats.org/officeDocument/2006/relationships/image" Target="media/image379.emf"/><Relationship Id="rId764" Type="http://schemas.openxmlformats.org/officeDocument/2006/relationships/oleObject" Target="embeddings/oleObject378.bin"/><Relationship Id="rId70" Type="http://schemas.openxmlformats.org/officeDocument/2006/relationships/image" Target="media/image32.emf"/><Relationship Id="rId71" Type="http://schemas.openxmlformats.org/officeDocument/2006/relationships/oleObject" Target="embeddings/oleObject32.bin"/><Relationship Id="rId72" Type="http://schemas.openxmlformats.org/officeDocument/2006/relationships/image" Target="media/image33.emf"/><Relationship Id="rId73" Type="http://schemas.openxmlformats.org/officeDocument/2006/relationships/oleObject" Target="embeddings/oleObject33.bin"/><Relationship Id="rId74" Type="http://schemas.openxmlformats.org/officeDocument/2006/relationships/image" Target="media/image34.emf"/><Relationship Id="rId75" Type="http://schemas.openxmlformats.org/officeDocument/2006/relationships/oleObject" Target="embeddings/oleObject34.bin"/><Relationship Id="rId76" Type="http://schemas.openxmlformats.org/officeDocument/2006/relationships/image" Target="media/image35.emf"/><Relationship Id="rId77" Type="http://schemas.openxmlformats.org/officeDocument/2006/relationships/oleObject" Target="embeddings/oleObject35.bin"/><Relationship Id="rId78" Type="http://schemas.openxmlformats.org/officeDocument/2006/relationships/image" Target="media/image36.emf"/><Relationship Id="rId79" Type="http://schemas.openxmlformats.org/officeDocument/2006/relationships/oleObject" Target="embeddings/oleObject36.bin"/><Relationship Id="rId420" Type="http://schemas.openxmlformats.org/officeDocument/2006/relationships/oleObject" Target="embeddings/oleObject206.bin"/><Relationship Id="rId421" Type="http://schemas.openxmlformats.org/officeDocument/2006/relationships/image" Target="media/image208.emf"/><Relationship Id="rId422" Type="http://schemas.openxmlformats.org/officeDocument/2006/relationships/oleObject" Target="embeddings/oleObject207.bin"/><Relationship Id="rId423" Type="http://schemas.openxmlformats.org/officeDocument/2006/relationships/image" Target="media/image209.emf"/><Relationship Id="rId424" Type="http://schemas.openxmlformats.org/officeDocument/2006/relationships/oleObject" Target="embeddings/oleObject208.bin"/><Relationship Id="rId425" Type="http://schemas.openxmlformats.org/officeDocument/2006/relationships/image" Target="media/image210.emf"/><Relationship Id="rId426" Type="http://schemas.openxmlformats.org/officeDocument/2006/relationships/oleObject" Target="embeddings/oleObject209.bin"/><Relationship Id="rId427" Type="http://schemas.openxmlformats.org/officeDocument/2006/relationships/image" Target="media/image211.emf"/><Relationship Id="rId428" Type="http://schemas.openxmlformats.org/officeDocument/2006/relationships/oleObject" Target="embeddings/oleObject210.bin"/><Relationship Id="rId429" Type="http://schemas.openxmlformats.org/officeDocument/2006/relationships/image" Target="media/image212.emf"/><Relationship Id="rId765" Type="http://schemas.openxmlformats.org/officeDocument/2006/relationships/image" Target="media/image380.emf"/><Relationship Id="rId766" Type="http://schemas.openxmlformats.org/officeDocument/2006/relationships/oleObject" Target="embeddings/oleObject379.bin"/><Relationship Id="rId767" Type="http://schemas.openxmlformats.org/officeDocument/2006/relationships/image" Target="media/image381.emf"/><Relationship Id="rId768" Type="http://schemas.openxmlformats.org/officeDocument/2006/relationships/oleObject" Target="embeddings/oleObject380.bin"/><Relationship Id="rId769" Type="http://schemas.openxmlformats.org/officeDocument/2006/relationships/image" Target="media/image382.emf"/><Relationship Id="rId650" Type="http://schemas.openxmlformats.org/officeDocument/2006/relationships/oleObject" Target="embeddings/oleObject321.bin"/><Relationship Id="rId651" Type="http://schemas.openxmlformats.org/officeDocument/2006/relationships/image" Target="media/image323.emf"/><Relationship Id="rId652" Type="http://schemas.openxmlformats.org/officeDocument/2006/relationships/oleObject" Target="embeddings/oleObject322.bin"/><Relationship Id="rId653" Type="http://schemas.openxmlformats.org/officeDocument/2006/relationships/image" Target="media/image324.emf"/><Relationship Id="rId654" Type="http://schemas.openxmlformats.org/officeDocument/2006/relationships/oleObject" Target="embeddings/oleObject323.bin"/><Relationship Id="rId655" Type="http://schemas.openxmlformats.org/officeDocument/2006/relationships/image" Target="media/image325.emf"/><Relationship Id="rId656" Type="http://schemas.openxmlformats.org/officeDocument/2006/relationships/oleObject" Target="embeddings/oleObject324.bin"/><Relationship Id="rId310" Type="http://schemas.openxmlformats.org/officeDocument/2006/relationships/image" Target="media/image152.emf"/><Relationship Id="rId311" Type="http://schemas.openxmlformats.org/officeDocument/2006/relationships/oleObject" Target="embeddings/oleObject152.bin"/><Relationship Id="rId312" Type="http://schemas.openxmlformats.org/officeDocument/2006/relationships/image" Target="media/image153.emf"/><Relationship Id="rId313" Type="http://schemas.openxmlformats.org/officeDocument/2006/relationships/oleObject" Target="embeddings/oleObject153.bin"/><Relationship Id="rId314" Type="http://schemas.openxmlformats.org/officeDocument/2006/relationships/image" Target="media/image154.emf"/><Relationship Id="rId315" Type="http://schemas.openxmlformats.org/officeDocument/2006/relationships/oleObject" Target="embeddings/oleObject154.bin"/><Relationship Id="rId316" Type="http://schemas.openxmlformats.org/officeDocument/2006/relationships/image" Target="media/image155.emf"/><Relationship Id="rId317" Type="http://schemas.openxmlformats.org/officeDocument/2006/relationships/oleObject" Target="embeddings/oleObject155.bin"/><Relationship Id="rId318" Type="http://schemas.openxmlformats.org/officeDocument/2006/relationships/image" Target="media/image156.emf"/><Relationship Id="rId319" Type="http://schemas.openxmlformats.org/officeDocument/2006/relationships/oleObject" Target="embeddings/oleObject156.bin"/><Relationship Id="rId657" Type="http://schemas.openxmlformats.org/officeDocument/2006/relationships/image" Target="media/image326.emf"/><Relationship Id="rId658" Type="http://schemas.openxmlformats.org/officeDocument/2006/relationships/oleObject" Target="embeddings/oleObject325.bin"/><Relationship Id="rId659" Type="http://schemas.openxmlformats.org/officeDocument/2006/relationships/image" Target="media/image327.emf"/><Relationship Id="rId880" Type="http://schemas.openxmlformats.org/officeDocument/2006/relationships/oleObject" Target="embeddings/oleObject436.bin"/><Relationship Id="rId881" Type="http://schemas.openxmlformats.org/officeDocument/2006/relationships/image" Target="media/image438.emf"/><Relationship Id="rId882" Type="http://schemas.openxmlformats.org/officeDocument/2006/relationships/oleObject" Target="embeddings/oleObject437.bin"/><Relationship Id="rId883" Type="http://schemas.openxmlformats.org/officeDocument/2006/relationships/image" Target="media/image439.emf"/><Relationship Id="rId884" Type="http://schemas.openxmlformats.org/officeDocument/2006/relationships/oleObject" Target="embeddings/oleObject438.bin"/><Relationship Id="rId885" Type="http://schemas.openxmlformats.org/officeDocument/2006/relationships/footer" Target="footer1.xml"/><Relationship Id="rId886" Type="http://schemas.openxmlformats.org/officeDocument/2006/relationships/footer" Target="footer2.xml"/><Relationship Id="rId540" Type="http://schemas.openxmlformats.org/officeDocument/2006/relationships/oleObject" Target="embeddings/oleObject266.bin"/><Relationship Id="rId541" Type="http://schemas.openxmlformats.org/officeDocument/2006/relationships/image" Target="media/image268.emf"/><Relationship Id="rId542" Type="http://schemas.openxmlformats.org/officeDocument/2006/relationships/oleObject" Target="embeddings/oleObject267.bin"/><Relationship Id="rId543" Type="http://schemas.openxmlformats.org/officeDocument/2006/relationships/image" Target="media/image269.emf"/><Relationship Id="rId544" Type="http://schemas.openxmlformats.org/officeDocument/2006/relationships/oleObject" Target="embeddings/oleObject268.bin"/><Relationship Id="rId545" Type="http://schemas.openxmlformats.org/officeDocument/2006/relationships/image" Target="media/image270.emf"/><Relationship Id="rId546" Type="http://schemas.openxmlformats.org/officeDocument/2006/relationships/oleObject" Target="embeddings/oleObject269.bin"/><Relationship Id="rId547" Type="http://schemas.openxmlformats.org/officeDocument/2006/relationships/image" Target="media/image271.emf"/><Relationship Id="rId548" Type="http://schemas.openxmlformats.org/officeDocument/2006/relationships/oleObject" Target="embeddings/oleObject270.bin"/><Relationship Id="rId549" Type="http://schemas.openxmlformats.org/officeDocument/2006/relationships/image" Target="media/image272.emf"/><Relationship Id="rId200" Type="http://schemas.openxmlformats.org/officeDocument/2006/relationships/image" Target="media/image97.emf"/><Relationship Id="rId201" Type="http://schemas.openxmlformats.org/officeDocument/2006/relationships/oleObject" Target="embeddings/oleObject97.bin"/><Relationship Id="rId202" Type="http://schemas.openxmlformats.org/officeDocument/2006/relationships/image" Target="media/image98.emf"/><Relationship Id="rId203" Type="http://schemas.openxmlformats.org/officeDocument/2006/relationships/oleObject" Target="embeddings/oleObject98.bin"/><Relationship Id="rId204" Type="http://schemas.openxmlformats.org/officeDocument/2006/relationships/image" Target="media/image99.emf"/><Relationship Id="rId205" Type="http://schemas.openxmlformats.org/officeDocument/2006/relationships/oleObject" Target="embeddings/oleObject99.bin"/><Relationship Id="rId206" Type="http://schemas.openxmlformats.org/officeDocument/2006/relationships/image" Target="media/image100.emf"/><Relationship Id="rId207" Type="http://schemas.openxmlformats.org/officeDocument/2006/relationships/oleObject" Target="embeddings/oleObject100.bin"/><Relationship Id="rId208" Type="http://schemas.openxmlformats.org/officeDocument/2006/relationships/image" Target="media/image101.emf"/><Relationship Id="rId209" Type="http://schemas.openxmlformats.org/officeDocument/2006/relationships/oleObject" Target="embeddings/oleObject101.bin"/><Relationship Id="rId887" Type="http://schemas.openxmlformats.org/officeDocument/2006/relationships/fontTable" Target="fontTable.xml"/><Relationship Id="rId888" Type="http://schemas.openxmlformats.org/officeDocument/2006/relationships/theme" Target="theme/theme1.xml"/><Relationship Id="rId770" Type="http://schemas.openxmlformats.org/officeDocument/2006/relationships/oleObject" Target="embeddings/oleObject381.bin"/><Relationship Id="rId771" Type="http://schemas.openxmlformats.org/officeDocument/2006/relationships/image" Target="media/image383.emf"/><Relationship Id="rId772" Type="http://schemas.openxmlformats.org/officeDocument/2006/relationships/oleObject" Target="embeddings/oleObject382.bin"/><Relationship Id="rId773" Type="http://schemas.openxmlformats.org/officeDocument/2006/relationships/image" Target="media/image384.emf"/><Relationship Id="rId774" Type="http://schemas.openxmlformats.org/officeDocument/2006/relationships/oleObject" Target="embeddings/oleObject383.bin"/><Relationship Id="rId80" Type="http://schemas.openxmlformats.org/officeDocument/2006/relationships/image" Target="media/image37.emf"/><Relationship Id="rId81" Type="http://schemas.openxmlformats.org/officeDocument/2006/relationships/oleObject" Target="embeddings/oleObject37.bin"/><Relationship Id="rId82" Type="http://schemas.openxmlformats.org/officeDocument/2006/relationships/image" Target="media/image38.emf"/><Relationship Id="rId83" Type="http://schemas.openxmlformats.org/officeDocument/2006/relationships/oleObject" Target="embeddings/oleObject38.bin"/><Relationship Id="rId84" Type="http://schemas.openxmlformats.org/officeDocument/2006/relationships/image" Target="media/image39.emf"/><Relationship Id="rId85" Type="http://schemas.openxmlformats.org/officeDocument/2006/relationships/oleObject" Target="embeddings/oleObject39.bin"/><Relationship Id="rId86" Type="http://schemas.openxmlformats.org/officeDocument/2006/relationships/image" Target="media/image40.emf"/><Relationship Id="rId87" Type="http://schemas.openxmlformats.org/officeDocument/2006/relationships/oleObject" Target="embeddings/oleObject40.bin"/><Relationship Id="rId88" Type="http://schemas.openxmlformats.org/officeDocument/2006/relationships/image" Target="media/image41.emf"/><Relationship Id="rId89" Type="http://schemas.openxmlformats.org/officeDocument/2006/relationships/oleObject" Target="embeddings/oleObject41.bin"/><Relationship Id="rId430" Type="http://schemas.openxmlformats.org/officeDocument/2006/relationships/oleObject" Target="embeddings/oleObject211.bin"/><Relationship Id="rId431" Type="http://schemas.openxmlformats.org/officeDocument/2006/relationships/image" Target="media/image213.emf"/><Relationship Id="rId432" Type="http://schemas.openxmlformats.org/officeDocument/2006/relationships/oleObject" Target="embeddings/oleObject212.bin"/><Relationship Id="rId433" Type="http://schemas.openxmlformats.org/officeDocument/2006/relationships/image" Target="media/image214.emf"/><Relationship Id="rId434" Type="http://schemas.openxmlformats.org/officeDocument/2006/relationships/oleObject" Target="embeddings/oleObject213.bin"/><Relationship Id="rId435" Type="http://schemas.openxmlformats.org/officeDocument/2006/relationships/image" Target="media/image215.emf"/><Relationship Id="rId436" Type="http://schemas.openxmlformats.org/officeDocument/2006/relationships/oleObject" Target="embeddings/oleObject214.bin"/><Relationship Id="rId437" Type="http://schemas.openxmlformats.org/officeDocument/2006/relationships/image" Target="media/image216.emf"/><Relationship Id="rId438" Type="http://schemas.openxmlformats.org/officeDocument/2006/relationships/oleObject" Target="embeddings/oleObject215.bin"/><Relationship Id="rId439" Type="http://schemas.openxmlformats.org/officeDocument/2006/relationships/image" Target="media/image217.emf"/><Relationship Id="rId775" Type="http://schemas.openxmlformats.org/officeDocument/2006/relationships/image" Target="media/image385.emf"/><Relationship Id="rId776" Type="http://schemas.openxmlformats.org/officeDocument/2006/relationships/oleObject" Target="embeddings/oleObject384.bin"/><Relationship Id="rId777" Type="http://schemas.openxmlformats.org/officeDocument/2006/relationships/image" Target="media/image386.emf"/><Relationship Id="rId778" Type="http://schemas.openxmlformats.org/officeDocument/2006/relationships/oleObject" Target="embeddings/oleObject385.bin"/><Relationship Id="rId779" Type="http://schemas.openxmlformats.org/officeDocument/2006/relationships/image" Target="media/image387.emf"/><Relationship Id="rId660" Type="http://schemas.openxmlformats.org/officeDocument/2006/relationships/oleObject" Target="embeddings/oleObject326.bin"/><Relationship Id="rId661" Type="http://schemas.openxmlformats.org/officeDocument/2006/relationships/image" Target="media/image328.emf"/><Relationship Id="rId662" Type="http://schemas.openxmlformats.org/officeDocument/2006/relationships/oleObject" Target="embeddings/oleObject327.bin"/><Relationship Id="rId663" Type="http://schemas.openxmlformats.org/officeDocument/2006/relationships/image" Target="media/image329.emf"/><Relationship Id="rId664" Type="http://schemas.openxmlformats.org/officeDocument/2006/relationships/oleObject" Target="embeddings/oleObject328.bin"/><Relationship Id="rId665" Type="http://schemas.openxmlformats.org/officeDocument/2006/relationships/image" Target="media/image330.emf"/><Relationship Id="rId666" Type="http://schemas.openxmlformats.org/officeDocument/2006/relationships/oleObject" Target="embeddings/oleObject329.bin"/><Relationship Id="rId320" Type="http://schemas.openxmlformats.org/officeDocument/2006/relationships/image" Target="media/image157.emf"/><Relationship Id="rId321" Type="http://schemas.openxmlformats.org/officeDocument/2006/relationships/oleObject" Target="embeddings/oleObject157.bin"/><Relationship Id="rId322" Type="http://schemas.openxmlformats.org/officeDocument/2006/relationships/image" Target="media/image158.emf"/><Relationship Id="rId323" Type="http://schemas.openxmlformats.org/officeDocument/2006/relationships/oleObject" Target="embeddings/oleObject158.bin"/><Relationship Id="rId324" Type="http://schemas.openxmlformats.org/officeDocument/2006/relationships/image" Target="media/image159.emf"/><Relationship Id="rId325" Type="http://schemas.openxmlformats.org/officeDocument/2006/relationships/oleObject" Target="embeddings/oleObject159.bin"/><Relationship Id="rId326" Type="http://schemas.openxmlformats.org/officeDocument/2006/relationships/image" Target="media/image160.emf"/><Relationship Id="rId327" Type="http://schemas.openxmlformats.org/officeDocument/2006/relationships/oleObject" Target="embeddings/oleObject160.bin"/><Relationship Id="rId328" Type="http://schemas.openxmlformats.org/officeDocument/2006/relationships/image" Target="media/image161.emf"/><Relationship Id="rId329" Type="http://schemas.openxmlformats.org/officeDocument/2006/relationships/image" Target="media/image162.emf"/><Relationship Id="rId667" Type="http://schemas.openxmlformats.org/officeDocument/2006/relationships/image" Target="media/image331.emf"/><Relationship Id="rId668" Type="http://schemas.openxmlformats.org/officeDocument/2006/relationships/oleObject" Target="embeddings/oleObject330.bin"/><Relationship Id="rId669" Type="http://schemas.openxmlformats.org/officeDocument/2006/relationships/image" Target="media/image332.emf"/><Relationship Id="rId550" Type="http://schemas.openxmlformats.org/officeDocument/2006/relationships/oleObject" Target="embeddings/oleObject271.bin"/><Relationship Id="rId551" Type="http://schemas.openxmlformats.org/officeDocument/2006/relationships/image" Target="media/image273.emf"/><Relationship Id="rId552" Type="http://schemas.openxmlformats.org/officeDocument/2006/relationships/oleObject" Target="embeddings/oleObject272.bin"/><Relationship Id="rId553" Type="http://schemas.openxmlformats.org/officeDocument/2006/relationships/image" Target="media/image274.emf"/><Relationship Id="rId554" Type="http://schemas.openxmlformats.org/officeDocument/2006/relationships/oleObject" Target="embeddings/oleObject273.bin"/><Relationship Id="rId555" Type="http://schemas.openxmlformats.org/officeDocument/2006/relationships/image" Target="media/image275.emf"/><Relationship Id="rId556" Type="http://schemas.openxmlformats.org/officeDocument/2006/relationships/oleObject" Target="embeddings/oleObject274.bin"/><Relationship Id="rId557" Type="http://schemas.openxmlformats.org/officeDocument/2006/relationships/image" Target="media/image276.emf"/><Relationship Id="rId558" Type="http://schemas.openxmlformats.org/officeDocument/2006/relationships/oleObject" Target="embeddings/oleObject275.bin"/><Relationship Id="rId559" Type="http://schemas.openxmlformats.org/officeDocument/2006/relationships/image" Target="media/image277.emf"/><Relationship Id="rId210" Type="http://schemas.openxmlformats.org/officeDocument/2006/relationships/image" Target="media/image102.emf"/><Relationship Id="rId211" Type="http://schemas.openxmlformats.org/officeDocument/2006/relationships/oleObject" Target="embeddings/oleObject102.bin"/><Relationship Id="rId212" Type="http://schemas.openxmlformats.org/officeDocument/2006/relationships/image" Target="media/image103.emf"/><Relationship Id="rId213" Type="http://schemas.openxmlformats.org/officeDocument/2006/relationships/oleObject" Target="embeddings/oleObject103.bin"/><Relationship Id="rId214" Type="http://schemas.openxmlformats.org/officeDocument/2006/relationships/image" Target="media/image104.emf"/><Relationship Id="rId215" Type="http://schemas.openxmlformats.org/officeDocument/2006/relationships/oleObject" Target="embeddings/oleObject104.bin"/><Relationship Id="rId216" Type="http://schemas.openxmlformats.org/officeDocument/2006/relationships/image" Target="media/image105.emf"/><Relationship Id="rId217" Type="http://schemas.openxmlformats.org/officeDocument/2006/relationships/oleObject" Target="embeddings/oleObject105.bin"/><Relationship Id="rId218" Type="http://schemas.openxmlformats.org/officeDocument/2006/relationships/image" Target="media/image106.emf"/><Relationship Id="rId219" Type="http://schemas.openxmlformats.org/officeDocument/2006/relationships/oleObject" Target="embeddings/oleObject106.bin"/><Relationship Id="rId780" Type="http://schemas.openxmlformats.org/officeDocument/2006/relationships/oleObject" Target="embeddings/oleObject386.bin"/><Relationship Id="rId781" Type="http://schemas.openxmlformats.org/officeDocument/2006/relationships/image" Target="media/image388.emf"/><Relationship Id="rId782" Type="http://schemas.openxmlformats.org/officeDocument/2006/relationships/oleObject" Target="embeddings/oleObject387.bin"/><Relationship Id="rId783" Type="http://schemas.openxmlformats.org/officeDocument/2006/relationships/image" Target="media/image389.emf"/><Relationship Id="rId784" Type="http://schemas.openxmlformats.org/officeDocument/2006/relationships/oleObject" Target="embeddings/oleObject388.bin"/><Relationship Id="rId90" Type="http://schemas.openxmlformats.org/officeDocument/2006/relationships/image" Target="media/image42.emf"/><Relationship Id="rId91" Type="http://schemas.openxmlformats.org/officeDocument/2006/relationships/oleObject" Target="embeddings/oleObject42.bin"/><Relationship Id="rId92" Type="http://schemas.openxmlformats.org/officeDocument/2006/relationships/image" Target="media/image43.emf"/><Relationship Id="rId93" Type="http://schemas.openxmlformats.org/officeDocument/2006/relationships/oleObject" Target="embeddings/oleObject43.bin"/><Relationship Id="rId94" Type="http://schemas.openxmlformats.org/officeDocument/2006/relationships/image" Target="media/image44.emf"/><Relationship Id="rId95" Type="http://schemas.openxmlformats.org/officeDocument/2006/relationships/oleObject" Target="embeddings/oleObject44.bin"/><Relationship Id="rId96" Type="http://schemas.openxmlformats.org/officeDocument/2006/relationships/image" Target="media/image45.emf"/><Relationship Id="rId97" Type="http://schemas.openxmlformats.org/officeDocument/2006/relationships/oleObject" Target="embeddings/oleObject45.bin"/><Relationship Id="rId98" Type="http://schemas.openxmlformats.org/officeDocument/2006/relationships/image" Target="media/image46.emf"/><Relationship Id="rId100" Type="http://schemas.openxmlformats.org/officeDocument/2006/relationships/image" Target="media/image47.emf"/><Relationship Id="rId101" Type="http://schemas.openxmlformats.org/officeDocument/2006/relationships/oleObject" Target="embeddings/oleObject47.bin"/><Relationship Id="rId102" Type="http://schemas.openxmlformats.org/officeDocument/2006/relationships/image" Target="media/image48.emf"/><Relationship Id="rId103" Type="http://schemas.openxmlformats.org/officeDocument/2006/relationships/oleObject" Target="embeddings/oleObject48.bin"/><Relationship Id="rId104" Type="http://schemas.openxmlformats.org/officeDocument/2006/relationships/image" Target="media/image49.emf"/><Relationship Id="rId105" Type="http://schemas.openxmlformats.org/officeDocument/2006/relationships/oleObject" Target="embeddings/oleObject49.bin"/><Relationship Id="rId106" Type="http://schemas.openxmlformats.org/officeDocument/2006/relationships/image" Target="media/image50.emf"/><Relationship Id="rId107" Type="http://schemas.openxmlformats.org/officeDocument/2006/relationships/oleObject" Target="embeddings/oleObject50.bin"/><Relationship Id="rId108" Type="http://schemas.openxmlformats.org/officeDocument/2006/relationships/image" Target="media/image51.emf"/><Relationship Id="rId109" Type="http://schemas.openxmlformats.org/officeDocument/2006/relationships/oleObject" Target="embeddings/oleObject51.bin"/><Relationship Id="rId99" Type="http://schemas.openxmlformats.org/officeDocument/2006/relationships/oleObject" Target="embeddings/oleObject46.bin"/><Relationship Id="rId440" Type="http://schemas.openxmlformats.org/officeDocument/2006/relationships/oleObject" Target="embeddings/oleObject216.bin"/><Relationship Id="rId441" Type="http://schemas.openxmlformats.org/officeDocument/2006/relationships/image" Target="media/image218.emf"/><Relationship Id="rId442" Type="http://schemas.openxmlformats.org/officeDocument/2006/relationships/oleObject" Target="embeddings/oleObject217.bin"/><Relationship Id="rId443" Type="http://schemas.openxmlformats.org/officeDocument/2006/relationships/image" Target="media/image219.emf"/><Relationship Id="rId444" Type="http://schemas.openxmlformats.org/officeDocument/2006/relationships/oleObject" Target="embeddings/oleObject218.bin"/><Relationship Id="rId445" Type="http://schemas.openxmlformats.org/officeDocument/2006/relationships/image" Target="media/image220.emf"/><Relationship Id="rId446" Type="http://schemas.openxmlformats.org/officeDocument/2006/relationships/oleObject" Target="embeddings/oleObject219.bin"/><Relationship Id="rId447" Type="http://schemas.openxmlformats.org/officeDocument/2006/relationships/image" Target="media/image221.emf"/><Relationship Id="rId448" Type="http://schemas.openxmlformats.org/officeDocument/2006/relationships/oleObject" Target="embeddings/oleObject220.bin"/><Relationship Id="rId449" Type="http://schemas.openxmlformats.org/officeDocument/2006/relationships/image" Target="media/image222.emf"/><Relationship Id="rId785" Type="http://schemas.openxmlformats.org/officeDocument/2006/relationships/image" Target="media/image390.emf"/><Relationship Id="rId670" Type="http://schemas.openxmlformats.org/officeDocument/2006/relationships/oleObject" Target="embeddings/oleObject331.bin"/><Relationship Id="rId671" Type="http://schemas.openxmlformats.org/officeDocument/2006/relationships/image" Target="media/image333.emf"/><Relationship Id="rId672" Type="http://schemas.openxmlformats.org/officeDocument/2006/relationships/oleObject" Target="embeddings/oleObject332.bin"/><Relationship Id="rId673" Type="http://schemas.openxmlformats.org/officeDocument/2006/relationships/image" Target="media/image334.emf"/><Relationship Id="rId674" Type="http://schemas.openxmlformats.org/officeDocument/2006/relationships/oleObject" Target="embeddings/oleObject333.bin"/><Relationship Id="rId675" Type="http://schemas.openxmlformats.org/officeDocument/2006/relationships/image" Target="media/image335.emf"/><Relationship Id="rId676" Type="http://schemas.openxmlformats.org/officeDocument/2006/relationships/oleObject" Target="embeddings/oleObject334.bin"/><Relationship Id="rId330" Type="http://schemas.openxmlformats.org/officeDocument/2006/relationships/oleObject" Target="embeddings/oleObject161.bin"/><Relationship Id="rId331" Type="http://schemas.openxmlformats.org/officeDocument/2006/relationships/image" Target="media/image163.emf"/><Relationship Id="rId332" Type="http://schemas.openxmlformats.org/officeDocument/2006/relationships/oleObject" Target="embeddings/oleObject162.bin"/><Relationship Id="rId333" Type="http://schemas.openxmlformats.org/officeDocument/2006/relationships/image" Target="media/image164.emf"/><Relationship Id="rId334" Type="http://schemas.openxmlformats.org/officeDocument/2006/relationships/oleObject" Target="embeddings/oleObject163.bin"/><Relationship Id="rId335" Type="http://schemas.openxmlformats.org/officeDocument/2006/relationships/image" Target="media/image165.emf"/><Relationship Id="rId336" Type="http://schemas.openxmlformats.org/officeDocument/2006/relationships/oleObject" Target="embeddings/oleObject164.bin"/><Relationship Id="rId337" Type="http://schemas.openxmlformats.org/officeDocument/2006/relationships/image" Target="media/image166.emf"/><Relationship Id="rId338" Type="http://schemas.openxmlformats.org/officeDocument/2006/relationships/oleObject" Target="embeddings/oleObject165.bin"/><Relationship Id="rId339" Type="http://schemas.openxmlformats.org/officeDocument/2006/relationships/image" Target="media/image167.emf"/><Relationship Id="rId677" Type="http://schemas.openxmlformats.org/officeDocument/2006/relationships/image" Target="media/image336.emf"/><Relationship Id="rId678" Type="http://schemas.openxmlformats.org/officeDocument/2006/relationships/oleObject" Target="embeddings/oleObject335.bin"/><Relationship Id="rId679" Type="http://schemas.openxmlformats.org/officeDocument/2006/relationships/image" Target="media/image337.emf"/><Relationship Id="rId786" Type="http://schemas.openxmlformats.org/officeDocument/2006/relationships/oleObject" Target="embeddings/oleObject389.bin"/><Relationship Id="rId787" Type="http://schemas.openxmlformats.org/officeDocument/2006/relationships/image" Target="media/image391.emf"/><Relationship Id="rId788" Type="http://schemas.openxmlformats.org/officeDocument/2006/relationships/oleObject" Target="embeddings/oleObject390.bin"/><Relationship Id="rId789" Type="http://schemas.openxmlformats.org/officeDocument/2006/relationships/image" Target="media/image392.emf"/><Relationship Id="rId560" Type="http://schemas.openxmlformats.org/officeDocument/2006/relationships/oleObject" Target="embeddings/oleObject276.bin"/><Relationship Id="rId561" Type="http://schemas.openxmlformats.org/officeDocument/2006/relationships/image" Target="media/image278.emf"/><Relationship Id="rId562" Type="http://schemas.openxmlformats.org/officeDocument/2006/relationships/oleObject" Target="embeddings/oleObject277.bin"/><Relationship Id="rId563" Type="http://schemas.openxmlformats.org/officeDocument/2006/relationships/image" Target="media/image279.emf"/><Relationship Id="rId564" Type="http://schemas.openxmlformats.org/officeDocument/2006/relationships/oleObject" Target="embeddings/oleObject278.bin"/><Relationship Id="rId565" Type="http://schemas.openxmlformats.org/officeDocument/2006/relationships/image" Target="media/image280.emf"/><Relationship Id="rId566" Type="http://schemas.openxmlformats.org/officeDocument/2006/relationships/oleObject" Target="embeddings/oleObject279.bin"/><Relationship Id="rId567" Type="http://schemas.openxmlformats.org/officeDocument/2006/relationships/image" Target="media/image281.emf"/><Relationship Id="rId568" Type="http://schemas.openxmlformats.org/officeDocument/2006/relationships/oleObject" Target="embeddings/oleObject280.bin"/><Relationship Id="rId569" Type="http://schemas.openxmlformats.org/officeDocument/2006/relationships/image" Target="media/image282.emf"/><Relationship Id="rId220" Type="http://schemas.openxmlformats.org/officeDocument/2006/relationships/image" Target="media/image107.emf"/><Relationship Id="rId221" Type="http://schemas.openxmlformats.org/officeDocument/2006/relationships/oleObject" Target="embeddings/oleObject107.bin"/><Relationship Id="rId222" Type="http://schemas.openxmlformats.org/officeDocument/2006/relationships/image" Target="media/image108.emf"/><Relationship Id="rId223" Type="http://schemas.openxmlformats.org/officeDocument/2006/relationships/oleObject" Target="embeddings/oleObject108.bin"/><Relationship Id="rId224" Type="http://schemas.openxmlformats.org/officeDocument/2006/relationships/image" Target="media/image109.emf"/><Relationship Id="rId225" Type="http://schemas.openxmlformats.org/officeDocument/2006/relationships/oleObject" Target="embeddings/oleObject109.bin"/><Relationship Id="rId226" Type="http://schemas.openxmlformats.org/officeDocument/2006/relationships/image" Target="media/image110.emf"/><Relationship Id="rId227" Type="http://schemas.openxmlformats.org/officeDocument/2006/relationships/oleObject" Target="embeddings/oleObject110.bin"/><Relationship Id="rId228" Type="http://schemas.openxmlformats.org/officeDocument/2006/relationships/image" Target="media/image111.emf"/><Relationship Id="rId229" Type="http://schemas.openxmlformats.org/officeDocument/2006/relationships/oleObject" Target="embeddings/oleObject111.bin"/><Relationship Id="rId790" Type="http://schemas.openxmlformats.org/officeDocument/2006/relationships/oleObject" Target="embeddings/oleObject391.bin"/><Relationship Id="rId791" Type="http://schemas.openxmlformats.org/officeDocument/2006/relationships/image" Target="media/image393.emf"/><Relationship Id="rId792" Type="http://schemas.openxmlformats.org/officeDocument/2006/relationships/oleObject" Target="embeddings/oleObject392.bin"/><Relationship Id="rId793" Type="http://schemas.openxmlformats.org/officeDocument/2006/relationships/image" Target="media/image394.emf"/><Relationship Id="rId794" Type="http://schemas.openxmlformats.org/officeDocument/2006/relationships/oleObject" Target="embeddings/oleObject393.bin"/><Relationship Id="rId795" Type="http://schemas.openxmlformats.org/officeDocument/2006/relationships/image" Target="media/image395.emf"/><Relationship Id="rId796" Type="http://schemas.openxmlformats.org/officeDocument/2006/relationships/oleObject" Target="embeddings/oleObject394.bin"/><Relationship Id="rId450" Type="http://schemas.openxmlformats.org/officeDocument/2006/relationships/oleObject" Target="embeddings/oleObject221.bin"/><Relationship Id="rId451" Type="http://schemas.openxmlformats.org/officeDocument/2006/relationships/image" Target="media/image223.emf"/><Relationship Id="rId452" Type="http://schemas.openxmlformats.org/officeDocument/2006/relationships/oleObject" Target="embeddings/oleObject222.bin"/><Relationship Id="rId453" Type="http://schemas.openxmlformats.org/officeDocument/2006/relationships/image" Target="media/image224.emf"/><Relationship Id="rId454" Type="http://schemas.openxmlformats.org/officeDocument/2006/relationships/oleObject" Target="embeddings/oleObject223.bin"/><Relationship Id="rId455" Type="http://schemas.openxmlformats.org/officeDocument/2006/relationships/image" Target="media/image225.emf"/><Relationship Id="rId456" Type="http://schemas.openxmlformats.org/officeDocument/2006/relationships/oleObject" Target="embeddings/oleObject224.bin"/><Relationship Id="rId110" Type="http://schemas.openxmlformats.org/officeDocument/2006/relationships/image" Target="media/image52.emf"/><Relationship Id="rId111" Type="http://schemas.openxmlformats.org/officeDocument/2006/relationships/oleObject" Target="embeddings/oleObject52.bin"/><Relationship Id="rId459" Type="http://schemas.openxmlformats.org/officeDocument/2006/relationships/image" Target="media/image227.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oleObject" Target="embeddings/oleObject1.bin"/><Relationship Id="rId112" Type="http://schemas.openxmlformats.org/officeDocument/2006/relationships/image" Target="media/image53.emf"/><Relationship Id="rId113" Type="http://schemas.openxmlformats.org/officeDocument/2006/relationships/oleObject" Target="embeddings/oleObject53.bin"/><Relationship Id="rId114" Type="http://schemas.openxmlformats.org/officeDocument/2006/relationships/image" Target="media/image54.emf"/><Relationship Id="rId115" Type="http://schemas.openxmlformats.org/officeDocument/2006/relationships/oleObject" Target="embeddings/oleObject54.bin"/><Relationship Id="rId116" Type="http://schemas.openxmlformats.org/officeDocument/2006/relationships/image" Target="media/image55.emf"/><Relationship Id="rId117" Type="http://schemas.openxmlformats.org/officeDocument/2006/relationships/oleObject" Target="embeddings/oleObject55.bin"/><Relationship Id="rId118" Type="http://schemas.openxmlformats.org/officeDocument/2006/relationships/image" Target="media/image56.emf"/><Relationship Id="rId119" Type="http://schemas.openxmlformats.org/officeDocument/2006/relationships/oleObject" Target="embeddings/oleObject56.bin"/><Relationship Id="rId457" Type="http://schemas.openxmlformats.org/officeDocument/2006/relationships/image" Target="media/image226.emf"/><Relationship Id="rId458" Type="http://schemas.openxmlformats.org/officeDocument/2006/relationships/oleObject" Target="embeddings/oleObject225.bin"/><Relationship Id="rId680" Type="http://schemas.openxmlformats.org/officeDocument/2006/relationships/oleObject" Target="embeddings/oleObject336.bin"/><Relationship Id="rId681" Type="http://schemas.openxmlformats.org/officeDocument/2006/relationships/image" Target="media/image338.emf"/><Relationship Id="rId682" Type="http://schemas.openxmlformats.org/officeDocument/2006/relationships/oleObject" Target="embeddings/oleObject337.bin"/><Relationship Id="rId683" Type="http://schemas.openxmlformats.org/officeDocument/2006/relationships/image" Target="media/image339.emf"/><Relationship Id="rId684" Type="http://schemas.openxmlformats.org/officeDocument/2006/relationships/oleObject" Target="embeddings/oleObject338.bin"/><Relationship Id="rId685" Type="http://schemas.openxmlformats.org/officeDocument/2006/relationships/image" Target="media/image340.emf"/><Relationship Id="rId686" Type="http://schemas.openxmlformats.org/officeDocument/2006/relationships/oleObject" Target="embeddings/oleObject339.bin"/><Relationship Id="rId340" Type="http://schemas.openxmlformats.org/officeDocument/2006/relationships/oleObject" Target="embeddings/oleObject166.bin"/><Relationship Id="rId341" Type="http://schemas.openxmlformats.org/officeDocument/2006/relationships/image" Target="media/image168.emf"/><Relationship Id="rId342" Type="http://schemas.openxmlformats.org/officeDocument/2006/relationships/oleObject" Target="embeddings/oleObject167.bin"/><Relationship Id="rId343" Type="http://schemas.openxmlformats.org/officeDocument/2006/relationships/image" Target="media/image169.emf"/><Relationship Id="rId344" Type="http://schemas.openxmlformats.org/officeDocument/2006/relationships/oleObject" Target="embeddings/oleObject168.bin"/><Relationship Id="rId345" Type="http://schemas.openxmlformats.org/officeDocument/2006/relationships/image" Target="media/image170.emf"/><Relationship Id="rId346" Type="http://schemas.openxmlformats.org/officeDocument/2006/relationships/oleObject" Target="embeddings/oleObject169.bin"/><Relationship Id="rId347" Type="http://schemas.openxmlformats.org/officeDocument/2006/relationships/image" Target="media/image171.emf"/><Relationship Id="rId348" Type="http://schemas.openxmlformats.org/officeDocument/2006/relationships/oleObject" Target="embeddings/oleObject170.bin"/><Relationship Id="rId349" Type="http://schemas.openxmlformats.org/officeDocument/2006/relationships/image" Target="media/image172.emf"/><Relationship Id="rId687" Type="http://schemas.openxmlformats.org/officeDocument/2006/relationships/image" Target="media/image341.emf"/><Relationship Id="rId688" Type="http://schemas.openxmlformats.org/officeDocument/2006/relationships/oleObject" Target="embeddings/oleObject340.bin"/><Relationship Id="rId689" Type="http://schemas.openxmlformats.org/officeDocument/2006/relationships/image" Target="media/image342.emf"/><Relationship Id="rId797" Type="http://schemas.openxmlformats.org/officeDocument/2006/relationships/image" Target="media/image396.emf"/><Relationship Id="rId798" Type="http://schemas.openxmlformats.org/officeDocument/2006/relationships/oleObject" Target="embeddings/oleObject395.bin"/><Relationship Id="rId799" Type="http://schemas.openxmlformats.org/officeDocument/2006/relationships/image" Target="media/image397.emf"/><Relationship Id="rId570" Type="http://schemas.openxmlformats.org/officeDocument/2006/relationships/oleObject" Target="embeddings/oleObject281.bin"/><Relationship Id="rId571" Type="http://schemas.openxmlformats.org/officeDocument/2006/relationships/image" Target="media/image283.emf"/><Relationship Id="rId572" Type="http://schemas.openxmlformats.org/officeDocument/2006/relationships/oleObject" Target="embeddings/oleObject282.bin"/><Relationship Id="rId573" Type="http://schemas.openxmlformats.org/officeDocument/2006/relationships/image" Target="media/image284.emf"/><Relationship Id="rId574" Type="http://schemas.openxmlformats.org/officeDocument/2006/relationships/oleObject" Target="embeddings/oleObject283.bin"/><Relationship Id="rId575" Type="http://schemas.openxmlformats.org/officeDocument/2006/relationships/image" Target="media/image285.emf"/><Relationship Id="rId576" Type="http://schemas.openxmlformats.org/officeDocument/2006/relationships/oleObject" Target="embeddings/oleObject284.bin"/><Relationship Id="rId230" Type="http://schemas.openxmlformats.org/officeDocument/2006/relationships/image" Target="media/image112.emf"/><Relationship Id="rId231" Type="http://schemas.openxmlformats.org/officeDocument/2006/relationships/oleObject" Target="embeddings/oleObject112.bin"/><Relationship Id="rId232" Type="http://schemas.openxmlformats.org/officeDocument/2006/relationships/image" Target="media/image113.emf"/><Relationship Id="rId233" Type="http://schemas.openxmlformats.org/officeDocument/2006/relationships/oleObject" Target="embeddings/oleObject113.bin"/><Relationship Id="rId234" Type="http://schemas.openxmlformats.org/officeDocument/2006/relationships/image" Target="media/image114.emf"/><Relationship Id="rId235" Type="http://schemas.openxmlformats.org/officeDocument/2006/relationships/oleObject" Target="embeddings/oleObject114.bin"/><Relationship Id="rId236" Type="http://schemas.openxmlformats.org/officeDocument/2006/relationships/image" Target="media/image115.emf"/><Relationship Id="rId237" Type="http://schemas.openxmlformats.org/officeDocument/2006/relationships/oleObject" Target="embeddings/oleObject115.bin"/><Relationship Id="rId238" Type="http://schemas.openxmlformats.org/officeDocument/2006/relationships/image" Target="media/image116.emf"/><Relationship Id="rId239" Type="http://schemas.openxmlformats.org/officeDocument/2006/relationships/oleObject" Target="embeddings/oleObject116.bin"/><Relationship Id="rId577" Type="http://schemas.openxmlformats.org/officeDocument/2006/relationships/image" Target="media/image286.emf"/><Relationship Id="rId578" Type="http://schemas.openxmlformats.org/officeDocument/2006/relationships/oleObject" Target="embeddings/oleObject285.bin"/><Relationship Id="rId579" Type="http://schemas.openxmlformats.org/officeDocument/2006/relationships/image" Target="media/image287.emf"/><Relationship Id="rId460" Type="http://schemas.openxmlformats.org/officeDocument/2006/relationships/oleObject" Target="embeddings/oleObject226.bin"/><Relationship Id="rId461" Type="http://schemas.openxmlformats.org/officeDocument/2006/relationships/image" Target="media/image228.emf"/><Relationship Id="rId462" Type="http://schemas.openxmlformats.org/officeDocument/2006/relationships/oleObject" Target="embeddings/oleObject227.bin"/><Relationship Id="rId463" Type="http://schemas.openxmlformats.org/officeDocument/2006/relationships/image" Target="media/image229.emf"/><Relationship Id="rId464" Type="http://schemas.openxmlformats.org/officeDocument/2006/relationships/oleObject" Target="embeddings/oleObject228.bin"/><Relationship Id="rId465" Type="http://schemas.openxmlformats.org/officeDocument/2006/relationships/image" Target="media/image230.emf"/><Relationship Id="rId466" Type="http://schemas.openxmlformats.org/officeDocument/2006/relationships/oleObject" Target="embeddings/oleObject229.bin"/><Relationship Id="rId467" Type="http://schemas.openxmlformats.org/officeDocument/2006/relationships/image" Target="media/image231.emf"/><Relationship Id="rId468" Type="http://schemas.openxmlformats.org/officeDocument/2006/relationships/oleObject" Target="embeddings/oleObject230.bin"/><Relationship Id="rId469" Type="http://schemas.openxmlformats.org/officeDocument/2006/relationships/image" Target="media/image232.emf"/><Relationship Id="rId120" Type="http://schemas.openxmlformats.org/officeDocument/2006/relationships/image" Target="media/image57.emf"/><Relationship Id="rId121" Type="http://schemas.openxmlformats.org/officeDocument/2006/relationships/oleObject" Target="embeddings/oleObject57.bin"/><Relationship Id="rId122" Type="http://schemas.openxmlformats.org/officeDocument/2006/relationships/image" Target="media/image58.emf"/><Relationship Id="rId123" Type="http://schemas.openxmlformats.org/officeDocument/2006/relationships/oleObject" Target="embeddings/oleObject58.bin"/><Relationship Id="rId124" Type="http://schemas.openxmlformats.org/officeDocument/2006/relationships/image" Target="media/image59.emf"/><Relationship Id="rId125" Type="http://schemas.openxmlformats.org/officeDocument/2006/relationships/oleObject" Target="embeddings/oleObject59.bin"/><Relationship Id="rId126" Type="http://schemas.openxmlformats.org/officeDocument/2006/relationships/image" Target="media/image60.emf"/><Relationship Id="rId127" Type="http://schemas.openxmlformats.org/officeDocument/2006/relationships/oleObject" Target="embeddings/oleObject60.bin"/><Relationship Id="rId128" Type="http://schemas.openxmlformats.org/officeDocument/2006/relationships/image" Target="media/image61.emf"/><Relationship Id="rId129" Type="http://schemas.openxmlformats.org/officeDocument/2006/relationships/oleObject" Target="embeddings/oleObject61.bin"/><Relationship Id="rId690" Type="http://schemas.openxmlformats.org/officeDocument/2006/relationships/oleObject" Target="embeddings/oleObject341.bin"/><Relationship Id="rId691" Type="http://schemas.openxmlformats.org/officeDocument/2006/relationships/image" Target="media/image343.emf"/><Relationship Id="rId692" Type="http://schemas.openxmlformats.org/officeDocument/2006/relationships/oleObject" Target="embeddings/oleObject342.bin"/><Relationship Id="rId693" Type="http://schemas.openxmlformats.org/officeDocument/2006/relationships/image" Target="media/image344.emf"/><Relationship Id="rId694" Type="http://schemas.openxmlformats.org/officeDocument/2006/relationships/oleObject" Target="embeddings/oleObject343.bin"/><Relationship Id="rId695" Type="http://schemas.openxmlformats.org/officeDocument/2006/relationships/image" Target="media/image345.emf"/><Relationship Id="rId696" Type="http://schemas.openxmlformats.org/officeDocument/2006/relationships/oleObject" Target="embeddings/oleObject344.bin"/><Relationship Id="rId350" Type="http://schemas.openxmlformats.org/officeDocument/2006/relationships/oleObject" Target="embeddings/oleObject171.bin"/><Relationship Id="rId351" Type="http://schemas.openxmlformats.org/officeDocument/2006/relationships/image" Target="media/image173.emf"/><Relationship Id="rId352" Type="http://schemas.openxmlformats.org/officeDocument/2006/relationships/oleObject" Target="embeddings/oleObject172.bin"/><Relationship Id="rId353" Type="http://schemas.openxmlformats.org/officeDocument/2006/relationships/image" Target="media/image174.emf"/><Relationship Id="rId354" Type="http://schemas.openxmlformats.org/officeDocument/2006/relationships/oleObject" Target="embeddings/oleObject173.bin"/><Relationship Id="rId355" Type="http://schemas.openxmlformats.org/officeDocument/2006/relationships/image" Target="media/image175.emf"/><Relationship Id="rId356" Type="http://schemas.openxmlformats.org/officeDocument/2006/relationships/oleObject" Target="embeddings/oleObject174.bin"/><Relationship Id="rId357" Type="http://schemas.openxmlformats.org/officeDocument/2006/relationships/image" Target="media/image176.emf"/><Relationship Id="rId358" Type="http://schemas.openxmlformats.org/officeDocument/2006/relationships/oleObject" Target="embeddings/oleObject175.bin"/><Relationship Id="rId359" Type="http://schemas.openxmlformats.org/officeDocument/2006/relationships/image" Target="media/image177.emf"/><Relationship Id="rId697" Type="http://schemas.openxmlformats.org/officeDocument/2006/relationships/image" Target="media/image346.emf"/><Relationship Id="rId698" Type="http://schemas.openxmlformats.org/officeDocument/2006/relationships/oleObject" Target="embeddings/oleObject345.bin"/><Relationship Id="rId699" Type="http://schemas.openxmlformats.org/officeDocument/2006/relationships/image" Target="media/image347.emf"/><Relationship Id="rId580" Type="http://schemas.openxmlformats.org/officeDocument/2006/relationships/oleObject" Target="embeddings/oleObject286.bin"/><Relationship Id="rId581" Type="http://schemas.openxmlformats.org/officeDocument/2006/relationships/image" Target="media/image288.emf"/><Relationship Id="rId582" Type="http://schemas.openxmlformats.org/officeDocument/2006/relationships/oleObject" Target="embeddings/oleObject287.bin"/><Relationship Id="rId583" Type="http://schemas.openxmlformats.org/officeDocument/2006/relationships/image" Target="media/image289.emf"/><Relationship Id="rId584" Type="http://schemas.openxmlformats.org/officeDocument/2006/relationships/oleObject" Target="embeddings/oleObject288.bin"/><Relationship Id="rId585" Type="http://schemas.openxmlformats.org/officeDocument/2006/relationships/image" Target="media/image290.emf"/><Relationship Id="rId586" Type="http://schemas.openxmlformats.org/officeDocument/2006/relationships/oleObject" Target="embeddings/oleObject289.bin"/><Relationship Id="rId240" Type="http://schemas.openxmlformats.org/officeDocument/2006/relationships/image" Target="media/image117.emf"/><Relationship Id="rId241" Type="http://schemas.openxmlformats.org/officeDocument/2006/relationships/oleObject" Target="embeddings/oleObject117.bin"/><Relationship Id="rId242" Type="http://schemas.openxmlformats.org/officeDocument/2006/relationships/image" Target="media/image118.emf"/><Relationship Id="rId243" Type="http://schemas.openxmlformats.org/officeDocument/2006/relationships/oleObject" Target="embeddings/oleObject118.bin"/><Relationship Id="rId244" Type="http://schemas.openxmlformats.org/officeDocument/2006/relationships/image" Target="media/image119.emf"/><Relationship Id="rId245" Type="http://schemas.openxmlformats.org/officeDocument/2006/relationships/oleObject" Target="embeddings/oleObject119.bin"/><Relationship Id="rId246" Type="http://schemas.openxmlformats.org/officeDocument/2006/relationships/image" Target="media/image120.emf"/><Relationship Id="rId247" Type="http://schemas.openxmlformats.org/officeDocument/2006/relationships/oleObject" Target="embeddings/oleObject120.bin"/><Relationship Id="rId248" Type="http://schemas.openxmlformats.org/officeDocument/2006/relationships/image" Target="media/image121.emf"/><Relationship Id="rId249" Type="http://schemas.openxmlformats.org/officeDocument/2006/relationships/oleObject" Target="embeddings/oleObject121.bin"/><Relationship Id="rId587" Type="http://schemas.openxmlformats.org/officeDocument/2006/relationships/image" Target="media/image291.emf"/><Relationship Id="rId588" Type="http://schemas.openxmlformats.org/officeDocument/2006/relationships/oleObject" Target="embeddings/oleObject290.bin"/><Relationship Id="rId589" Type="http://schemas.openxmlformats.org/officeDocument/2006/relationships/image" Target="media/image292.emf"/><Relationship Id="rId470" Type="http://schemas.openxmlformats.org/officeDocument/2006/relationships/oleObject" Target="embeddings/oleObject231.bin"/><Relationship Id="rId471" Type="http://schemas.openxmlformats.org/officeDocument/2006/relationships/image" Target="media/image233.emf"/><Relationship Id="rId472" Type="http://schemas.openxmlformats.org/officeDocument/2006/relationships/oleObject" Target="embeddings/oleObject232.bin"/><Relationship Id="rId473" Type="http://schemas.openxmlformats.org/officeDocument/2006/relationships/image" Target="media/image234.emf"/><Relationship Id="rId474" Type="http://schemas.openxmlformats.org/officeDocument/2006/relationships/oleObject" Target="embeddings/oleObject233.bin"/><Relationship Id="rId475" Type="http://schemas.openxmlformats.org/officeDocument/2006/relationships/image" Target="media/image235.emf"/><Relationship Id="rId476" Type="http://schemas.openxmlformats.org/officeDocument/2006/relationships/oleObject" Target="embeddings/oleObject234.bin"/><Relationship Id="rId477" Type="http://schemas.openxmlformats.org/officeDocument/2006/relationships/image" Target="media/image236.emf"/><Relationship Id="rId478" Type="http://schemas.openxmlformats.org/officeDocument/2006/relationships/oleObject" Target="embeddings/oleObject235.bin"/><Relationship Id="rId479" Type="http://schemas.openxmlformats.org/officeDocument/2006/relationships/image" Target="media/image237.emf"/><Relationship Id="rId130" Type="http://schemas.openxmlformats.org/officeDocument/2006/relationships/image" Target="media/image62.emf"/><Relationship Id="rId131" Type="http://schemas.openxmlformats.org/officeDocument/2006/relationships/oleObject" Target="embeddings/oleObject62.bin"/><Relationship Id="rId132" Type="http://schemas.openxmlformats.org/officeDocument/2006/relationships/image" Target="media/image63.emf"/><Relationship Id="rId133" Type="http://schemas.openxmlformats.org/officeDocument/2006/relationships/oleObject" Target="embeddings/oleObject63.bin"/><Relationship Id="rId134" Type="http://schemas.openxmlformats.org/officeDocument/2006/relationships/image" Target="media/image64.emf"/><Relationship Id="rId135" Type="http://schemas.openxmlformats.org/officeDocument/2006/relationships/oleObject" Target="embeddings/oleObject64.bin"/><Relationship Id="rId136" Type="http://schemas.openxmlformats.org/officeDocument/2006/relationships/image" Target="media/image65.emf"/><Relationship Id="rId137" Type="http://schemas.openxmlformats.org/officeDocument/2006/relationships/oleObject" Target="embeddings/oleObject65.bin"/><Relationship Id="rId138" Type="http://schemas.openxmlformats.org/officeDocument/2006/relationships/image" Target="media/image66.emf"/><Relationship Id="rId139" Type="http://schemas.openxmlformats.org/officeDocument/2006/relationships/oleObject" Target="embeddings/oleObject66.bin"/><Relationship Id="rId360" Type="http://schemas.openxmlformats.org/officeDocument/2006/relationships/oleObject" Target="embeddings/oleObject176.bin"/><Relationship Id="rId361" Type="http://schemas.openxmlformats.org/officeDocument/2006/relationships/image" Target="media/image178.emf"/><Relationship Id="rId362" Type="http://schemas.openxmlformats.org/officeDocument/2006/relationships/oleObject" Target="embeddings/oleObject177.bin"/><Relationship Id="rId363" Type="http://schemas.openxmlformats.org/officeDocument/2006/relationships/image" Target="media/image179.emf"/><Relationship Id="rId364" Type="http://schemas.openxmlformats.org/officeDocument/2006/relationships/oleObject" Target="embeddings/oleObject178.bin"/><Relationship Id="rId365" Type="http://schemas.openxmlformats.org/officeDocument/2006/relationships/image" Target="media/image180.emf"/><Relationship Id="rId366" Type="http://schemas.openxmlformats.org/officeDocument/2006/relationships/oleObject" Target="embeddings/oleObject179.bin"/><Relationship Id="rId367" Type="http://schemas.openxmlformats.org/officeDocument/2006/relationships/image" Target="media/image181.emf"/><Relationship Id="rId368" Type="http://schemas.openxmlformats.org/officeDocument/2006/relationships/oleObject" Target="embeddings/oleObject180.bin"/><Relationship Id="rId369" Type="http://schemas.openxmlformats.org/officeDocument/2006/relationships/image" Target="media/image182.emf"/><Relationship Id="rId590" Type="http://schemas.openxmlformats.org/officeDocument/2006/relationships/oleObject" Target="embeddings/oleObject291.bin"/><Relationship Id="rId591" Type="http://schemas.openxmlformats.org/officeDocument/2006/relationships/image" Target="media/image293.emf"/><Relationship Id="rId592" Type="http://schemas.openxmlformats.org/officeDocument/2006/relationships/oleObject" Target="embeddings/oleObject292.bin"/><Relationship Id="rId593" Type="http://schemas.openxmlformats.org/officeDocument/2006/relationships/image" Target="media/image294.emf"/><Relationship Id="rId594" Type="http://schemas.openxmlformats.org/officeDocument/2006/relationships/oleObject" Target="embeddings/oleObject293.bin"/><Relationship Id="rId595" Type="http://schemas.openxmlformats.org/officeDocument/2006/relationships/image" Target="media/image295.emf"/><Relationship Id="rId596" Type="http://schemas.openxmlformats.org/officeDocument/2006/relationships/oleObject" Target="embeddings/oleObject294.bin"/><Relationship Id="rId250" Type="http://schemas.openxmlformats.org/officeDocument/2006/relationships/image" Target="media/image122.emf"/><Relationship Id="rId251" Type="http://schemas.openxmlformats.org/officeDocument/2006/relationships/oleObject" Target="embeddings/oleObject122.bin"/><Relationship Id="rId252" Type="http://schemas.openxmlformats.org/officeDocument/2006/relationships/image" Target="media/image123.emf"/><Relationship Id="rId253" Type="http://schemas.openxmlformats.org/officeDocument/2006/relationships/oleObject" Target="embeddings/oleObject123.bin"/><Relationship Id="rId254" Type="http://schemas.openxmlformats.org/officeDocument/2006/relationships/image" Target="media/image124.emf"/><Relationship Id="rId255" Type="http://schemas.openxmlformats.org/officeDocument/2006/relationships/oleObject" Target="embeddings/oleObject124.bin"/><Relationship Id="rId256" Type="http://schemas.openxmlformats.org/officeDocument/2006/relationships/image" Target="media/image125.emf"/><Relationship Id="rId257" Type="http://schemas.openxmlformats.org/officeDocument/2006/relationships/oleObject" Target="embeddings/oleObject125.bin"/><Relationship Id="rId258" Type="http://schemas.openxmlformats.org/officeDocument/2006/relationships/image" Target="media/image126.emf"/><Relationship Id="rId259" Type="http://schemas.openxmlformats.org/officeDocument/2006/relationships/oleObject" Target="embeddings/oleObject126.bin"/><Relationship Id="rId597" Type="http://schemas.openxmlformats.org/officeDocument/2006/relationships/image" Target="media/image296.emf"/><Relationship Id="rId598" Type="http://schemas.openxmlformats.org/officeDocument/2006/relationships/oleObject" Target="embeddings/oleObject295.bin"/><Relationship Id="rId599" Type="http://schemas.openxmlformats.org/officeDocument/2006/relationships/image" Target="media/image297.emf"/><Relationship Id="rId480" Type="http://schemas.openxmlformats.org/officeDocument/2006/relationships/oleObject" Target="embeddings/oleObject236.bin"/><Relationship Id="rId481" Type="http://schemas.openxmlformats.org/officeDocument/2006/relationships/image" Target="media/image238.emf"/><Relationship Id="rId482" Type="http://schemas.openxmlformats.org/officeDocument/2006/relationships/oleObject" Target="embeddings/oleObject237.bin"/><Relationship Id="rId483" Type="http://schemas.openxmlformats.org/officeDocument/2006/relationships/image" Target="media/image239.emf"/><Relationship Id="rId484" Type="http://schemas.openxmlformats.org/officeDocument/2006/relationships/oleObject" Target="embeddings/oleObject238.bin"/><Relationship Id="rId485" Type="http://schemas.openxmlformats.org/officeDocument/2006/relationships/image" Target="media/image240.emf"/><Relationship Id="rId486" Type="http://schemas.openxmlformats.org/officeDocument/2006/relationships/oleObject" Target="embeddings/oleObject239.bin"/><Relationship Id="rId487" Type="http://schemas.openxmlformats.org/officeDocument/2006/relationships/image" Target="media/image241.emf"/><Relationship Id="rId488" Type="http://schemas.openxmlformats.org/officeDocument/2006/relationships/oleObject" Target="embeddings/oleObject240.bin"/><Relationship Id="rId489" Type="http://schemas.openxmlformats.org/officeDocument/2006/relationships/image" Target="media/image242.emf"/><Relationship Id="rId140" Type="http://schemas.openxmlformats.org/officeDocument/2006/relationships/image" Target="media/image67.emf"/><Relationship Id="rId141" Type="http://schemas.openxmlformats.org/officeDocument/2006/relationships/oleObject" Target="embeddings/oleObject67.bin"/><Relationship Id="rId142" Type="http://schemas.openxmlformats.org/officeDocument/2006/relationships/image" Target="media/image68.emf"/><Relationship Id="rId143" Type="http://schemas.openxmlformats.org/officeDocument/2006/relationships/oleObject" Target="embeddings/oleObject68.bin"/><Relationship Id="rId144" Type="http://schemas.openxmlformats.org/officeDocument/2006/relationships/image" Target="media/image69.emf"/><Relationship Id="rId145" Type="http://schemas.openxmlformats.org/officeDocument/2006/relationships/oleObject" Target="embeddings/oleObject69.bin"/><Relationship Id="rId146" Type="http://schemas.openxmlformats.org/officeDocument/2006/relationships/image" Target="media/image70.emf"/><Relationship Id="rId147" Type="http://schemas.openxmlformats.org/officeDocument/2006/relationships/oleObject" Target="embeddings/oleObject70.bin"/><Relationship Id="rId148" Type="http://schemas.openxmlformats.org/officeDocument/2006/relationships/image" Target="media/image71.emf"/><Relationship Id="rId149" Type="http://schemas.openxmlformats.org/officeDocument/2006/relationships/oleObject" Target="embeddings/oleObject71.bin"/><Relationship Id="rId370" Type="http://schemas.openxmlformats.org/officeDocument/2006/relationships/oleObject" Target="embeddings/oleObject181.bin"/><Relationship Id="rId371" Type="http://schemas.openxmlformats.org/officeDocument/2006/relationships/image" Target="media/image183.emf"/><Relationship Id="rId372" Type="http://schemas.openxmlformats.org/officeDocument/2006/relationships/oleObject" Target="embeddings/oleObject182.bin"/><Relationship Id="rId373" Type="http://schemas.openxmlformats.org/officeDocument/2006/relationships/image" Target="media/image184.emf"/><Relationship Id="rId374" Type="http://schemas.openxmlformats.org/officeDocument/2006/relationships/oleObject" Target="embeddings/oleObject183.bin"/><Relationship Id="rId375" Type="http://schemas.openxmlformats.org/officeDocument/2006/relationships/image" Target="media/image185.emf"/><Relationship Id="rId376" Type="http://schemas.openxmlformats.org/officeDocument/2006/relationships/oleObject" Target="embeddings/oleObject184.bin"/><Relationship Id="rId377" Type="http://schemas.openxmlformats.org/officeDocument/2006/relationships/image" Target="media/image186.emf"/><Relationship Id="rId378" Type="http://schemas.openxmlformats.org/officeDocument/2006/relationships/oleObject" Target="embeddings/oleObject185.bin"/><Relationship Id="rId379" Type="http://schemas.openxmlformats.org/officeDocument/2006/relationships/image" Target="media/image187.emf"/><Relationship Id="rId260" Type="http://schemas.openxmlformats.org/officeDocument/2006/relationships/image" Target="media/image127.emf"/><Relationship Id="rId261" Type="http://schemas.openxmlformats.org/officeDocument/2006/relationships/oleObject" Target="embeddings/oleObject127.bin"/><Relationship Id="rId262" Type="http://schemas.openxmlformats.org/officeDocument/2006/relationships/image" Target="media/image128.emf"/><Relationship Id="rId263" Type="http://schemas.openxmlformats.org/officeDocument/2006/relationships/oleObject" Target="embeddings/oleObject128.bin"/><Relationship Id="rId264" Type="http://schemas.openxmlformats.org/officeDocument/2006/relationships/image" Target="media/image129.emf"/><Relationship Id="rId265" Type="http://schemas.openxmlformats.org/officeDocument/2006/relationships/oleObject" Target="embeddings/oleObject129.bin"/><Relationship Id="rId266" Type="http://schemas.openxmlformats.org/officeDocument/2006/relationships/image" Target="media/image130.emf"/><Relationship Id="rId267" Type="http://schemas.openxmlformats.org/officeDocument/2006/relationships/oleObject" Target="embeddings/oleObject130.bin"/><Relationship Id="rId268" Type="http://schemas.openxmlformats.org/officeDocument/2006/relationships/image" Target="media/image131.emf"/><Relationship Id="rId269" Type="http://schemas.openxmlformats.org/officeDocument/2006/relationships/oleObject" Target="embeddings/oleObject131.bin"/><Relationship Id="rId490" Type="http://schemas.openxmlformats.org/officeDocument/2006/relationships/oleObject" Target="embeddings/oleObject241.bin"/><Relationship Id="rId491" Type="http://schemas.openxmlformats.org/officeDocument/2006/relationships/image" Target="media/image243.emf"/><Relationship Id="rId492" Type="http://schemas.openxmlformats.org/officeDocument/2006/relationships/oleObject" Target="embeddings/oleObject242.bin"/><Relationship Id="rId493" Type="http://schemas.openxmlformats.org/officeDocument/2006/relationships/image" Target="media/image244.emf"/><Relationship Id="rId494" Type="http://schemas.openxmlformats.org/officeDocument/2006/relationships/oleObject" Target="embeddings/oleObject243.bin"/><Relationship Id="rId495" Type="http://schemas.openxmlformats.org/officeDocument/2006/relationships/image" Target="media/image245.emf"/><Relationship Id="rId496" Type="http://schemas.openxmlformats.org/officeDocument/2006/relationships/oleObject" Target="embeddings/oleObject244.bin"/><Relationship Id="rId497" Type="http://schemas.openxmlformats.org/officeDocument/2006/relationships/image" Target="media/image246.emf"/><Relationship Id="rId498" Type="http://schemas.openxmlformats.org/officeDocument/2006/relationships/oleObject" Target="embeddings/oleObject245.bin"/><Relationship Id="rId499" Type="http://schemas.openxmlformats.org/officeDocument/2006/relationships/image" Target="media/image247.emf"/><Relationship Id="rId150" Type="http://schemas.openxmlformats.org/officeDocument/2006/relationships/image" Target="media/image72.emf"/><Relationship Id="rId151" Type="http://schemas.openxmlformats.org/officeDocument/2006/relationships/oleObject" Target="embeddings/oleObject72.bin"/><Relationship Id="rId152" Type="http://schemas.openxmlformats.org/officeDocument/2006/relationships/image" Target="media/image73.emf"/><Relationship Id="rId153" Type="http://schemas.openxmlformats.org/officeDocument/2006/relationships/oleObject" Target="embeddings/oleObject73.bin"/><Relationship Id="rId154" Type="http://schemas.openxmlformats.org/officeDocument/2006/relationships/image" Target="media/image74.emf"/><Relationship Id="rId155" Type="http://schemas.openxmlformats.org/officeDocument/2006/relationships/oleObject" Target="embeddings/oleObject74.bin"/><Relationship Id="rId156" Type="http://schemas.openxmlformats.org/officeDocument/2006/relationships/image" Target="media/image75.emf"/><Relationship Id="rId157" Type="http://schemas.openxmlformats.org/officeDocument/2006/relationships/oleObject" Target="embeddings/oleObject75.bin"/><Relationship Id="rId158" Type="http://schemas.openxmlformats.org/officeDocument/2006/relationships/image" Target="media/image76.emf"/><Relationship Id="rId159" Type="http://schemas.openxmlformats.org/officeDocument/2006/relationships/oleObject" Target="embeddings/oleObject76.bin"/><Relationship Id="rId380" Type="http://schemas.openxmlformats.org/officeDocument/2006/relationships/oleObject" Target="embeddings/oleObject186.bin"/><Relationship Id="rId381" Type="http://schemas.openxmlformats.org/officeDocument/2006/relationships/image" Target="media/image188.emf"/><Relationship Id="rId382" Type="http://schemas.openxmlformats.org/officeDocument/2006/relationships/oleObject" Target="embeddings/oleObject187.bin"/><Relationship Id="rId383" Type="http://schemas.openxmlformats.org/officeDocument/2006/relationships/image" Target="media/image189.emf"/><Relationship Id="rId384" Type="http://schemas.openxmlformats.org/officeDocument/2006/relationships/oleObject" Target="embeddings/oleObject188.bin"/><Relationship Id="rId385" Type="http://schemas.openxmlformats.org/officeDocument/2006/relationships/image" Target="media/image190.emf"/><Relationship Id="rId386" Type="http://schemas.openxmlformats.org/officeDocument/2006/relationships/oleObject" Target="embeddings/oleObject189.bin"/><Relationship Id="rId387" Type="http://schemas.openxmlformats.org/officeDocument/2006/relationships/image" Target="media/image191.emf"/><Relationship Id="rId388" Type="http://schemas.openxmlformats.org/officeDocument/2006/relationships/oleObject" Target="embeddings/oleObject190.bin"/><Relationship Id="rId389" Type="http://schemas.openxmlformats.org/officeDocument/2006/relationships/image" Target="media/image192.emf"/><Relationship Id="rId270" Type="http://schemas.openxmlformats.org/officeDocument/2006/relationships/image" Target="media/image132.emf"/><Relationship Id="rId271" Type="http://schemas.openxmlformats.org/officeDocument/2006/relationships/oleObject" Target="embeddings/oleObject132.bin"/><Relationship Id="rId272" Type="http://schemas.openxmlformats.org/officeDocument/2006/relationships/image" Target="media/image133.emf"/><Relationship Id="rId273" Type="http://schemas.openxmlformats.org/officeDocument/2006/relationships/oleObject" Target="embeddings/oleObject133.bin"/><Relationship Id="rId274" Type="http://schemas.openxmlformats.org/officeDocument/2006/relationships/image" Target="media/image134.emf"/><Relationship Id="rId275" Type="http://schemas.openxmlformats.org/officeDocument/2006/relationships/oleObject" Target="embeddings/oleObject134.bin"/><Relationship Id="rId276" Type="http://schemas.openxmlformats.org/officeDocument/2006/relationships/image" Target="media/image135.emf"/><Relationship Id="rId277" Type="http://schemas.openxmlformats.org/officeDocument/2006/relationships/oleObject" Target="embeddings/oleObject135.bin"/><Relationship Id="rId278" Type="http://schemas.openxmlformats.org/officeDocument/2006/relationships/image" Target="media/image136.emf"/><Relationship Id="rId279" Type="http://schemas.openxmlformats.org/officeDocument/2006/relationships/oleObject" Target="embeddings/oleObject136.bin"/><Relationship Id="rId160" Type="http://schemas.openxmlformats.org/officeDocument/2006/relationships/image" Target="media/image77.emf"/><Relationship Id="rId161" Type="http://schemas.openxmlformats.org/officeDocument/2006/relationships/oleObject" Target="embeddings/oleObject77.bin"/><Relationship Id="rId162" Type="http://schemas.openxmlformats.org/officeDocument/2006/relationships/image" Target="media/image78.emf"/><Relationship Id="rId163" Type="http://schemas.openxmlformats.org/officeDocument/2006/relationships/oleObject" Target="embeddings/oleObject78.bin"/><Relationship Id="rId164" Type="http://schemas.openxmlformats.org/officeDocument/2006/relationships/image" Target="media/image79.emf"/><Relationship Id="rId165" Type="http://schemas.openxmlformats.org/officeDocument/2006/relationships/oleObject" Target="embeddings/oleObject79.bin"/><Relationship Id="rId166" Type="http://schemas.openxmlformats.org/officeDocument/2006/relationships/image" Target="media/image80.emf"/><Relationship Id="rId167" Type="http://schemas.openxmlformats.org/officeDocument/2006/relationships/oleObject" Target="embeddings/oleObject80.bin"/><Relationship Id="rId168" Type="http://schemas.openxmlformats.org/officeDocument/2006/relationships/image" Target="media/image81.emf"/><Relationship Id="rId169" Type="http://schemas.openxmlformats.org/officeDocument/2006/relationships/oleObject" Target="embeddings/oleObject81.bin"/><Relationship Id="rId390" Type="http://schemas.openxmlformats.org/officeDocument/2006/relationships/oleObject" Target="embeddings/oleObject191.bin"/><Relationship Id="rId391" Type="http://schemas.openxmlformats.org/officeDocument/2006/relationships/image" Target="media/image193.emf"/><Relationship Id="rId392" Type="http://schemas.openxmlformats.org/officeDocument/2006/relationships/oleObject" Target="embeddings/oleObject192.bin"/><Relationship Id="rId393" Type="http://schemas.openxmlformats.org/officeDocument/2006/relationships/image" Target="media/image194.emf"/><Relationship Id="rId394" Type="http://schemas.openxmlformats.org/officeDocument/2006/relationships/oleObject" Target="embeddings/oleObject193.bin"/><Relationship Id="rId395" Type="http://schemas.openxmlformats.org/officeDocument/2006/relationships/image" Target="media/image195.emf"/><Relationship Id="rId396" Type="http://schemas.openxmlformats.org/officeDocument/2006/relationships/oleObject" Target="embeddings/oleObject194.bin"/><Relationship Id="rId397" Type="http://schemas.openxmlformats.org/officeDocument/2006/relationships/image" Target="media/image196.emf"/><Relationship Id="rId398" Type="http://schemas.openxmlformats.org/officeDocument/2006/relationships/oleObject" Target="embeddings/oleObject195.bin"/><Relationship Id="rId399" Type="http://schemas.openxmlformats.org/officeDocument/2006/relationships/image" Target="media/image197.emf"/><Relationship Id="rId280" Type="http://schemas.openxmlformats.org/officeDocument/2006/relationships/image" Target="media/image137.emf"/><Relationship Id="rId281" Type="http://schemas.openxmlformats.org/officeDocument/2006/relationships/oleObject" Target="embeddings/oleObject137.bin"/><Relationship Id="rId282" Type="http://schemas.openxmlformats.org/officeDocument/2006/relationships/image" Target="media/image138.emf"/></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8</Pages>
  <Words>6228</Words>
  <Characters>35502</Characters>
  <Application>Microsoft Macintosh Word</Application>
  <DocSecurity>0</DocSecurity>
  <Lines>295</Lines>
  <Paragraphs>83</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Symmetries of a Square</vt:lpstr>
      <vt:lpstr>Symmetries of a Sphere</vt:lpstr>
    </vt:vector>
  </TitlesOfParts>
  <Company/>
  <LinksUpToDate>false</LinksUpToDate>
  <CharactersWithSpaces>41647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dc:creator>
  <cp:keywords/>
  <dc:description/>
  <cp:lastModifiedBy>Bud</cp:lastModifiedBy>
  <cp:revision>5</cp:revision>
  <cp:lastPrinted>2018-04-18T19:13:00Z</cp:lastPrinted>
  <dcterms:created xsi:type="dcterms:W3CDTF">2018-04-18T19:13:00Z</dcterms:created>
  <dcterms:modified xsi:type="dcterms:W3CDTF">2018-04-18T19:28:00Z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